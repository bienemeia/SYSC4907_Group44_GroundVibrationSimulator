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Pr="00D04BAF" w:rsidR="00755F1E" w:rsidP="00D04BAF" w:rsidRDefault="00651318" w14:paraId="196B38DF" w14:textId="534663C0">
      <w:pPr>
        <w:pStyle w:val="Subtitle"/>
        <w:jc w:val="center"/>
        <w:rPr>
          <w:rStyle w:val="SubtleReference"/>
          <w:rFonts w:asciiTheme="majorHAnsi" w:hAnsiTheme="majorHAnsi" w:cstheme="majorHAnsi"/>
          <w:sz w:val="28"/>
          <w:szCs w:val="28"/>
        </w:rPr>
      </w:pPr>
      <w:bookmarkStart w:name="_Toc119587575" w:id="0"/>
      <w:bookmarkStart w:name="_Toc119587704" w:id="1"/>
      <w:bookmarkStart w:name="_Toc119591422" w:id="2"/>
      <w:bookmarkStart w:name="_Toc119591480" w:id="3"/>
      <w:commentRangeStart w:id="4"/>
      <w:commentRangeEnd w:id="4"/>
      <w:r>
        <w:rPr>
          <w:rStyle w:val="CommentReference"/>
          <w:rFonts w:eastAsiaTheme="minorHAnsi"/>
          <w:color w:val="auto"/>
          <w:spacing w:val="0"/>
          <w:lang w:val="en-CA"/>
        </w:rPr>
        <w:commentReference w:id="4"/>
      </w:r>
      <w:bookmarkStart w:name="_Ref131413715" w:id="5"/>
      <w:bookmarkEnd w:id="5"/>
      <w:r w:rsidR="001C1AE0">
        <w:rPr>
          <w:rStyle w:val="SubtleReference"/>
          <w:rFonts w:asciiTheme="majorHAnsi" w:hAnsiTheme="majorHAnsi" w:cstheme="majorHAnsi"/>
          <w:sz w:val="28"/>
          <w:szCs w:val="28"/>
        </w:rPr>
        <w:t>S</w:t>
      </w:r>
      <w:r w:rsidRPr="00D04BAF" w:rsidR="00755F1E">
        <w:rPr>
          <w:rStyle w:val="SubtleReference"/>
          <w:rFonts w:asciiTheme="majorHAnsi" w:hAnsiTheme="majorHAnsi" w:cstheme="majorHAnsi"/>
          <w:sz w:val="28"/>
          <w:szCs w:val="28"/>
        </w:rPr>
        <w:t>YSC 4907 – Engineering Project</w:t>
      </w:r>
      <w:bookmarkEnd w:id="0"/>
      <w:bookmarkEnd w:id="1"/>
      <w:bookmarkEnd w:id="2"/>
      <w:bookmarkEnd w:id="3"/>
    </w:p>
    <w:p w:rsidRPr="00FB30DE" w:rsidR="00755F1E" w:rsidP="0050368C" w:rsidRDefault="00755F1E" w14:paraId="41719210" w14:textId="77777777">
      <w:pPr>
        <w:rPr>
          <w:rFonts w:cstheme="minorHAnsi"/>
          <w:sz w:val="6"/>
          <w:szCs w:val="10"/>
        </w:rPr>
      </w:pPr>
    </w:p>
    <w:p w:rsidRPr="004404A5" w:rsidR="00755F1E" w:rsidP="00E27E4D" w:rsidRDefault="000F4674" w14:paraId="3CFD3B7E" w14:textId="18157A93">
      <w:pPr>
        <w:pStyle w:val="Title"/>
        <w:jc w:val="center"/>
        <w:rPr>
          <w:rFonts w:cstheme="majorHAnsi"/>
          <w:b/>
          <w:bCs/>
        </w:rPr>
      </w:pPr>
      <w:r>
        <w:rPr>
          <w:rFonts w:cstheme="majorHAnsi"/>
          <w:b/>
          <w:bCs/>
        </w:rPr>
        <w:t>Final Report</w:t>
      </w:r>
    </w:p>
    <w:p w:rsidRPr="007C2186" w:rsidR="00755F1E" w:rsidP="0050368C" w:rsidRDefault="00755F1E" w14:paraId="59E015C8" w14:textId="77777777">
      <w:pPr>
        <w:rPr>
          <w:rFonts w:asciiTheme="majorHAnsi" w:hAnsiTheme="majorHAnsi"/>
          <w:sz w:val="20"/>
          <w:szCs w:val="24"/>
        </w:rPr>
      </w:pPr>
    </w:p>
    <w:p w:rsidRPr="007C2186" w:rsidR="00755F1E" w:rsidP="00E27E4D" w:rsidRDefault="00755F1E" w14:paraId="04B07EAA" w14:textId="67CD9ED0">
      <w:pPr>
        <w:pStyle w:val="Title"/>
        <w:jc w:val="center"/>
        <w:rPr>
          <w:rFonts w:cstheme="majorHAnsi"/>
          <w:sz w:val="48"/>
          <w:szCs w:val="48"/>
        </w:rPr>
      </w:pPr>
      <w:r w:rsidRPr="007C2186">
        <w:rPr>
          <w:rFonts w:cstheme="majorHAnsi"/>
          <w:sz w:val="48"/>
          <w:szCs w:val="48"/>
        </w:rPr>
        <w:t>Ground Vibration Simulator for Investigating Vibration Effects on the Development of Turtle Eggs</w:t>
      </w:r>
    </w:p>
    <w:p w:rsidRPr="00C16C7D" w:rsidR="00755F1E" w:rsidP="005B4FB2" w:rsidRDefault="005B4FB2" w14:paraId="01F7ED8B" w14:textId="1E856993">
      <w:pPr>
        <w:tabs>
          <w:tab w:val="left" w:pos="1615"/>
        </w:tabs>
      </w:pPr>
      <w:r>
        <w:tab/>
      </w:r>
    </w:p>
    <w:p w:rsidR="00755F1E" w:rsidP="00E27E4D" w:rsidRDefault="6B2DCDE0" w14:paraId="58F2634B" w14:textId="5555BE21">
      <w:pPr>
        <w:jc w:val="center"/>
      </w:pPr>
      <w:r>
        <w:rPr>
          <w:noProof/>
        </w:rPr>
        <w:drawing>
          <wp:inline distT="0" distB="0" distL="0" distR="0" wp14:anchorId="22A2508B" wp14:editId="0F17FAF9">
            <wp:extent cx="3609975" cy="2722523"/>
            <wp:effectExtent l="0" t="0" r="0" b="1905"/>
            <wp:docPr id="1365508479" name="Picture 136550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622668" cy="2732096"/>
                    </a:xfrm>
                    <a:prstGeom prst="rect">
                      <a:avLst/>
                    </a:prstGeom>
                  </pic:spPr>
                </pic:pic>
              </a:graphicData>
            </a:graphic>
          </wp:inline>
        </w:drawing>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330"/>
        <w:gridCol w:w="2322"/>
      </w:tblGrid>
      <w:tr w:rsidRPr="00FB30DE" w:rsidR="00755F1E" w:rsidTr="00EC2D53" w14:paraId="2FD18EF0" w14:textId="77777777">
        <w:trPr>
          <w:trHeight w:val="254"/>
          <w:jc w:val="center"/>
        </w:trPr>
        <w:tc>
          <w:tcPr>
            <w:tcW w:w="4652" w:type="dxa"/>
            <w:gridSpan w:val="2"/>
            <w:tcBorders>
              <w:bottom w:val="single" w:color="auto" w:sz="4" w:space="0"/>
            </w:tcBorders>
          </w:tcPr>
          <w:p w:rsidRPr="00FB30DE" w:rsidR="00755F1E" w:rsidP="0047659D" w:rsidRDefault="00755F1E" w14:paraId="65D8235D" w14:textId="77777777">
            <w:pPr>
              <w:pStyle w:val="Subtitle"/>
              <w:jc w:val="center"/>
              <w:rPr>
                <w:rFonts w:cstheme="minorHAnsi"/>
              </w:rPr>
            </w:pPr>
            <w:r w:rsidRPr="00FB30DE">
              <w:rPr>
                <w:rFonts w:cstheme="minorHAnsi"/>
              </w:rPr>
              <w:t>Team Members</w:t>
            </w:r>
          </w:p>
        </w:tc>
      </w:tr>
      <w:tr w:rsidRPr="00FB30DE" w:rsidR="00755F1E" w:rsidTr="00FB30DE" w14:paraId="6B919574" w14:textId="77777777">
        <w:trPr>
          <w:trHeight w:val="215"/>
          <w:jc w:val="center"/>
        </w:trPr>
        <w:tc>
          <w:tcPr>
            <w:tcW w:w="2330" w:type="dxa"/>
            <w:tcBorders>
              <w:top w:val="single" w:color="auto" w:sz="4" w:space="0"/>
              <w:right w:val="single" w:color="auto" w:sz="4" w:space="0"/>
            </w:tcBorders>
          </w:tcPr>
          <w:p w:rsidRPr="00FB30DE" w:rsidR="00755F1E" w:rsidP="007C2186" w:rsidRDefault="00FB30DE" w14:paraId="15655319" w14:textId="08F34D93">
            <w:pPr>
              <w:pStyle w:val="Subtitle"/>
              <w:jc w:val="right"/>
              <w:rPr>
                <w:rFonts w:cstheme="minorHAnsi"/>
              </w:rPr>
            </w:pPr>
            <w:r>
              <w:rPr>
                <w:rFonts w:cstheme="minorHAnsi"/>
              </w:rPr>
              <w:t>M</w:t>
            </w:r>
            <w:r w:rsidRPr="00FB30DE" w:rsidR="00755F1E">
              <w:rPr>
                <w:rFonts w:cstheme="minorHAnsi"/>
              </w:rPr>
              <w:t>eia Copeland</w:t>
            </w:r>
          </w:p>
        </w:tc>
        <w:tc>
          <w:tcPr>
            <w:tcW w:w="2322" w:type="dxa"/>
            <w:tcBorders>
              <w:top w:val="single" w:color="auto" w:sz="4" w:space="0"/>
              <w:left w:val="single" w:color="auto" w:sz="4" w:space="0"/>
            </w:tcBorders>
          </w:tcPr>
          <w:p w:rsidRPr="00FB30DE" w:rsidR="00755F1E" w:rsidP="007C2186" w:rsidRDefault="00755F1E" w14:paraId="6B31AB9D" w14:textId="365746C9">
            <w:pPr>
              <w:pStyle w:val="Subtitle"/>
              <w:jc w:val="left"/>
              <w:rPr>
                <w:rFonts w:cstheme="minorHAnsi"/>
              </w:rPr>
            </w:pPr>
            <w:r w:rsidRPr="00FB30DE">
              <w:rPr>
                <w:rFonts w:cstheme="minorHAnsi"/>
              </w:rPr>
              <w:t>100972654</w:t>
            </w:r>
          </w:p>
        </w:tc>
      </w:tr>
      <w:tr w:rsidRPr="00FB30DE" w:rsidR="00755F1E" w:rsidTr="00EC2D53" w14:paraId="25AF3F23" w14:textId="77777777">
        <w:trPr>
          <w:trHeight w:val="193"/>
          <w:jc w:val="center"/>
        </w:trPr>
        <w:tc>
          <w:tcPr>
            <w:tcW w:w="2330" w:type="dxa"/>
            <w:tcBorders>
              <w:right w:val="single" w:color="auto" w:sz="4" w:space="0"/>
            </w:tcBorders>
          </w:tcPr>
          <w:p w:rsidRPr="00FB30DE" w:rsidR="00755F1E" w:rsidP="007C2186" w:rsidRDefault="00755F1E" w14:paraId="4B1F60E0" w14:textId="77777777">
            <w:pPr>
              <w:pStyle w:val="Subtitle"/>
              <w:jc w:val="right"/>
              <w:rPr>
                <w:rFonts w:cstheme="minorHAnsi"/>
              </w:rPr>
            </w:pPr>
            <w:r w:rsidRPr="00FB30DE">
              <w:rPr>
                <w:rFonts w:cstheme="minorHAnsi"/>
              </w:rPr>
              <w:t>Shawaiz Khan</w:t>
            </w:r>
          </w:p>
        </w:tc>
        <w:tc>
          <w:tcPr>
            <w:tcW w:w="2322" w:type="dxa"/>
            <w:tcBorders>
              <w:left w:val="single" w:color="auto" w:sz="4" w:space="0"/>
            </w:tcBorders>
          </w:tcPr>
          <w:p w:rsidRPr="00FB30DE" w:rsidR="00755F1E" w:rsidP="007C2186" w:rsidRDefault="00755F1E" w14:paraId="0DD45435" w14:textId="77777777">
            <w:pPr>
              <w:pStyle w:val="Subtitle"/>
              <w:jc w:val="left"/>
              <w:rPr>
                <w:rFonts w:cstheme="minorHAnsi"/>
              </w:rPr>
            </w:pPr>
            <w:r w:rsidRPr="00FB30DE">
              <w:rPr>
                <w:rFonts w:cstheme="minorHAnsi"/>
              </w:rPr>
              <w:t>100917863</w:t>
            </w:r>
          </w:p>
        </w:tc>
      </w:tr>
      <w:tr w:rsidRPr="00FB30DE" w:rsidR="00755F1E" w:rsidTr="00EC2D53" w14:paraId="1AADCBE2" w14:textId="77777777">
        <w:trPr>
          <w:trHeight w:val="193"/>
          <w:jc w:val="center"/>
        </w:trPr>
        <w:tc>
          <w:tcPr>
            <w:tcW w:w="2330" w:type="dxa"/>
            <w:tcBorders>
              <w:right w:val="single" w:color="auto" w:sz="4" w:space="0"/>
            </w:tcBorders>
          </w:tcPr>
          <w:p w:rsidRPr="00FB30DE" w:rsidR="00755F1E" w:rsidP="007C2186" w:rsidRDefault="00755F1E" w14:paraId="4F15D8F0" w14:textId="77777777">
            <w:pPr>
              <w:pStyle w:val="Subtitle"/>
              <w:jc w:val="right"/>
              <w:rPr>
                <w:rFonts w:cstheme="minorHAnsi"/>
              </w:rPr>
            </w:pPr>
            <w:r w:rsidRPr="00FB30DE">
              <w:rPr>
                <w:rFonts w:cstheme="minorHAnsi"/>
              </w:rPr>
              <w:t>Talal Jaber</w:t>
            </w:r>
          </w:p>
        </w:tc>
        <w:tc>
          <w:tcPr>
            <w:tcW w:w="2322" w:type="dxa"/>
            <w:tcBorders>
              <w:left w:val="single" w:color="auto" w:sz="4" w:space="0"/>
            </w:tcBorders>
          </w:tcPr>
          <w:p w:rsidRPr="00FB30DE" w:rsidR="00755F1E" w:rsidP="007C2186" w:rsidRDefault="00755F1E" w14:paraId="14304402" w14:textId="77777777">
            <w:pPr>
              <w:pStyle w:val="Subtitle"/>
              <w:jc w:val="left"/>
              <w:rPr>
                <w:rFonts w:cstheme="minorHAnsi"/>
              </w:rPr>
            </w:pPr>
            <w:r w:rsidRPr="00FB30DE">
              <w:rPr>
                <w:rFonts w:cstheme="minorHAnsi"/>
              </w:rPr>
              <w:t>101167571</w:t>
            </w:r>
          </w:p>
        </w:tc>
      </w:tr>
      <w:tr w:rsidRPr="00FB30DE" w:rsidR="00755F1E" w:rsidTr="00EC2D53" w14:paraId="196960B1" w14:textId="77777777">
        <w:trPr>
          <w:trHeight w:val="193"/>
          <w:jc w:val="center"/>
        </w:trPr>
        <w:tc>
          <w:tcPr>
            <w:tcW w:w="2330" w:type="dxa"/>
            <w:tcBorders>
              <w:right w:val="single" w:color="auto" w:sz="4" w:space="0"/>
            </w:tcBorders>
          </w:tcPr>
          <w:p w:rsidRPr="00FB30DE" w:rsidR="00755F1E" w:rsidP="007C2186" w:rsidRDefault="00755F1E" w14:paraId="187357B3" w14:textId="77777777">
            <w:pPr>
              <w:pStyle w:val="Subtitle"/>
              <w:jc w:val="right"/>
              <w:rPr>
                <w:rFonts w:cstheme="minorHAnsi"/>
              </w:rPr>
            </w:pPr>
            <w:r w:rsidRPr="00FB30DE">
              <w:rPr>
                <w:rFonts w:cstheme="minorHAnsi"/>
              </w:rPr>
              <w:t>Marwan Zeyada</w:t>
            </w:r>
          </w:p>
        </w:tc>
        <w:tc>
          <w:tcPr>
            <w:tcW w:w="2322" w:type="dxa"/>
            <w:tcBorders>
              <w:left w:val="single" w:color="auto" w:sz="4" w:space="0"/>
            </w:tcBorders>
          </w:tcPr>
          <w:p w:rsidRPr="00FB30DE" w:rsidR="00755F1E" w:rsidP="007C2186" w:rsidRDefault="00755F1E" w14:paraId="1BF82327" w14:textId="77777777">
            <w:pPr>
              <w:pStyle w:val="Subtitle"/>
              <w:jc w:val="left"/>
              <w:rPr>
                <w:rFonts w:cstheme="minorHAnsi"/>
              </w:rPr>
            </w:pPr>
            <w:r w:rsidRPr="00FB30DE">
              <w:rPr>
                <w:rFonts w:cstheme="minorHAnsi"/>
              </w:rPr>
              <w:t>101141759</w:t>
            </w:r>
          </w:p>
        </w:tc>
      </w:tr>
      <w:tr w:rsidRPr="00FB30DE" w:rsidR="00755F1E" w:rsidTr="00EC2D53" w14:paraId="65D51248" w14:textId="77777777">
        <w:trPr>
          <w:trHeight w:val="379"/>
          <w:jc w:val="center"/>
        </w:trPr>
        <w:tc>
          <w:tcPr>
            <w:tcW w:w="2330" w:type="dxa"/>
            <w:tcBorders>
              <w:right w:val="single" w:color="auto" w:sz="4" w:space="0"/>
            </w:tcBorders>
          </w:tcPr>
          <w:p w:rsidRPr="00FB30DE" w:rsidR="00755F1E" w:rsidP="007C2186" w:rsidRDefault="00755F1E" w14:paraId="7AAF31C0" w14:textId="77777777">
            <w:pPr>
              <w:pStyle w:val="Subtitle"/>
              <w:jc w:val="right"/>
              <w:rPr>
                <w:rFonts w:cstheme="minorHAnsi"/>
              </w:rPr>
            </w:pPr>
            <w:r w:rsidRPr="00FB30DE">
              <w:rPr>
                <w:rFonts w:cstheme="minorHAnsi"/>
              </w:rPr>
              <w:t>Ranishka Fernando</w:t>
            </w:r>
          </w:p>
        </w:tc>
        <w:tc>
          <w:tcPr>
            <w:tcW w:w="2322" w:type="dxa"/>
            <w:tcBorders>
              <w:left w:val="single" w:color="auto" w:sz="4" w:space="0"/>
            </w:tcBorders>
          </w:tcPr>
          <w:p w:rsidRPr="00FB30DE" w:rsidR="00755F1E" w:rsidP="007C2186" w:rsidRDefault="00755F1E" w14:paraId="2E148F95" w14:textId="77777777">
            <w:pPr>
              <w:pStyle w:val="Subtitle"/>
              <w:jc w:val="left"/>
              <w:rPr>
                <w:rFonts w:cstheme="minorHAnsi"/>
              </w:rPr>
            </w:pPr>
            <w:r w:rsidRPr="00FB30DE">
              <w:rPr>
                <w:rFonts w:cstheme="minorHAnsi"/>
              </w:rPr>
              <w:t>101063607</w:t>
            </w:r>
          </w:p>
        </w:tc>
      </w:tr>
    </w:tbl>
    <w:tbl>
      <w:tblPr>
        <w:tblStyle w:val="TableGrid"/>
        <w:tblpPr w:leftFromText="180" w:rightFromText="180" w:vertAnchor="text" w:horzAnchor="margin" w:tblpXSpec="center" w:tblpY="138"/>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800"/>
      </w:tblGrid>
      <w:tr w:rsidRPr="00FB30DE" w:rsidR="0047659D" w:rsidTr="0047659D" w14:paraId="163D629C" w14:textId="77777777">
        <w:trPr>
          <w:trHeight w:val="181"/>
        </w:trPr>
        <w:tc>
          <w:tcPr>
            <w:tcW w:w="2800" w:type="dxa"/>
            <w:tcBorders>
              <w:bottom w:val="single" w:color="auto" w:sz="4" w:space="0"/>
            </w:tcBorders>
          </w:tcPr>
          <w:p w:rsidRPr="00FB30DE" w:rsidR="0047659D" w:rsidP="0047659D" w:rsidRDefault="0047659D" w14:paraId="05B89BCB" w14:textId="77777777">
            <w:pPr>
              <w:pStyle w:val="Subtitle"/>
              <w:jc w:val="center"/>
              <w:rPr>
                <w:rFonts w:cstheme="minorHAnsi"/>
              </w:rPr>
            </w:pPr>
            <w:r w:rsidRPr="00FB30DE">
              <w:rPr>
                <w:rFonts w:cstheme="minorHAnsi"/>
              </w:rPr>
              <w:t>Supervisors</w:t>
            </w:r>
          </w:p>
        </w:tc>
      </w:tr>
      <w:tr w:rsidRPr="00FB30DE" w:rsidR="0047659D" w:rsidTr="0047659D" w14:paraId="49435B49" w14:textId="77777777">
        <w:trPr>
          <w:trHeight w:val="65"/>
        </w:trPr>
        <w:tc>
          <w:tcPr>
            <w:tcW w:w="2800" w:type="dxa"/>
            <w:tcBorders>
              <w:top w:val="single" w:color="auto" w:sz="4" w:space="0"/>
            </w:tcBorders>
          </w:tcPr>
          <w:p w:rsidRPr="00FB30DE" w:rsidR="0047659D" w:rsidP="0047659D" w:rsidRDefault="0047659D" w14:paraId="3B550F93" w14:textId="77777777">
            <w:pPr>
              <w:pStyle w:val="Subtitle"/>
              <w:jc w:val="center"/>
              <w:rPr>
                <w:rFonts w:cstheme="minorHAnsi"/>
              </w:rPr>
            </w:pPr>
            <w:r w:rsidRPr="00FB30DE">
              <w:rPr>
                <w:rFonts w:cstheme="minorHAnsi"/>
              </w:rPr>
              <w:t>Dr. Lynn Marshall</w:t>
            </w:r>
          </w:p>
        </w:tc>
      </w:tr>
      <w:tr w:rsidRPr="00FB30DE" w:rsidR="0047659D" w:rsidTr="0047659D" w14:paraId="1F005947" w14:textId="77777777">
        <w:trPr>
          <w:trHeight w:val="195"/>
        </w:trPr>
        <w:tc>
          <w:tcPr>
            <w:tcW w:w="2800" w:type="dxa"/>
          </w:tcPr>
          <w:p w:rsidRPr="00FB30DE" w:rsidR="0047659D" w:rsidP="0047659D" w:rsidRDefault="0047659D" w14:paraId="3811D40A" w14:textId="77777777">
            <w:pPr>
              <w:pStyle w:val="Subtitle"/>
              <w:jc w:val="center"/>
              <w:rPr>
                <w:rFonts w:cstheme="minorHAnsi"/>
              </w:rPr>
            </w:pPr>
            <w:r w:rsidRPr="00FB30DE">
              <w:rPr>
                <w:rFonts w:cstheme="minorHAnsi"/>
              </w:rPr>
              <w:t>Dr. Yuu Ono</w:t>
            </w:r>
          </w:p>
        </w:tc>
      </w:tr>
    </w:tbl>
    <w:p w:rsidRPr="00E27E4D" w:rsidR="00755F1E" w:rsidP="0047659D" w:rsidRDefault="00755F1E" w14:paraId="3A2B351D" w14:textId="77777777">
      <w:pPr>
        <w:jc w:val="center"/>
        <w:rPr>
          <w:rFonts w:ascii="Congenial Light" w:hAnsi="Congenial Light"/>
        </w:rPr>
      </w:pPr>
    </w:p>
    <w:p w:rsidRPr="00E27E4D" w:rsidR="00EC2D53" w:rsidP="0047659D" w:rsidRDefault="00EC2D53" w14:paraId="484E5334" w14:textId="77777777">
      <w:pPr>
        <w:pStyle w:val="Subtitle"/>
        <w:jc w:val="center"/>
        <w:rPr>
          <w:rFonts w:ascii="Congenial Light" w:hAnsi="Congenial Light"/>
        </w:rPr>
      </w:pPr>
    </w:p>
    <w:p w:rsidR="0047659D" w:rsidP="0047659D" w:rsidRDefault="0047659D" w14:paraId="66A51D69" w14:textId="77777777"/>
    <w:p w:rsidRPr="0047659D" w:rsidR="004404A5" w:rsidP="0047659D" w:rsidRDefault="004404A5" w14:paraId="4DCDA966" w14:textId="77777777"/>
    <w:p w:rsidR="00755F1E" w:rsidP="0047659D" w:rsidRDefault="000F4674" w14:paraId="5BD54295" w14:textId="7D8A4F6C">
      <w:pPr>
        <w:pStyle w:val="Subtitle"/>
        <w:jc w:val="center"/>
        <w:rPr>
          <w:rFonts w:ascii="Congenial Light" w:hAnsi="Congenial Light"/>
          <w:i/>
          <w:iCs w:val="0"/>
          <w:sz w:val="18"/>
          <w:szCs w:val="18"/>
        </w:rPr>
      </w:pPr>
      <w:r>
        <w:rPr>
          <w:rFonts w:ascii="Congenial Light" w:hAnsi="Congenial Light"/>
          <w:i/>
          <w:sz w:val="18"/>
          <w:szCs w:val="18"/>
        </w:rPr>
        <w:t>April 12</w:t>
      </w:r>
      <w:r w:rsidRPr="0047659D" w:rsidR="00755F1E">
        <w:rPr>
          <w:rFonts w:ascii="Congenial Light" w:hAnsi="Congenial Light"/>
          <w:i/>
          <w:sz w:val="18"/>
          <w:szCs w:val="18"/>
        </w:rPr>
        <w:t>, 202</w:t>
      </w:r>
      <w:r>
        <w:rPr>
          <w:rFonts w:ascii="Congenial Light" w:hAnsi="Congenial Light"/>
          <w:i/>
          <w:sz w:val="18"/>
          <w:szCs w:val="18"/>
        </w:rPr>
        <w:t>3</w:t>
      </w:r>
    </w:p>
    <w:p w:rsidR="00B1132D" w:rsidP="00A76EE7" w:rsidRDefault="00B1132D" w14:paraId="541CA223" w14:textId="77777777">
      <w:pPr>
        <w:pStyle w:val="Heading1"/>
        <w:numPr>
          <w:ilvl w:val="0"/>
          <w:numId w:val="0"/>
        </w:numPr>
        <w:ind w:left="360" w:hanging="360"/>
        <w:sectPr w:rsidR="00B1132D" w:rsidSect="00487EFF">
          <w:headerReference w:type="default" r:id="rId16"/>
          <w:footerReference w:type="default" r:id="rId17"/>
          <w:footerReference w:type="first" r:id="rId18"/>
          <w:pgSz w:w="12240" w:h="15840"/>
          <w:pgMar w:top="1440" w:right="1440" w:bottom="1440" w:left="1440" w:header="720" w:footer="720" w:gutter="0"/>
          <w:pgNumType w:fmt="lowerRoman"/>
          <w:cols w:space="720"/>
          <w:titlePg/>
          <w:docGrid w:linePitch="360"/>
        </w:sectPr>
      </w:pPr>
    </w:p>
    <w:p w:rsidRPr="00A76EE7" w:rsidR="00A76EE7" w:rsidP="00A76EE7" w:rsidRDefault="39F3066E" w14:paraId="61AE951E" w14:textId="48CDF107">
      <w:pPr>
        <w:pStyle w:val="Heading1"/>
        <w:numPr>
          <w:ilvl w:val="0"/>
          <w:numId w:val="0"/>
        </w:numPr>
        <w:ind w:left="360" w:hanging="360"/>
      </w:pPr>
      <w:bookmarkStart w:name="_Toc131499143" w:id="6"/>
      <w:r>
        <w:lastRenderedPageBreak/>
        <w:t>Abstract</w:t>
      </w:r>
      <w:bookmarkEnd w:id="6"/>
    </w:p>
    <w:p w:rsidR="004567B8" w:rsidP="004567B8" w:rsidRDefault="004567B8" w14:paraId="5E7F92ED" w14:textId="0AD71765">
      <w:pPr>
        <w:spacing w:line="259" w:lineRule="auto"/>
      </w:pPr>
      <w:r w:rsidRPr="00F9259F">
        <w:t>The Davy Lab</w:t>
      </w:r>
      <w:r>
        <w:t>, in the Department of Biology</w:t>
      </w:r>
      <w:r w:rsidRPr="00F9259F">
        <w:t xml:space="preserve"> at Carleton University</w:t>
      </w:r>
      <w:r>
        <w:t>,</w:t>
      </w:r>
      <w:r w:rsidRPr="00F9259F">
        <w:t xml:space="preserve"> conducts conservation studies to better understand how environmental changes affect locally vulnerable bats, amphibians, and reptiles. </w:t>
      </w:r>
      <w:r w:rsidR="007A4710">
        <w:t>They wish to</w:t>
      </w:r>
      <w:r w:rsidR="003D77E1">
        <w:t xml:space="preserve"> conduct an experiment that </w:t>
      </w:r>
      <w:r w:rsidRPr="00F9259F">
        <w:t>looks at how ground vibrations from nearby industrial activity and highways impact turtle egg growth</w:t>
      </w:r>
      <w:r w:rsidR="00510DBC">
        <w:t>. In this project</w:t>
      </w:r>
      <w:r w:rsidR="003D77E1">
        <w:t>, the engineering team</w:t>
      </w:r>
      <w:r w:rsidR="00510DBC">
        <w:t xml:space="preserve"> develop</w:t>
      </w:r>
      <w:r w:rsidR="003D77E1">
        <w:t>ed</w:t>
      </w:r>
      <w:r w:rsidRPr="00F9259F">
        <w:t xml:space="preserve"> a tool that can replicate the ground vibrations caused by diverse industrial operations so that the lab may explore these </w:t>
      </w:r>
      <w:r>
        <w:t>e</w:t>
      </w:r>
      <w:r w:rsidRPr="00F9259F">
        <w:t>ffects in a controlled setting.</w:t>
      </w:r>
    </w:p>
    <w:p w:rsidR="0033262D" w:rsidP="004567B8" w:rsidRDefault="00D03CFA" w14:paraId="6D3F9739" w14:textId="3EF39CD6">
      <w:pPr>
        <w:spacing w:line="259" w:lineRule="auto"/>
      </w:pPr>
      <w:r>
        <w:t>The team aimed to create a ground vibration simulating shake table for under $1000</w:t>
      </w:r>
      <w:r w:rsidR="00067112">
        <w:t xml:space="preserve">, as industrial shake tables begin at $5000 each. </w:t>
      </w:r>
    </w:p>
    <w:p w:rsidR="00626980" w:rsidP="004567B8" w:rsidRDefault="00945753" w14:paraId="63033472" w14:textId="3176B65B">
      <w:pPr>
        <w:spacing w:line="259" w:lineRule="auto"/>
      </w:pPr>
      <w:r>
        <w:t>With inspiration from the James Webb Space Telescope</w:t>
      </w:r>
      <w:r w:rsidR="00C835A2">
        <w:t xml:space="preserve"> mirror positioning actuators</w:t>
      </w:r>
      <w:r>
        <w:t xml:space="preserve">, the team </w:t>
      </w:r>
      <w:r w:rsidR="003A5DAA">
        <w:t xml:space="preserve">has created a ground vibration simulation table that costs less than $1000. </w:t>
      </w:r>
      <w:r w:rsidR="001D38AA">
        <w:t xml:space="preserve">Desired vibrations of </w:t>
      </w:r>
      <w:r w:rsidR="00E45273">
        <w:t xml:space="preserve">0.1 mm </w:t>
      </w:r>
      <w:r w:rsidR="00DA0530">
        <w:t>linear displacement and frequency of 5</w:t>
      </w:r>
      <w:r w:rsidR="005B123F">
        <w:t xml:space="preserve"> – </w:t>
      </w:r>
      <w:r w:rsidR="00DA0530">
        <w:t>20 Hz</w:t>
      </w:r>
      <w:r w:rsidR="001D38AA">
        <w:t xml:space="preserve"> were achieved, and a </w:t>
      </w:r>
      <w:r w:rsidR="00820868">
        <w:t>User Interface</w:t>
      </w:r>
      <w:r w:rsidR="00626980">
        <w:t xml:space="preserve"> and data collection system were designed to make the simulation table user-friendly.</w:t>
      </w:r>
    </w:p>
    <w:p w:rsidR="00067112" w:rsidP="004567B8" w:rsidRDefault="008E0FA2" w14:paraId="51E1B420" w14:textId="2564D206">
      <w:r>
        <w:t>The final design of the table cost</w:t>
      </w:r>
      <w:r w:rsidR="00783358">
        <w:t>s</w:t>
      </w:r>
      <w:r>
        <w:t xml:space="preserve"> under $</w:t>
      </w:r>
      <w:r w:rsidR="00783358">
        <w:t>7</w:t>
      </w:r>
      <w:r>
        <w:t>00 for the initial table and data collection system, with the ability to add</w:t>
      </w:r>
      <w:r w:rsidR="00680994">
        <w:t xml:space="preserve"> tables to the system for less than $200 per table. The simulation table </w:t>
      </w:r>
      <w:r w:rsidR="00541C69">
        <w:t xml:space="preserve">is almost in a research-ready </w:t>
      </w:r>
      <w:r w:rsidR="00626980">
        <w:t>state and</w:t>
      </w:r>
      <w:r w:rsidR="00014EC0">
        <w:t xml:space="preserve"> </w:t>
      </w:r>
      <w:r w:rsidR="00783358">
        <w:t xml:space="preserve">will </w:t>
      </w:r>
      <w:r w:rsidR="00014EC0">
        <w:t>be ready for the Davy lab by the beginning of the Summer 2023 term</w:t>
      </w:r>
      <w:r w:rsidR="00C835A2">
        <w:t>.</w:t>
      </w:r>
      <w:r w:rsidR="00626980">
        <w:t xml:space="preserve"> The entire project is available </w:t>
      </w:r>
      <w:r w:rsidR="007B4338">
        <w:t>as an open-source project on</w:t>
      </w:r>
      <w:r w:rsidR="00626980">
        <w:t xml:space="preserve"> </w:t>
      </w:r>
      <w:hyperlink w:history="1" r:id="rId19">
        <w:commentRangeStart w:id="7"/>
        <w:commentRangeStart w:id="8"/>
        <w:r w:rsidRPr="002E2D02" w:rsidR="00626980">
          <w:rPr>
            <w:rStyle w:val="Hyperlink"/>
          </w:rPr>
          <w:t>Github</w:t>
        </w:r>
        <w:commentRangeEnd w:id="7"/>
        <w:r w:rsidRPr="002E2D02" w:rsidR="00593560">
          <w:rPr>
            <w:rStyle w:val="Hyperlink"/>
            <w:rFonts w:cstheme="minorBidi"/>
            <w:sz w:val="16"/>
            <w:szCs w:val="16"/>
            <w:lang w:val="en-CA"/>
          </w:rPr>
          <w:commentReference w:id="7"/>
        </w:r>
        <w:commentRangeEnd w:id="8"/>
        <w:r w:rsidR="002D06A2">
          <w:rPr>
            <w:rStyle w:val="CommentReference"/>
            <w:rFonts w:cstheme="minorBidi"/>
            <w:lang w:val="en-CA"/>
          </w:rPr>
          <w:commentReference w:id="8"/>
        </w:r>
      </w:hyperlink>
      <w:r w:rsidR="007B4338">
        <w:t>, so that the Davy lab and other labs can use the design to achieve their research goals.</w:t>
      </w:r>
    </w:p>
    <w:p w:rsidR="00A76EE7" w:rsidP="004567B8" w:rsidRDefault="00A76EE7" w14:paraId="132BF129" w14:textId="77777777"/>
    <w:p w:rsidR="00A76EE7" w:rsidRDefault="00A76EE7" w14:paraId="0BD52F27" w14:textId="095B6E87">
      <w:pPr>
        <w:spacing w:line="259" w:lineRule="auto"/>
        <w:jc w:val="left"/>
      </w:pPr>
      <w:r>
        <w:br w:type="page"/>
      </w:r>
    </w:p>
    <w:p w:rsidRPr="00A76EE7" w:rsidR="00A76EE7" w:rsidP="00A76EE7" w:rsidRDefault="082BEE6B" w14:paraId="200B15C1" w14:textId="64245F2B">
      <w:pPr>
        <w:pStyle w:val="Heading1"/>
        <w:numPr>
          <w:ilvl w:val="0"/>
          <w:numId w:val="0"/>
        </w:numPr>
        <w:ind w:left="360" w:hanging="360"/>
      </w:pPr>
      <w:bookmarkStart w:name="_Toc131499144" w:id="9"/>
      <w:r>
        <w:lastRenderedPageBreak/>
        <w:t>Acknowledgements</w:t>
      </w:r>
      <w:bookmarkEnd w:id="9"/>
    </w:p>
    <w:p w:rsidR="000863CC" w:rsidP="00CC505F" w:rsidRDefault="000863CC" w14:paraId="5B1E9D4D" w14:textId="4C3E9C97">
      <w:pPr>
        <w:spacing w:line="259" w:lineRule="auto"/>
      </w:pPr>
      <w:r>
        <w:t>We would like to express our heartfelt appreciation to the following individuals who have made valuable contributions to the completion of this project</w:t>
      </w:r>
      <w:r w:rsidR="006853E1">
        <w:t>:</w:t>
      </w:r>
    </w:p>
    <w:p w:rsidR="00DB45F0" w:rsidP="00CC505F" w:rsidRDefault="000863CC" w14:paraId="56EC9A0A" w14:textId="77777777">
      <w:pPr>
        <w:spacing w:line="259" w:lineRule="auto"/>
      </w:pPr>
      <w:r>
        <w:t xml:space="preserve">First, we would like to extend our gratitude to </w:t>
      </w:r>
      <w:proofErr w:type="spellStart"/>
      <w:r>
        <w:t>Nagui</w:t>
      </w:r>
      <w:proofErr w:type="spellEnd"/>
      <w:r>
        <w:t xml:space="preserve"> Mikhail for his help and advice early on</w:t>
      </w:r>
      <w:r w:rsidR="00DB45F0">
        <w:t xml:space="preserve"> regarding motors and achieving the desired results</w:t>
      </w:r>
      <w:r>
        <w:t xml:space="preserve">. We are deeply grateful for his unwavering support, which has been invaluable to us. </w:t>
      </w:r>
    </w:p>
    <w:p w:rsidR="00606360" w:rsidP="00CC505F" w:rsidRDefault="000863CC" w14:paraId="3863FA1B" w14:textId="65DE0EB8">
      <w:pPr>
        <w:spacing w:line="259" w:lineRule="auto"/>
      </w:pPr>
      <w:r>
        <w:t xml:space="preserve">We would also like to thank </w:t>
      </w:r>
      <w:r w:rsidR="00621CCB">
        <w:t>Dr</w:t>
      </w:r>
      <w:r>
        <w:t xml:space="preserve">. Peter Gordon for his </w:t>
      </w:r>
      <w:r w:rsidR="00DB45F0">
        <w:t xml:space="preserve">advice regarding </w:t>
      </w:r>
      <w:r w:rsidR="00606360">
        <w:t>measuring very small displacements</w:t>
      </w:r>
      <w:r w:rsidR="00621CCB">
        <w:t xml:space="preserve"> and working at such a small scale (&lt; 1 mm)</w:t>
      </w:r>
      <w:r>
        <w:t xml:space="preserve">. </w:t>
      </w:r>
    </w:p>
    <w:p w:rsidR="000132EE" w:rsidP="00CC505F" w:rsidRDefault="000863CC" w14:paraId="5A3391EF" w14:textId="21088964">
      <w:pPr>
        <w:spacing w:line="259" w:lineRule="auto"/>
      </w:pPr>
      <w:r>
        <w:t xml:space="preserve">We would like to acknowledge Sam Gauthier for his contributions, including </w:t>
      </w:r>
      <w:r w:rsidR="00E02AC8">
        <w:t>introducing</w:t>
      </w:r>
      <w:r w:rsidR="00606360">
        <w:t xml:space="preserve"> us</w:t>
      </w:r>
      <w:r w:rsidR="00E02AC8">
        <w:t xml:space="preserve"> to</w:t>
      </w:r>
      <w:r w:rsidR="00606360">
        <w:t xml:space="preserve"> </w:t>
      </w:r>
      <w:proofErr w:type="spellStart"/>
      <w:r>
        <w:t>Polyfractal’s</w:t>
      </w:r>
      <w:proofErr w:type="spellEnd"/>
      <w:r>
        <w:t xml:space="preserve"> video as inspiration, helping with wood construction</w:t>
      </w:r>
      <w:r w:rsidR="000132EE">
        <w:t xml:space="preserve">, and offering advice on 3D </w:t>
      </w:r>
      <w:r w:rsidR="001A6F59">
        <w:t xml:space="preserve">modelling and </w:t>
      </w:r>
      <w:r w:rsidR="000132EE">
        <w:t>printing</w:t>
      </w:r>
      <w:r>
        <w:t>.</w:t>
      </w:r>
    </w:p>
    <w:p w:rsidR="001D5089" w:rsidP="00CC505F" w:rsidRDefault="000863CC" w14:paraId="73FD1845" w14:textId="44448A20">
      <w:pPr>
        <w:spacing w:line="259" w:lineRule="auto"/>
      </w:pPr>
      <w:r>
        <w:t>Our sincere thanks go to Matt Marshall</w:t>
      </w:r>
      <w:proofErr w:type="gramStart"/>
      <w:r w:rsidR="000132EE">
        <w:t>—“</w:t>
      </w:r>
      <w:proofErr w:type="gramEnd"/>
      <w:r w:rsidR="000132EE">
        <w:t>that guy from fencing” as he</w:t>
      </w:r>
      <w:r w:rsidR="001D5089">
        <w:t xml:space="preserve"> asked to be called—</w:t>
      </w:r>
      <w:r w:rsidR="00164EB4">
        <w:t xml:space="preserve"> and to Graham Bell </w:t>
      </w:r>
      <w:r>
        <w:t>for</w:t>
      </w:r>
      <w:r w:rsidR="001D5089">
        <w:t xml:space="preserve"> </w:t>
      </w:r>
      <w:r w:rsidR="00164EB4">
        <w:t xml:space="preserve">their </w:t>
      </w:r>
      <w:r w:rsidR="001D5089">
        <w:t>help when last-minute 3D printed prototypes were needed</w:t>
      </w:r>
      <w:r>
        <w:t xml:space="preserve">. </w:t>
      </w:r>
    </w:p>
    <w:p w:rsidR="008E0452" w:rsidP="00CC505F" w:rsidRDefault="000863CC" w14:paraId="62E6B40F" w14:textId="6B958DD7">
      <w:pPr>
        <w:spacing w:line="259" w:lineRule="auto"/>
      </w:pPr>
      <w:r>
        <w:t>We are deeply grateful to Davy Lab for giving us the opportunity to do something unique and trailblaze a new approach to the engineering capstone project. Also, for supporting us through the year</w:t>
      </w:r>
      <w:r w:rsidR="00397D47">
        <w:t xml:space="preserve"> </w:t>
      </w:r>
      <w:r w:rsidR="00F16D54">
        <w:t>financially</w:t>
      </w:r>
      <w:r>
        <w:t>, and teaching us so much about turtles</w:t>
      </w:r>
      <w:r w:rsidR="008E0452">
        <w:t xml:space="preserve"> and conservation</w:t>
      </w:r>
      <w:r>
        <w:t xml:space="preserve">. </w:t>
      </w:r>
    </w:p>
    <w:p w:rsidR="000863CC" w:rsidP="00CC505F" w:rsidRDefault="000863CC" w14:paraId="46781E43" w14:textId="749067B0">
      <w:pPr>
        <w:spacing w:line="259" w:lineRule="auto"/>
      </w:pPr>
      <w:r>
        <w:t>Finally, we would like to extend our heartfelt gratitude to our supervisors for their encouragement throughout the year and for believing in us. Their guidance and support have been instrumental in helping us complete this project.</w:t>
      </w:r>
    </w:p>
    <w:p w:rsidR="00A76EE7" w:rsidP="00CC505F" w:rsidRDefault="000863CC" w14:paraId="19B06B24" w14:textId="092DCE61">
      <w:pPr>
        <w:spacing w:line="259" w:lineRule="auto"/>
      </w:pPr>
      <w:r>
        <w:t>Thank you all for your support and guidance. We could not have completed this project without your help.</w:t>
      </w:r>
    </w:p>
    <w:p w:rsidRPr="00A76EE7" w:rsidR="00A76EE7" w:rsidP="00A76EE7" w:rsidRDefault="00A76EE7" w14:paraId="5B222096" w14:textId="122DD065">
      <w:pPr>
        <w:sectPr w:rsidRPr="00A76EE7" w:rsidR="00A76EE7" w:rsidSect="00487EFF">
          <w:footerReference w:type="first" r:id="rId20"/>
          <w:pgSz w:w="12240" w:h="15840"/>
          <w:pgMar w:top="1440" w:right="1440" w:bottom="1440" w:left="1440" w:header="720" w:footer="720" w:gutter="0"/>
          <w:pgNumType w:fmt="lowerRoman"/>
          <w:cols w:space="720"/>
          <w:titlePg/>
          <w:docGrid w:linePitch="360"/>
        </w:sectPr>
      </w:pPr>
    </w:p>
    <w:p w:rsidR="00516FFA" w:rsidP="00516FFA" w:rsidRDefault="00516FFA" w14:paraId="2B79CF18" w14:textId="482DBDE8">
      <w:pPr>
        <w:pStyle w:val="Heading1"/>
        <w:numPr>
          <w:ilvl w:val="0"/>
          <w:numId w:val="0"/>
        </w:numPr>
        <w:ind w:left="360" w:hanging="360"/>
      </w:pPr>
      <w:bookmarkStart w:name="_Toc131499145" w:id="10"/>
      <w:r>
        <w:lastRenderedPageBreak/>
        <w:t>Table of Contents</w:t>
      </w:r>
      <w:bookmarkEnd w:id="10"/>
    </w:p>
    <w:p w:rsidR="00DD0ADC" w:rsidRDefault="4782E530" w14:paraId="4C79DC8E" w14:textId="7AD238E4">
      <w:pPr>
        <w:pStyle w:val="TOC1"/>
        <w:rPr>
          <w:rFonts w:eastAsiaTheme="minorEastAsia" w:cstheme="minorBidi"/>
          <w:iCs w:val="0"/>
          <w:noProof/>
          <w:sz w:val="22"/>
          <w:szCs w:val="22"/>
        </w:rPr>
      </w:pPr>
      <w:r>
        <w:fldChar w:fldCharType="begin"/>
      </w:r>
      <w:r w:rsidR="00722590">
        <w:instrText>TOC \o "1-3" \h \z \u</w:instrText>
      </w:r>
      <w:r>
        <w:fldChar w:fldCharType="separate"/>
      </w:r>
      <w:hyperlink w:history="1" w:anchor="_Toc131499143">
        <w:r w:rsidRPr="00FA45B7" w:rsidR="00DD0ADC">
          <w:rPr>
            <w:rStyle w:val="Hyperlink"/>
            <w:noProof/>
          </w:rPr>
          <w:t>Abstract</w:t>
        </w:r>
        <w:r w:rsidR="00DD0ADC">
          <w:rPr>
            <w:noProof/>
            <w:webHidden/>
          </w:rPr>
          <w:tab/>
        </w:r>
        <w:r w:rsidR="00DD0ADC">
          <w:rPr>
            <w:noProof/>
            <w:webHidden/>
          </w:rPr>
          <w:fldChar w:fldCharType="begin"/>
        </w:r>
        <w:r w:rsidR="00DD0ADC">
          <w:rPr>
            <w:noProof/>
            <w:webHidden/>
          </w:rPr>
          <w:instrText xml:space="preserve"> PAGEREF _Toc131499143 \h </w:instrText>
        </w:r>
        <w:r w:rsidR="00DD0ADC">
          <w:rPr>
            <w:noProof/>
            <w:webHidden/>
          </w:rPr>
        </w:r>
        <w:r w:rsidR="00DD0ADC">
          <w:rPr>
            <w:noProof/>
            <w:webHidden/>
          </w:rPr>
          <w:fldChar w:fldCharType="separate"/>
        </w:r>
        <w:r w:rsidR="003133FB">
          <w:rPr>
            <w:noProof/>
            <w:webHidden/>
          </w:rPr>
          <w:t>ii</w:t>
        </w:r>
        <w:r w:rsidR="00DD0ADC">
          <w:rPr>
            <w:noProof/>
            <w:webHidden/>
          </w:rPr>
          <w:fldChar w:fldCharType="end"/>
        </w:r>
      </w:hyperlink>
    </w:p>
    <w:p w:rsidR="00DD0ADC" w:rsidRDefault="0014723B" w14:paraId="7A0F04B1" w14:textId="182AE7D1">
      <w:pPr>
        <w:pStyle w:val="TOC1"/>
        <w:rPr>
          <w:rFonts w:eastAsiaTheme="minorEastAsia" w:cstheme="minorBidi"/>
          <w:iCs w:val="0"/>
          <w:noProof/>
          <w:sz w:val="22"/>
          <w:szCs w:val="22"/>
        </w:rPr>
      </w:pPr>
      <w:hyperlink w:history="1" w:anchor="_Toc131499144">
        <w:r w:rsidRPr="00FA45B7" w:rsidR="00DD0ADC">
          <w:rPr>
            <w:rStyle w:val="Hyperlink"/>
            <w:noProof/>
          </w:rPr>
          <w:t>Acknowledgements</w:t>
        </w:r>
        <w:r w:rsidR="00DD0ADC">
          <w:rPr>
            <w:noProof/>
            <w:webHidden/>
          </w:rPr>
          <w:tab/>
        </w:r>
        <w:r w:rsidR="00DD0ADC">
          <w:rPr>
            <w:noProof/>
            <w:webHidden/>
          </w:rPr>
          <w:fldChar w:fldCharType="begin"/>
        </w:r>
        <w:r w:rsidR="00DD0ADC">
          <w:rPr>
            <w:noProof/>
            <w:webHidden/>
          </w:rPr>
          <w:instrText xml:space="preserve"> PAGEREF _Toc131499144 \h </w:instrText>
        </w:r>
        <w:r w:rsidR="00DD0ADC">
          <w:rPr>
            <w:noProof/>
            <w:webHidden/>
          </w:rPr>
        </w:r>
        <w:r w:rsidR="00DD0ADC">
          <w:rPr>
            <w:noProof/>
            <w:webHidden/>
          </w:rPr>
          <w:fldChar w:fldCharType="separate"/>
        </w:r>
        <w:r w:rsidR="003133FB">
          <w:rPr>
            <w:noProof/>
            <w:webHidden/>
          </w:rPr>
          <w:t>iii</w:t>
        </w:r>
        <w:r w:rsidR="00DD0ADC">
          <w:rPr>
            <w:noProof/>
            <w:webHidden/>
          </w:rPr>
          <w:fldChar w:fldCharType="end"/>
        </w:r>
      </w:hyperlink>
    </w:p>
    <w:p w:rsidR="00DD0ADC" w:rsidRDefault="0014723B" w14:paraId="2D33FF60" w14:textId="04069A97">
      <w:pPr>
        <w:pStyle w:val="TOC1"/>
        <w:rPr>
          <w:rFonts w:eastAsiaTheme="minorEastAsia" w:cstheme="minorBidi"/>
          <w:iCs w:val="0"/>
          <w:noProof/>
          <w:sz w:val="22"/>
          <w:szCs w:val="22"/>
        </w:rPr>
      </w:pPr>
      <w:hyperlink w:history="1" w:anchor="_Toc131499145">
        <w:r w:rsidRPr="00FA45B7" w:rsidR="00DD0ADC">
          <w:rPr>
            <w:rStyle w:val="Hyperlink"/>
            <w:noProof/>
          </w:rPr>
          <w:t>Table of Contents</w:t>
        </w:r>
        <w:r w:rsidR="00DD0ADC">
          <w:rPr>
            <w:noProof/>
            <w:webHidden/>
          </w:rPr>
          <w:tab/>
        </w:r>
        <w:r w:rsidR="00DD0ADC">
          <w:rPr>
            <w:noProof/>
            <w:webHidden/>
          </w:rPr>
          <w:fldChar w:fldCharType="begin"/>
        </w:r>
        <w:r w:rsidR="00DD0ADC">
          <w:rPr>
            <w:noProof/>
            <w:webHidden/>
          </w:rPr>
          <w:instrText xml:space="preserve"> PAGEREF _Toc131499145 \h </w:instrText>
        </w:r>
        <w:r w:rsidR="00DD0ADC">
          <w:rPr>
            <w:noProof/>
            <w:webHidden/>
          </w:rPr>
        </w:r>
        <w:r w:rsidR="00DD0ADC">
          <w:rPr>
            <w:noProof/>
            <w:webHidden/>
          </w:rPr>
          <w:fldChar w:fldCharType="separate"/>
        </w:r>
        <w:r w:rsidR="003133FB">
          <w:rPr>
            <w:noProof/>
            <w:webHidden/>
          </w:rPr>
          <w:t>1</w:t>
        </w:r>
        <w:r w:rsidR="00DD0ADC">
          <w:rPr>
            <w:noProof/>
            <w:webHidden/>
          </w:rPr>
          <w:fldChar w:fldCharType="end"/>
        </w:r>
      </w:hyperlink>
    </w:p>
    <w:p w:rsidR="00DD0ADC" w:rsidRDefault="0014723B" w14:paraId="3ED8D021" w14:textId="25FCE8E5">
      <w:pPr>
        <w:pStyle w:val="TOC1"/>
        <w:rPr>
          <w:rFonts w:eastAsiaTheme="minorEastAsia" w:cstheme="minorBidi"/>
          <w:iCs w:val="0"/>
          <w:noProof/>
          <w:sz w:val="22"/>
          <w:szCs w:val="22"/>
        </w:rPr>
      </w:pPr>
      <w:hyperlink w:history="1" w:anchor="_Toc131499146">
        <w:r w:rsidRPr="00FA45B7" w:rsidR="00DD0ADC">
          <w:rPr>
            <w:rStyle w:val="Hyperlink"/>
            <w:noProof/>
          </w:rPr>
          <w:t>List of Figures and Tables</w:t>
        </w:r>
        <w:r w:rsidR="00DD0ADC">
          <w:rPr>
            <w:noProof/>
            <w:webHidden/>
          </w:rPr>
          <w:tab/>
        </w:r>
        <w:r w:rsidR="00DD0ADC">
          <w:rPr>
            <w:noProof/>
            <w:webHidden/>
          </w:rPr>
          <w:fldChar w:fldCharType="begin"/>
        </w:r>
        <w:r w:rsidR="00DD0ADC">
          <w:rPr>
            <w:noProof/>
            <w:webHidden/>
          </w:rPr>
          <w:instrText xml:space="preserve"> PAGEREF _Toc131499146 \h </w:instrText>
        </w:r>
        <w:r w:rsidR="00DD0ADC">
          <w:rPr>
            <w:noProof/>
            <w:webHidden/>
          </w:rPr>
        </w:r>
        <w:r w:rsidR="00DD0ADC">
          <w:rPr>
            <w:noProof/>
            <w:webHidden/>
          </w:rPr>
          <w:fldChar w:fldCharType="separate"/>
        </w:r>
        <w:r w:rsidR="003133FB">
          <w:rPr>
            <w:noProof/>
            <w:webHidden/>
          </w:rPr>
          <w:t>4</w:t>
        </w:r>
        <w:r w:rsidR="00DD0ADC">
          <w:rPr>
            <w:noProof/>
            <w:webHidden/>
          </w:rPr>
          <w:fldChar w:fldCharType="end"/>
        </w:r>
      </w:hyperlink>
    </w:p>
    <w:p w:rsidR="00DD0ADC" w:rsidRDefault="0014723B" w14:paraId="1EB55C0E" w14:textId="1C78A215">
      <w:pPr>
        <w:pStyle w:val="TOC1"/>
        <w:tabs>
          <w:tab w:val="left" w:pos="480"/>
        </w:tabs>
        <w:rPr>
          <w:rFonts w:eastAsiaTheme="minorEastAsia" w:cstheme="minorBidi"/>
          <w:iCs w:val="0"/>
          <w:noProof/>
          <w:sz w:val="22"/>
          <w:szCs w:val="22"/>
        </w:rPr>
      </w:pPr>
      <w:hyperlink w:history="1" w:anchor="_Toc131499147">
        <w:r w:rsidRPr="00FA45B7" w:rsidR="00DD0ADC">
          <w:rPr>
            <w:rStyle w:val="Hyperlink"/>
            <w:noProof/>
          </w:rPr>
          <w:t>1</w:t>
        </w:r>
        <w:r w:rsidR="00DD0ADC">
          <w:rPr>
            <w:rFonts w:eastAsiaTheme="minorEastAsia" w:cstheme="minorBidi"/>
            <w:iCs w:val="0"/>
            <w:noProof/>
            <w:sz w:val="22"/>
            <w:szCs w:val="22"/>
          </w:rPr>
          <w:tab/>
        </w:r>
        <w:r w:rsidRPr="00FA45B7" w:rsidR="00DD0ADC">
          <w:rPr>
            <w:rStyle w:val="Hyperlink"/>
            <w:noProof/>
          </w:rPr>
          <w:t>Introduction</w:t>
        </w:r>
        <w:r w:rsidR="00DD0ADC">
          <w:rPr>
            <w:noProof/>
            <w:webHidden/>
          </w:rPr>
          <w:tab/>
        </w:r>
        <w:r w:rsidR="00DD0ADC">
          <w:rPr>
            <w:noProof/>
            <w:webHidden/>
          </w:rPr>
          <w:fldChar w:fldCharType="begin"/>
        </w:r>
        <w:r w:rsidR="00DD0ADC">
          <w:rPr>
            <w:noProof/>
            <w:webHidden/>
          </w:rPr>
          <w:instrText xml:space="preserve"> PAGEREF _Toc131499147 \h </w:instrText>
        </w:r>
        <w:r w:rsidR="00DD0ADC">
          <w:rPr>
            <w:noProof/>
            <w:webHidden/>
          </w:rPr>
        </w:r>
        <w:r w:rsidR="00DD0ADC">
          <w:rPr>
            <w:noProof/>
            <w:webHidden/>
          </w:rPr>
          <w:fldChar w:fldCharType="separate"/>
        </w:r>
        <w:r w:rsidR="003133FB">
          <w:rPr>
            <w:noProof/>
            <w:webHidden/>
          </w:rPr>
          <w:t>6</w:t>
        </w:r>
        <w:r w:rsidR="00DD0ADC">
          <w:rPr>
            <w:noProof/>
            <w:webHidden/>
          </w:rPr>
          <w:fldChar w:fldCharType="end"/>
        </w:r>
      </w:hyperlink>
    </w:p>
    <w:p w:rsidR="00DD0ADC" w:rsidRDefault="0014723B" w14:paraId="2E99454D" w14:textId="1642377A">
      <w:pPr>
        <w:pStyle w:val="TOC2"/>
        <w:tabs>
          <w:tab w:val="left" w:pos="880"/>
          <w:tab w:val="right" w:leader="dot" w:pos="9350"/>
        </w:tabs>
        <w:rPr>
          <w:rFonts w:eastAsiaTheme="minorEastAsia" w:cstheme="minorBidi"/>
          <w:iCs w:val="0"/>
          <w:noProof/>
          <w:sz w:val="22"/>
          <w:szCs w:val="22"/>
        </w:rPr>
      </w:pPr>
      <w:hyperlink w:history="1" w:anchor="_Toc131499148">
        <w:r w:rsidRPr="00FA45B7" w:rsidR="00DD0ADC">
          <w:rPr>
            <w:rStyle w:val="Hyperlink"/>
            <w:noProof/>
          </w:rPr>
          <w:t>1.1</w:t>
        </w:r>
        <w:r w:rsidR="00DD0ADC">
          <w:rPr>
            <w:rFonts w:eastAsiaTheme="minorEastAsia" w:cstheme="minorBidi"/>
            <w:iCs w:val="0"/>
            <w:noProof/>
            <w:sz w:val="22"/>
            <w:szCs w:val="22"/>
          </w:rPr>
          <w:tab/>
        </w:r>
        <w:r w:rsidRPr="00FA45B7" w:rsidR="00DD0ADC">
          <w:rPr>
            <w:rStyle w:val="Hyperlink"/>
            <w:noProof/>
          </w:rPr>
          <w:t>Background</w:t>
        </w:r>
        <w:r w:rsidR="00DD0ADC">
          <w:rPr>
            <w:noProof/>
            <w:webHidden/>
          </w:rPr>
          <w:tab/>
        </w:r>
        <w:r w:rsidR="00DD0ADC">
          <w:rPr>
            <w:noProof/>
            <w:webHidden/>
          </w:rPr>
          <w:fldChar w:fldCharType="begin"/>
        </w:r>
        <w:r w:rsidR="00DD0ADC">
          <w:rPr>
            <w:noProof/>
            <w:webHidden/>
          </w:rPr>
          <w:instrText xml:space="preserve"> PAGEREF _Toc131499148 \h </w:instrText>
        </w:r>
        <w:r w:rsidR="00DD0ADC">
          <w:rPr>
            <w:noProof/>
            <w:webHidden/>
          </w:rPr>
        </w:r>
        <w:r w:rsidR="00DD0ADC">
          <w:rPr>
            <w:noProof/>
            <w:webHidden/>
          </w:rPr>
          <w:fldChar w:fldCharType="separate"/>
        </w:r>
        <w:r w:rsidR="003133FB">
          <w:rPr>
            <w:noProof/>
            <w:webHidden/>
          </w:rPr>
          <w:t>6</w:t>
        </w:r>
        <w:r w:rsidR="00DD0ADC">
          <w:rPr>
            <w:noProof/>
            <w:webHidden/>
          </w:rPr>
          <w:fldChar w:fldCharType="end"/>
        </w:r>
      </w:hyperlink>
    </w:p>
    <w:p w:rsidR="00DD0ADC" w:rsidRDefault="0014723B" w14:paraId="49046800" w14:textId="77C1D9B0">
      <w:pPr>
        <w:pStyle w:val="TOC2"/>
        <w:tabs>
          <w:tab w:val="left" w:pos="880"/>
          <w:tab w:val="right" w:leader="dot" w:pos="9350"/>
        </w:tabs>
        <w:rPr>
          <w:rFonts w:eastAsiaTheme="minorEastAsia" w:cstheme="minorBidi"/>
          <w:iCs w:val="0"/>
          <w:noProof/>
          <w:sz w:val="22"/>
          <w:szCs w:val="22"/>
        </w:rPr>
      </w:pPr>
      <w:hyperlink w:history="1" w:anchor="_Toc131499149">
        <w:r w:rsidRPr="00FA45B7" w:rsidR="00DD0ADC">
          <w:rPr>
            <w:rStyle w:val="Hyperlink"/>
            <w:noProof/>
          </w:rPr>
          <w:t>1.2</w:t>
        </w:r>
        <w:r w:rsidR="00DD0ADC">
          <w:rPr>
            <w:rFonts w:eastAsiaTheme="minorEastAsia" w:cstheme="minorBidi"/>
            <w:iCs w:val="0"/>
            <w:noProof/>
            <w:sz w:val="22"/>
            <w:szCs w:val="22"/>
          </w:rPr>
          <w:tab/>
        </w:r>
        <w:r w:rsidRPr="00FA45B7" w:rsidR="00DD0ADC">
          <w:rPr>
            <w:rStyle w:val="Hyperlink"/>
            <w:noProof/>
          </w:rPr>
          <w:t>Motivation</w:t>
        </w:r>
        <w:r w:rsidR="00DD0ADC">
          <w:rPr>
            <w:noProof/>
            <w:webHidden/>
          </w:rPr>
          <w:tab/>
        </w:r>
        <w:r w:rsidR="00DD0ADC">
          <w:rPr>
            <w:noProof/>
            <w:webHidden/>
          </w:rPr>
          <w:fldChar w:fldCharType="begin"/>
        </w:r>
        <w:r w:rsidR="00DD0ADC">
          <w:rPr>
            <w:noProof/>
            <w:webHidden/>
          </w:rPr>
          <w:instrText xml:space="preserve"> PAGEREF _Toc131499149 \h </w:instrText>
        </w:r>
        <w:r w:rsidR="00DD0ADC">
          <w:rPr>
            <w:noProof/>
            <w:webHidden/>
          </w:rPr>
        </w:r>
        <w:r w:rsidR="00DD0ADC">
          <w:rPr>
            <w:noProof/>
            <w:webHidden/>
          </w:rPr>
          <w:fldChar w:fldCharType="separate"/>
        </w:r>
        <w:r w:rsidR="003133FB">
          <w:rPr>
            <w:noProof/>
            <w:webHidden/>
          </w:rPr>
          <w:t>7</w:t>
        </w:r>
        <w:r w:rsidR="00DD0ADC">
          <w:rPr>
            <w:noProof/>
            <w:webHidden/>
          </w:rPr>
          <w:fldChar w:fldCharType="end"/>
        </w:r>
      </w:hyperlink>
    </w:p>
    <w:p w:rsidR="00DD0ADC" w:rsidRDefault="0014723B" w14:paraId="49169759" w14:textId="5A3C8C84">
      <w:pPr>
        <w:pStyle w:val="TOC2"/>
        <w:tabs>
          <w:tab w:val="left" w:pos="880"/>
          <w:tab w:val="right" w:leader="dot" w:pos="9350"/>
        </w:tabs>
        <w:rPr>
          <w:rFonts w:eastAsiaTheme="minorEastAsia" w:cstheme="minorBidi"/>
          <w:iCs w:val="0"/>
          <w:noProof/>
          <w:sz w:val="22"/>
          <w:szCs w:val="22"/>
        </w:rPr>
      </w:pPr>
      <w:hyperlink w:history="1" w:anchor="_Toc131499150">
        <w:r w:rsidRPr="00FA45B7" w:rsidR="00DD0ADC">
          <w:rPr>
            <w:rStyle w:val="Hyperlink"/>
            <w:noProof/>
          </w:rPr>
          <w:t>1.3</w:t>
        </w:r>
        <w:r w:rsidR="00DD0ADC">
          <w:rPr>
            <w:rFonts w:eastAsiaTheme="minorEastAsia" w:cstheme="minorBidi"/>
            <w:iCs w:val="0"/>
            <w:noProof/>
            <w:sz w:val="22"/>
            <w:szCs w:val="22"/>
          </w:rPr>
          <w:tab/>
        </w:r>
        <w:r w:rsidRPr="00FA45B7" w:rsidR="00DD0ADC">
          <w:rPr>
            <w:rStyle w:val="Hyperlink"/>
            <w:noProof/>
          </w:rPr>
          <w:t>Project Objectives</w:t>
        </w:r>
        <w:r w:rsidR="00DD0ADC">
          <w:rPr>
            <w:noProof/>
            <w:webHidden/>
          </w:rPr>
          <w:tab/>
        </w:r>
        <w:r w:rsidR="00DD0ADC">
          <w:rPr>
            <w:noProof/>
            <w:webHidden/>
          </w:rPr>
          <w:fldChar w:fldCharType="begin"/>
        </w:r>
        <w:r w:rsidR="00DD0ADC">
          <w:rPr>
            <w:noProof/>
            <w:webHidden/>
          </w:rPr>
          <w:instrText xml:space="preserve"> PAGEREF _Toc131499150 \h </w:instrText>
        </w:r>
        <w:r w:rsidR="00DD0ADC">
          <w:rPr>
            <w:noProof/>
            <w:webHidden/>
          </w:rPr>
        </w:r>
        <w:r w:rsidR="00DD0ADC">
          <w:rPr>
            <w:noProof/>
            <w:webHidden/>
          </w:rPr>
          <w:fldChar w:fldCharType="separate"/>
        </w:r>
        <w:r w:rsidR="003133FB">
          <w:rPr>
            <w:noProof/>
            <w:webHidden/>
          </w:rPr>
          <w:t>7</w:t>
        </w:r>
        <w:r w:rsidR="00DD0ADC">
          <w:rPr>
            <w:noProof/>
            <w:webHidden/>
          </w:rPr>
          <w:fldChar w:fldCharType="end"/>
        </w:r>
      </w:hyperlink>
    </w:p>
    <w:p w:rsidR="00DD0ADC" w:rsidRDefault="0014723B" w14:paraId="02B918E3" w14:textId="50DFAEC0">
      <w:pPr>
        <w:pStyle w:val="TOC2"/>
        <w:tabs>
          <w:tab w:val="left" w:pos="880"/>
          <w:tab w:val="right" w:leader="dot" w:pos="9350"/>
        </w:tabs>
        <w:rPr>
          <w:rFonts w:eastAsiaTheme="minorEastAsia" w:cstheme="minorBidi"/>
          <w:iCs w:val="0"/>
          <w:noProof/>
          <w:sz w:val="22"/>
          <w:szCs w:val="22"/>
        </w:rPr>
      </w:pPr>
      <w:hyperlink w:history="1" w:anchor="_Toc131499151">
        <w:r w:rsidRPr="00FA45B7" w:rsidR="00DD0ADC">
          <w:rPr>
            <w:rStyle w:val="Hyperlink"/>
            <w:noProof/>
          </w:rPr>
          <w:t>1.4</w:t>
        </w:r>
        <w:r w:rsidR="00DD0ADC">
          <w:rPr>
            <w:rFonts w:eastAsiaTheme="minorEastAsia" w:cstheme="minorBidi"/>
            <w:iCs w:val="0"/>
            <w:noProof/>
            <w:sz w:val="22"/>
            <w:szCs w:val="22"/>
          </w:rPr>
          <w:tab/>
        </w:r>
        <w:r w:rsidRPr="00FA45B7" w:rsidR="00DD0ADC">
          <w:rPr>
            <w:rStyle w:val="Hyperlink"/>
            <w:noProof/>
          </w:rPr>
          <w:t>Accomplishments</w:t>
        </w:r>
        <w:r w:rsidR="00DD0ADC">
          <w:rPr>
            <w:noProof/>
            <w:webHidden/>
          </w:rPr>
          <w:tab/>
        </w:r>
        <w:r w:rsidR="00DD0ADC">
          <w:rPr>
            <w:noProof/>
            <w:webHidden/>
          </w:rPr>
          <w:fldChar w:fldCharType="begin"/>
        </w:r>
        <w:r w:rsidR="00DD0ADC">
          <w:rPr>
            <w:noProof/>
            <w:webHidden/>
          </w:rPr>
          <w:instrText xml:space="preserve"> PAGEREF _Toc131499151 \h </w:instrText>
        </w:r>
        <w:r w:rsidR="00DD0ADC">
          <w:rPr>
            <w:noProof/>
            <w:webHidden/>
          </w:rPr>
        </w:r>
        <w:r w:rsidR="00DD0ADC">
          <w:rPr>
            <w:noProof/>
            <w:webHidden/>
          </w:rPr>
          <w:fldChar w:fldCharType="separate"/>
        </w:r>
        <w:r w:rsidR="003133FB">
          <w:rPr>
            <w:noProof/>
            <w:webHidden/>
          </w:rPr>
          <w:t>8</w:t>
        </w:r>
        <w:r w:rsidR="00DD0ADC">
          <w:rPr>
            <w:noProof/>
            <w:webHidden/>
          </w:rPr>
          <w:fldChar w:fldCharType="end"/>
        </w:r>
      </w:hyperlink>
    </w:p>
    <w:p w:rsidR="00DD0ADC" w:rsidRDefault="0014723B" w14:paraId="11FC70FE" w14:textId="1DD79DAC">
      <w:pPr>
        <w:pStyle w:val="TOC2"/>
        <w:tabs>
          <w:tab w:val="left" w:pos="880"/>
          <w:tab w:val="right" w:leader="dot" w:pos="9350"/>
        </w:tabs>
        <w:rPr>
          <w:rFonts w:eastAsiaTheme="minorEastAsia" w:cstheme="minorBidi"/>
          <w:iCs w:val="0"/>
          <w:noProof/>
          <w:sz w:val="22"/>
          <w:szCs w:val="22"/>
        </w:rPr>
      </w:pPr>
      <w:hyperlink w:history="1" w:anchor="_Toc131499152">
        <w:r w:rsidRPr="00FA45B7" w:rsidR="00DD0ADC">
          <w:rPr>
            <w:rStyle w:val="Hyperlink"/>
            <w:noProof/>
          </w:rPr>
          <w:t>1.5</w:t>
        </w:r>
        <w:r w:rsidR="00DD0ADC">
          <w:rPr>
            <w:rFonts w:eastAsiaTheme="minorEastAsia" w:cstheme="minorBidi"/>
            <w:iCs w:val="0"/>
            <w:noProof/>
            <w:sz w:val="22"/>
            <w:szCs w:val="22"/>
          </w:rPr>
          <w:tab/>
        </w:r>
        <w:r w:rsidRPr="00FA45B7" w:rsidR="00DD0ADC">
          <w:rPr>
            <w:rStyle w:val="Hyperlink"/>
            <w:noProof/>
          </w:rPr>
          <w:t>Report Outline</w:t>
        </w:r>
        <w:r w:rsidR="00DD0ADC">
          <w:rPr>
            <w:noProof/>
            <w:webHidden/>
          </w:rPr>
          <w:tab/>
        </w:r>
        <w:r w:rsidR="00DD0ADC">
          <w:rPr>
            <w:noProof/>
            <w:webHidden/>
          </w:rPr>
          <w:fldChar w:fldCharType="begin"/>
        </w:r>
        <w:r w:rsidR="00DD0ADC">
          <w:rPr>
            <w:noProof/>
            <w:webHidden/>
          </w:rPr>
          <w:instrText xml:space="preserve"> PAGEREF _Toc131499152 \h </w:instrText>
        </w:r>
        <w:r w:rsidR="00DD0ADC">
          <w:rPr>
            <w:noProof/>
            <w:webHidden/>
          </w:rPr>
        </w:r>
        <w:r w:rsidR="00DD0ADC">
          <w:rPr>
            <w:noProof/>
            <w:webHidden/>
          </w:rPr>
          <w:fldChar w:fldCharType="separate"/>
        </w:r>
        <w:r w:rsidR="003133FB">
          <w:rPr>
            <w:noProof/>
            <w:webHidden/>
          </w:rPr>
          <w:t>9</w:t>
        </w:r>
        <w:r w:rsidR="00DD0ADC">
          <w:rPr>
            <w:noProof/>
            <w:webHidden/>
          </w:rPr>
          <w:fldChar w:fldCharType="end"/>
        </w:r>
      </w:hyperlink>
    </w:p>
    <w:p w:rsidR="00DD0ADC" w:rsidRDefault="0014723B" w14:paraId="1C87806B" w14:textId="732051D0">
      <w:pPr>
        <w:pStyle w:val="TOC1"/>
        <w:tabs>
          <w:tab w:val="left" w:pos="480"/>
        </w:tabs>
        <w:rPr>
          <w:rFonts w:eastAsiaTheme="minorEastAsia" w:cstheme="minorBidi"/>
          <w:iCs w:val="0"/>
          <w:noProof/>
          <w:sz w:val="22"/>
          <w:szCs w:val="22"/>
        </w:rPr>
      </w:pPr>
      <w:hyperlink w:history="1" w:anchor="_Toc131499153">
        <w:r w:rsidRPr="00FA45B7" w:rsidR="00DD0ADC">
          <w:rPr>
            <w:rStyle w:val="Hyperlink"/>
            <w:noProof/>
          </w:rPr>
          <w:t>2</w:t>
        </w:r>
        <w:r w:rsidR="00DD0ADC">
          <w:rPr>
            <w:rFonts w:eastAsiaTheme="minorEastAsia" w:cstheme="minorBidi"/>
            <w:iCs w:val="0"/>
            <w:noProof/>
            <w:sz w:val="22"/>
            <w:szCs w:val="22"/>
          </w:rPr>
          <w:tab/>
        </w:r>
        <w:r w:rsidRPr="00FA45B7" w:rsidR="00DD0ADC">
          <w:rPr>
            <w:rStyle w:val="Hyperlink"/>
            <w:noProof/>
          </w:rPr>
          <w:t>The Engineering Project</w:t>
        </w:r>
        <w:r w:rsidR="00DD0ADC">
          <w:rPr>
            <w:noProof/>
            <w:webHidden/>
          </w:rPr>
          <w:tab/>
        </w:r>
        <w:r w:rsidR="00DD0ADC">
          <w:rPr>
            <w:noProof/>
            <w:webHidden/>
          </w:rPr>
          <w:fldChar w:fldCharType="begin"/>
        </w:r>
        <w:r w:rsidR="00DD0ADC">
          <w:rPr>
            <w:noProof/>
            <w:webHidden/>
          </w:rPr>
          <w:instrText xml:space="preserve"> PAGEREF _Toc131499153 \h </w:instrText>
        </w:r>
        <w:r w:rsidR="00DD0ADC">
          <w:rPr>
            <w:noProof/>
            <w:webHidden/>
          </w:rPr>
        </w:r>
        <w:r w:rsidR="00DD0ADC">
          <w:rPr>
            <w:noProof/>
            <w:webHidden/>
          </w:rPr>
          <w:fldChar w:fldCharType="separate"/>
        </w:r>
        <w:r w:rsidR="003133FB">
          <w:rPr>
            <w:noProof/>
            <w:webHidden/>
          </w:rPr>
          <w:t>9</w:t>
        </w:r>
        <w:r w:rsidR="00DD0ADC">
          <w:rPr>
            <w:noProof/>
            <w:webHidden/>
          </w:rPr>
          <w:fldChar w:fldCharType="end"/>
        </w:r>
      </w:hyperlink>
    </w:p>
    <w:p w:rsidR="00DD0ADC" w:rsidRDefault="0014723B" w14:paraId="15563F92" w14:textId="3876A0EF">
      <w:pPr>
        <w:pStyle w:val="TOC2"/>
        <w:tabs>
          <w:tab w:val="left" w:pos="880"/>
          <w:tab w:val="right" w:leader="dot" w:pos="9350"/>
        </w:tabs>
        <w:rPr>
          <w:rFonts w:eastAsiaTheme="minorEastAsia" w:cstheme="minorBidi"/>
          <w:iCs w:val="0"/>
          <w:noProof/>
          <w:sz w:val="22"/>
          <w:szCs w:val="22"/>
        </w:rPr>
      </w:pPr>
      <w:hyperlink w:history="1" w:anchor="_Toc131499154">
        <w:r w:rsidRPr="00FA45B7" w:rsidR="00DD0ADC">
          <w:rPr>
            <w:rStyle w:val="Hyperlink"/>
            <w:noProof/>
          </w:rPr>
          <w:t>2.1</w:t>
        </w:r>
        <w:r w:rsidR="00DD0ADC">
          <w:rPr>
            <w:rFonts w:eastAsiaTheme="minorEastAsia" w:cstheme="minorBidi"/>
            <w:iCs w:val="0"/>
            <w:noProof/>
            <w:sz w:val="22"/>
            <w:szCs w:val="22"/>
          </w:rPr>
          <w:tab/>
        </w:r>
        <w:r w:rsidRPr="00FA45B7" w:rsidR="00DD0ADC">
          <w:rPr>
            <w:rStyle w:val="Hyperlink"/>
            <w:noProof/>
          </w:rPr>
          <w:t>Health and Safety</w:t>
        </w:r>
        <w:r w:rsidR="00DD0ADC">
          <w:rPr>
            <w:noProof/>
            <w:webHidden/>
          </w:rPr>
          <w:tab/>
        </w:r>
        <w:r w:rsidR="00DD0ADC">
          <w:rPr>
            <w:noProof/>
            <w:webHidden/>
          </w:rPr>
          <w:fldChar w:fldCharType="begin"/>
        </w:r>
        <w:r w:rsidR="00DD0ADC">
          <w:rPr>
            <w:noProof/>
            <w:webHidden/>
          </w:rPr>
          <w:instrText xml:space="preserve"> PAGEREF _Toc131499154 \h </w:instrText>
        </w:r>
        <w:r w:rsidR="00DD0ADC">
          <w:rPr>
            <w:noProof/>
            <w:webHidden/>
          </w:rPr>
        </w:r>
        <w:r w:rsidR="00DD0ADC">
          <w:rPr>
            <w:noProof/>
            <w:webHidden/>
          </w:rPr>
          <w:fldChar w:fldCharType="separate"/>
        </w:r>
        <w:r w:rsidR="003133FB">
          <w:rPr>
            <w:noProof/>
            <w:webHidden/>
          </w:rPr>
          <w:t>9</w:t>
        </w:r>
        <w:r w:rsidR="00DD0ADC">
          <w:rPr>
            <w:noProof/>
            <w:webHidden/>
          </w:rPr>
          <w:fldChar w:fldCharType="end"/>
        </w:r>
      </w:hyperlink>
    </w:p>
    <w:p w:rsidR="00DD0ADC" w:rsidRDefault="0014723B" w14:paraId="28D18E72" w14:textId="7B822DE3">
      <w:pPr>
        <w:pStyle w:val="TOC2"/>
        <w:tabs>
          <w:tab w:val="left" w:pos="880"/>
          <w:tab w:val="right" w:leader="dot" w:pos="9350"/>
        </w:tabs>
        <w:rPr>
          <w:rFonts w:eastAsiaTheme="minorEastAsia" w:cstheme="minorBidi"/>
          <w:iCs w:val="0"/>
          <w:noProof/>
          <w:sz w:val="22"/>
          <w:szCs w:val="22"/>
        </w:rPr>
      </w:pPr>
      <w:hyperlink w:history="1" w:anchor="_Toc131499155">
        <w:r w:rsidRPr="00FA45B7" w:rsidR="00DD0ADC">
          <w:rPr>
            <w:rStyle w:val="Hyperlink"/>
            <w:noProof/>
          </w:rPr>
          <w:t>2.2</w:t>
        </w:r>
        <w:r w:rsidR="00DD0ADC">
          <w:rPr>
            <w:rFonts w:eastAsiaTheme="minorEastAsia" w:cstheme="minorBidi"/>
            <w:iCs w:val="0"/>
            <w:noProof/>
            <w:sz w:val="22"/>
            <w:szCs w:val="22"/>
          </w:rPr>
          <w:tab/>
        </w:r>
        <w:r w:rsidRPr="00FA45B7" w:rsidR="00DD0ADC">
          <w:rPr>
            <w:rStyle w:val="Hyperlink"/>
            <w:noProof/>
          </w:rPr>
          <w:t>Engineering Professionalism</w:t>
        </w:r>
        <w:r w:rsidR="00DD0ADC">
          <w:rPr>
            <w:noProof/>
            <w:webHidden/>
          </w:rPr>
          <w:tab/>
        </w:r>
        <w:r w:rsidR="00DD0ADC">
          <w:rPr>
            <w:noProof/>
            <w:webHidden/>
          </w:rPr>
          <w:fldChar w:fldCharType="begin"/>
        </w:r>
        <w:r w:rsidR="00DD0ADC">
          <w:rPr>
            <w:noProof/>
            <w:webHidden/>
          </w:rPr>
          <w:instrText xml:space="preserve"> PAGEREF _Toc131499155 \h </w:instrText>
        </w:r>
        <w:r w:rsidR="00DD0ADC">
          <w:rPr>
            <w:noProof/>
            <w:webHidden/>
          </w:rPr>
        </w:r>
        <w:r w:rsidR="00DD0ADC">
          <w:rPr>
            <w:noProof/>
            <w:webHidden/>
          </w:rPr>
          <w:fldChar w:fldCharType="separate"/>
        </w:r>
        <w:r w:rsidR="003133FB">
          <w:rPr>
            <w:noProof/>
            <w:webHidden/>
          </w:rPr>
          <w:t>10</w:t>
        </w:r>
        <w:r w:rsidR="00DD0ADC">
          <w:rPr>
            <w:noProof/>
            <w:webHidden/>
          </w:rPr>
          <w:fldChar w:fldCharType="end"/>
        </w:r>
      </w:hyperlink>
    </w:p>
    <w:p w:rsidR="00DD0ADC" w:rsidRDefault="0014723B" w14:paraId="0A526D0E" w14:textId="1CF95E2E">
      <w:pPr>
        <w:pStyle w:val="TOC2"/>
        <w:tabs>
          <w:tab w:val="left" w:pos="880"/>
          <w:tab w:val="right" w:leader="dot" w:pos="9350"/>
        </w:tabs>
        <w:rPr>
          <w:rFonts w:eastAsiaTheme="minorEastAsia" w:cstheme="minorBidi"/>
          <w:iCs w:val="0"/>
          <w:noProof/>
          <w:sz w:val="22"/>
          <w:szCs w:val="22"/>
        </w:rPr>
      </w:pPr>
      <w:hyperlink w:history="1" w:anchor="_Toc131499156">
        <w:r w:rsidRPr="00FA45B7" w:rsidR="00DD0ADC">
          <w:rPr>
            <w:rStyle w:val="Hyperlink"/>
            <w:noProof/>
          </w:rPr>
          <w:t>2.3</w:t>
        </w:r>
        <w:r w:rsidR="00DD0ADC">
          <w:rPr>
            <w:rFonts w:eastAsiaTheme="minorEastAsia" w:cstheme="minorBidi"/>
            <w:iCs w:val="0"/>
            <w:noProof/>
            <w:sz w:val="22"/>
            <w:szCs w:val="22"/>
          </w:rPr>
          <w:tab/>
        </w:r>
        <w:r w:rsidRPr="00FA45B7" w:rsidR="00DD0ADC">
          <w:rPr>
            <w:rStyle w:val="Hyperlink"/>
            <w:noProof/>
          </w:rPr>
          <w:t>Project Management</w:t>
        </w:r>
        <w:r w:rsidR="00DD0ADC">
          <w:rPr>
            <w:noProof/>
            <w:webHidden/>
          </w:rPr>
          <w:tab/>
        </w:r>
        <w:r w:rsidR="00DD0ADC">
          <w:rPr>
            <w:noProof/>
            <w:webHidden/>
          </w:rPr>
          <w:fldChar w:fldCharType="begin"/>
        </w:r>
        <w:r w:rsidR="00DD0ADC">
          <w:rPr>
            <w:noProof/>
            <w:webHidden/>
          </w:rPr>
          <w:instrText xml:space="preserve"> PAGEREF _Toc131499156 \h </w:instrText>
        </w:r>
        <w:r w:rsidR="00DD0ADC">
          <w:rPr>
            <w:noProof/>
            <w:webHidden/>
          </w:rPr>
        </w:r>
        <w:r w:rsidR="00DD0ADC">
          <w:rPr>
            <w:noProof/>
            <w:webHidden/>
          </w:rPr>
          <w:fldChar w:fldCharType="separate"/>
        </w:r>
        <w:r w:rsidR="003133FB">
          <w:rPr>
            <w:noProof/>
            <w:webHidden/>
          </w:rPr>
          <w:t>11</w:t>
        </w:r>
        <w:r w:rsidR="00DD0ADC">
          <w:rPr>
            <w:noProof/>
            <w:webHidden/>
          </w:rPr>
          <w:fldChar w:fldCharType="end"/>
        </w:r>
      </w:hyperlink>
    </w:p>
    <w:p w:rsidR="00DD0ADC" w:rsidRDefault="0014723B" w14:paraId="172E6A0F" w14:textId="5629A6A7">
      <w:pPr>
        <w:pStyle w:val="TOC2"/>
        <w:tabs>
          <w:tab w:val="left" w:pos="880"/>
          <w:tab w:val="right" w:leader="dot" w:pos="9350"/>
        </w:tabs>
        <w:rPr>
          <w:rFonts w:eastAsiaTheme="minorEastAsia" w:cstheme="minorBidi"/>
          <w:iCs w:val="0"/>
          <w:noProof/>
          <w:sz w:val="22"/>
          <w:szCs w:val="22"/>
        </w:rPr>
      </w:pPr>
      <w:hyperlink w:history="1" w:anchor="_Toc131499157">
        <w:r w:rsidRPr="00FA45B7" w:rsidR="00DD0ADC">
          <w:rPr>
            <w:rStyle w:val="Hyperlink"/>
            <w:noProof/>
          </w:rPr>
          <w:t>2.4</w:t>
        </w:r>
        <w:r w:rsidR="00DD0ADC">
          <w:rPr>
            <w:rFonts w:eastAsiaTheme="minorEastAsia" w:cstheme="minorBidi"/>
            <w:iCs w:val="0"/>
            <w:noProof/>
            <w:sz w:val="22"/>
            <w:szCs w:val="22"/>
          </w:rPr>
          <w:tab/>
        </w:r>
        <w:r w:rsidRPr="00FA45B7" w:rsidR="00DD0ADC">
          <w:rPr>
            <w:rStyle w:val="Hyperlink"/>
            <w:noProof/>
          </w:rPr>
          <w:t>Justification and Suitability for Degree Program</w:t>
        </w:r>
        <w:r w:rsidR="00DD0ADC">
          <w:rPr>
            <w:noProof/>
            <w:webHidden/>
          </w:rPr>
          <w:tab/>
        </w:r>
        <w:r w:rsidR="00DD0ADC">
          <w:rPr>
            <w:noProof/>
            <w:webHidden/>
          </w:rPr>
          <w:fldChar w:fldCharType="begin"/>
        </w:r>
        <w:r w:rsidR="00DD0ADC">
          <w:rPr>
            <w:noProof/>
            <w:webHidden/>
          </w:rPr>
          <w:instrText xml:space="preserve"> PAGEREF _Toc131499157 \h </w:instrText>
        </w:r>
        <w:r w:rsidR="00DD0ADC">
          <w:rPr>
            <w:noProof/>
            <w:webHidden/>
          </w:rPr>
        </w:r>
        <w:r w:rsidR="00DD0ADC">
          <w:rPr>
            <w:noProof/>
            <w:webHidden/>
          </w:rPr>
          <w:fldChar w:fldCharType="separate"/>
        </w:r>
        <w:r w:rsidR="003133FB">
          <w:rPr>
            <w:noProof/>
            <w:webHidden/>
          </w:rPr>
          <w:t>12</w:t>
        </w:r>
        <w:r w:rsidR="00DD0ADC">
          <w:rPr>
            <w:noProof/>
            <w:webHidden/>
          </w:rPr>
          <w:fldChar w:fldCharType="end"/>
        </w:r>
      </w:hyperlink>
    </w:p>
    <w:p w:rsidR="00DD0ADC" w:rsidRDefault="0014723B" w14:paraId="6AA78F39" w14:textId="57166664">
      <w:pPr>
        <w:pStyle w:val="TOC2"/>
        <w:tabs>
          <w:tab w:val="left" w:pos="880"/>
          <w:tab w:val="right" w:leader="dot" w:pos="9350"/>
        </w:tabs>
        <w:rPr>
          <w:rFonts w:eastAsiaTheme="minorEastAsia" w:cstheme="minorBidi"/>
          <w:iCs w:val="0"/>
          <w:noProof/>
          <w:sz w:val="22"/>
          <w:szCs w:val="22"/>
        </w:rPr>
      </w:pPr>
      <w:hyperlink w:history="1" w:anchor="_Toc131499158">
        <w:r w:rsidRPr="00FA45B7" w:rsidR="00DD0ADC">
          <w:rPr>
            <w:rStyle w:val="Hyperlink"/>
            <w:noProof/>
          </w:rPr>
          <w:t>2.5</w:t>
        </w:r>
        <w:r w:rsidR="00DD0ADC">
          <w:rPr>
            <w:rFonts w:eastAsiaTheme="minorEastAsia" w:cstheme="minorBidi"/>
            <w:iCs w:val="0"/>
            <w:noProof/>
            <w:sz w:val="22"/>
            <w:szCs w:val="22"/>
          </w:rPr>
          <w:tab/>
        </w:r>
        <w:r w:rsidRPr="00FA45B7" w:rsidR="00DD0ADC">
          <w:rPr>
            <w:rStyle w:val="Hyperlink"/>
            <w:noProof/>
          </w:rPr>
          <w:t>Individual Contributions</w:t>
        </w:r>
        <w:r w:rsidR="00DD0ADC">
          <w:rPr>
            <w:noProof/>
            <w:webHidden/>
          </w:rPr>
          <w:tab/>
        </w:r>
        <w:r w:rsidR="00DD0ADC">
          <w:rPr>
            <w:noProof/>
            <w:webHidden/>
          </w:rPr>
          <w:fldChar w:fldCharType="begin"/>
        </w:r>
        <w:r w:rsidR="00DD0ADC">
          <w:rPr>
            <w:noProof/>
            <w:webHidden/>
          </w:rPr>
          <w:instrText xml:space="preserve"> PAGEREF _Toc131499158 \h </w:instrText>
        </w:r>
        <w:r w:rsidR="00DD0ADC">
          <w:rPr>
            <w:noProof/>
            <w:webHidden/>
          </w:rPr>
        </w:r>
        <w:r w:rsidR="00DD0ADC">
          <w:rPr>
            <w:noProof/>
            <w:webHidden/>
          </w:rPr>
          <w:fldChar w:fldCharType="separate"/>
        </w:r>
        <w:r w:rsidR="003133FB">
          <w:rPr>
            <w:noProof/>
            <w:webHidden/>
          </w:rPr>
          <w:t>14</w:t>
        </w:r>
        <w:r w:rsidR="00DD0ADC">
          <w:rPr>
            <w:noProof/>
            <w:webHidden/>
          </w:rPr>
          <w:fldChar w:fldCharType="end"/>
        </w:r>
      </w:hyperlink>
    </w:p>
    <w:p w:rsidR="00DD0ADC" w:rsidRDefault="0014723B" w14:paraId="392E6C60" w14:textId="19343EAB">
      <w:pPr>
        <w:pStyle w:val="TOC3"/>
        <w:tabs>
          <w:tab w:val="left" w:pos="1320"/>
          <w:tab w:val="right" w:leader="dot" w:pos="9350"/>
        </w:tabs>
        <w:rPr>
          <w:rFonts w:eastAsiaTheme="minorEastAsia" w:cstheme="minorBidi"/>
          <w:iCs w:val="0"/>
          <w:noProof/>
          <w:sz w:val="22"/>
          <w:szCs w:val="22"/>
        </w:rPr>
      </w:pPr>
      <w:hyperlink w:history="1" w:anchor="_Toc131499159">
        <w:r w:rsidRPr="00FA45B7" w:rsidR="00DD0ADC">
          <w:rPr>
            <w:rStyle w:val="Hyperlink"/>
            <w:noProof/>
          </w:rPr>
          <w:t>2.5.1</w:t>
        </w:r>
        <w:r w:rsidR="00DD0ADC">
          <w:rPr>
            <w:rFonts w:eastAsiaTheme="minorEastAsia" w:cstheme="minorBidi"/>
            <w:iCs w:val="0"/>
            <w:noProof/>
            <w:sz w:val="22"/>
            <w:szCs w:val="22"/>
          </w:rPr>
          <w:tab/>
        </w:r>
        <w:r w:rsidRPr="00FA45B7" w:rsidR="00DD0ADC">
          <w:rPr>
            <w:rStyle w:val="Hyperlink"/>
            <w:noProof/>
          </w:rPr>
          <w:t>Project Contributions</w:t>
        </w:r>
        <w:r w:rsidR="00DD0ADC">
          <w:rPr>
            <w:noProof/>
            <w:webHidden/>
          </w:rPr>
          <w:tab/>
        </w:r>
        <w:r w:rsidR="00DD0ADC">
          <w:rPr>
            <w:noProof/>
            <w:webHidden/>
          </w:rPr>
          <w:fldChar w:fldCharType="begin"/>
        </w:r>
        <w:r w:rsidR="00DD0ADC">
          <w:rPr>
            <w:noProof/>
            <w:webHidden/>
          </w:rPr>
          <w:instrText xml:space="preserve"> PAGEREF _Toc131499159 \h </w:instrText>
        </w:r>
        <w:r w:rsidR="00DD0ADC">
          <w:rPr>
            <w:noProof/>
            <w:webHidden/>
          </w:rPr>
        </w:r>
        <w:r w:rsidR="00DD0ADC">
          <w:rPr>
            <w:noProof/>
            <w:webHidden/>
          </w:rPr>
          <w:fldChar w:fldCharType="separate"/>
        </w:r>
        <w:r w:rsidR="003133FB">
          <w:rPr>
            <w:noProof/>
            <w:webHidden/>
          </w:rPr>
          <w:t>14</w:t>
        </w:r>
        <w:r w:rsidR="00DD0ADC">
          <w:rPr>
            <w:noProof/>
            <w:webHidden/>
          </w:rPr>
          <w:fldChar w:fldCharType="end"/>
        </w:r>
      </w:hyperlink>
    </w:p>
    <w:p w:rsidR="00DD0ADC" w:rsidRDefault="0014723B" w14:paraId="45008394" w14:textId="46D06CE2">
      <w:pPr>
        <w:pStyle w:val="TOC3"/>
        <w:tabs>
          <w:tab w:val="left" w:pos="1320"/>
          <w:tab w:val="right" w:leader="dot" w:pos="9350"/>
        </w:tabs>
        <w:rPr>
          <w:rFonts w:eastAsiaTheme="minorEastAsia" w:cstheme="minorBidi"/>
          <w:iCs w:val="0"/>
          <w:noProof/>
          <w:sz w:val="22"/>
          <w:szCs w:val="22"/>
        </w:rPr>
      </w:pPr>
      <w:hyperlink w:history="1" w:anchor="_Toc131499160">
        <w:r w:rsidRPr="00FA45B7" w:rsidR="00DD0ADC">
          <w:rPr>
            <w:rStyle w:val="Hyperlink"/>
            <w:noProof/>
          </w:rPr>
          <w:t>2.5.2</w:t>
        </w:r>
        <w:r w:rsidR="00DD0ADC">
          <w:rPr>
            <w:rFonts w:eastAsiaTheme="minorEastAsia" w:cstheme="minorBidi"/>
            <w:iCs w:val="0"/>
            <w:noProof/>
            <w:sz w:val="22"/>
            <w:szCs w:val="22"/>
          </w:rPr>
          <w:tab/>
        </w:r>
        <w:r w:rsidRPr="00FA45B7" w:rsidR="00DD0ADC">
          <w:rPr>
            <w:rStyle w:val="Hyperlink"/>
            <w:noProof/>
          </w:rPr>
          <w:t>Final Report Contributions</w:t>
        </w:r>
        <w:r w:rsidR="00DD0ADC">
          <w:rPr>
            <w:noProof/>
            <w:webHidden/>
          </w:rPr>
          <w:tab/>
        </w:r>
        <w:r w:rsidR="00DD0ADC">
          <w:rPr>
            <w:noProof/>
            <w:webHidden/>
          </w:rPr>
          <w:fldChar w:fldCharType="begin"/>
        </w:r>
        <w:r w:rsidR="00DD0ADC">
          <w:rPr>
            <w:noProof/>
            <w:webHidden/>
          </w:rPr>
          <w:instrText xml:space="preserve"> PAGEREF _Toc131499160 \h </w:instrText>
        </w:r>
        <w:r w:rsidR="00DD0ADC">
          <w:rPr>
            <w:noProof/>
            <w:webHidden/>
          </w:rPr>
        </w:r>
        <w:r w:rsidR="00DD0ADC">
          <w:rPr>
            <w:noProof/>
            <w:webHidden/>
          </w:rPr>
          <w:fldChar w:fldCharType="separate"/>
        </w:r>
        <w:r w:rsidR="003133FB">
          <w:rPr>
            <w:noProof/>
            <w:webHidden/>
          </w:rPr>
          <w:t>15</w:t>
        </w:r>
        <w:r w:rsidR="00DD0ADC">
          <w:rPr>
            <w:noProof/>
            <w:webHidden/>
          </w:rPr>
          <w:fldChar w:fldCharType="end"/>
        </w:r>
      </w:hyperlink>
    </w:p>
    <w:p w:rsidR="00DD0ADC" w:rsidRDefault="0014723B" w14:paraId="3FC4A367" w14:textId="76EDDF25">
      <w:pPr>
        <w:pStyle w:val="TOC3"/>
        <w:tabs>
          <w:tab w:val="left" w:pos="1320"/>
          <w:tab w:val="right" w:leader="dot" w:pos="9350"/>
        </w:tabs>
        <w:rPr>
          <w:rFonts w:eastAsiaTheme="minorEastAsia" w:cstheme="minorBidi"/>
          <w:iCs w:val="0"/>
          <w:noProof/>
          <w:sz w:val="22"/>
          <w:szCs w:val="22"/>
        </w:rPr>
      </w:pPr>
      <w:hyperlink w:history="1" w:anchor="_Toc131499161">
        <w:r w:rsidRPr="00FA45B7" w:rsidR="00DD0ADC">
          <w:rPr>
            <w:rStyle w:val="Hyperlink"/>
            <w:noProof/>
          </w:rPr>
          <w:t>2.5.3</w:t>
        </w:r>
        <w:r w:rsidR="00DD0ADC">
          <w:rPr>
            <w:rFonts w:eastAsiaTheme="minorEastAsia" w:cstheme="minorBidi"/>
            <w:iCs w:val="0"/>
            <w:noProof/>
            <w:sz w:val="22"/>
            <w:szCs w:val="22"/>
          </w:rPr>
          <w:tab/>
        </w:r>
        <w:r w:rsidRPr="00FA45B7" w:rsidR="00DD0ADC">
          <w:rPr>
            <w:rStyle w:val="Hyperlink"/>
            <w:noProof/>
          </w:rPr>
          <w:t>Proposal Contributions</w:t>
        </w:r>
        <w:r w:rsidR="00DD0ADC">
          <w:rPr>
            <w:noProof/>
            <w:webHidden/>
          </w:rPr>
          <w:tab/>
        </w:r>
        <w:r w:rsidR="00DD0ADC">
          <w:rPr>
            <w:noProof/>
            <w:webHidden/>
          </w:rPr>
          <w:fldChar w:fldCharType="begin"/>
        </w:r>
        <w:r w:rsidR="00DD0ADC">
          <w:rPr>
            <w:noProof/>
            <w:webHidden/>
          </w:rPr>
          <w:instrText xml:space="preserve"> PAGEREF _Toc131499161 \h </w:instrText>
        </w:r>
        <w:r w:rsidR="00DD0ADC">
          <w:rPr>
            <w:noProof/>
            <w:webHidden/>
          </w:rPr>
        </w:r>
        <w:r w:rsidR="00DD0ADC">
          <w:rPr>
            <w:noProof/>
            <w:webHidden/>
          </w:rPr>
          <w:fldChar w:fldCharType="separate"/>
        </w:r>
        <w:r w:rsidR="003133FB">
          <w:rPr>
            <w:noProof/>
            <w:webHidden/>
          </w:rPr>
          <w:t>17</w:t>
        </w:r>
        <w:r w:rsidR="00DD0ADC">
          <w:rPr>
            <w:noProof/>
            <w:webHidden/>
          </w:rPr>
          <w:fldChar w:fldCharType="end"/>
        </w:r>
      </w:hyperlink>
    </w:p>
    <w:p w:rsidR="00DD0ADC" w:rsidRDefault="0014723B" w14:paraId="75BD69B3" w14:textId="0D78A952">
      <w:pPr>
        <w:pStyle w:val="TOC3"/>
        <w:tabs>
          <w:tab w:val="left" w:pos="1320"/>
          <w:tab w:val="right" w:leader="dot" w:pos="9350"/>
        </w:tabs>
        <w:rPr>
          <w:rFonts w:eastAsiaTheme="minorEastAsia" w:cstheme="minorBidi"/>
          <w:iCs w:val="0"/>
          <w:noProof/>
          <w:sz w:val="22"/>
          <w:szCs w:val="22"/>
        </w:rPr>
      </w:pPr>
      <w:hyperlink w:history="1" w:anchor="_Toc131499162">
        <w:r w:rsidRPr="00FA45B7" w:rsidR="00DD0ADC">
          <w:rPr>
            <w:rStyle w:val="Hyperlink"/>
            <w:noProof/>
          </w:rPr>
          <w:t>2.5.4</w:t>
        </w:r>
        <w:r w:rsidR="00DD0ADC">
          <w:rPr>
            <w:rFonts w:eastAsiaTheme="minorEastAsia" w:cstheme="minorBidi"/>
            <w:iCs w:val="0"/>
            <w:noProof/>
            <w:sz w:val="22"/>
            <w:szCs w:val="22"/>
          </w:rPr>
          <w:tab/>
        </w:r>
        <w:r w:rsidRPr="00FA45B7" w:rsidR="00DD0ADC">
          <w:rPr>
            <w:rStyle w:val="Hyperlink"/>
            <w:noProof/>
          </w:rPr>
          <w:t>Progress Report Contributions</w:t>
        </w:r>
        <w:r w:rsidR="00DD0ADC">
          <w:rPr>
            <w:noProof/>
            <w:webHidden/>
          </w:rPr>
          <w:tab/>
        </w:r>
        <w:r w:rsidR="00DD0ADC">
          <w:rPr>
            <w:noProof/>
            <w:webHidden/>
          </w:rPr>
          <w:fldChar w:fldCharType="begin"/>
        </w:r>
        <w:r w:rsidR="00DD0ADC">
          <w:rPr>
            <w:noProof/>
            <w:webHidden/>
          </w:rPr>
          <w:instrText xml:space="preserve"> PAGEREF _Toc131499162 \h </w:instrText>
        </w:r>
        <w:r w:rsidR="00DD0ADC">
          <w:rPr>
            <w:noProof/>
            <w:webHidden/>
          </w:rPr>
        </w:r>
        <w:r w:rsidR="00DD0ADC">
          <w:rPr>
            <w:noProof/>
            <w:webHidden/>
          </w:rPr>
          <w:fldChar w:fldCharType="separate"/>
        </w:r>
        <w:r w:rsidR="003133FB">
          <w:rPr>
            <w:noProof/>
            <w:webHidden/>
          </w:rPr>
          <w:t>18</w:t>
        </w:r>
        <w:r w:rsidR="00DD0ADC">
          <w:rPr>
            <w:noProof/>
            <w:webHidden/>
          </w:rPr>
          <w:fldChar w:fldCharType="end"/>
        </w:r>
      </w:hyperlink>
    </w:p>
    <w:p w:rsidR="00DD0ADC" w:rsidRDefault="0014723B" w14:paraId="7E8CFC92" w14:textId="6809BE92">
      <w:pPr>
        <w:pStyle w:val="TOC1"/>
        <w:tabs>
          <w:tab w:val="left" w:pos="480"/>
        </w:tabs>
        <w:rPr>
          <w:rFonts w:eastAsiaTheme="minorEastAsia" w:cstheme="minorBidi"/>
          <w:iCs w:val="0"/>
          <w:noProof/>
          <w:sz w:val="22"/>
          <w:szCs w:val="22"/>
        </w:rPr>
      </w:pPr>
      <w:hyperlink w:history="1" w:anchor="_Toc131499163">
        <w:r w:rsidRPr="00FA45B7" w:rsidR="00DD0ADC">
          <w:rPr>
            <w:rStyle w:val="Hyperlink"/>
            <w:noProof/>
          </w:rPr>
          <w:t>3</w:t>
        </w:r>
        <w:r w:rsidR="00DD0ADC">
          <w:rPr>
            <w:rFonts w:eastAsiaTheme="minorEastAsia" w:cstheme="minorBidi"/>
            <w:iCs w:val="0"/>
            <w:noProof/>
            <w:sz w:val="22"/>
            <w:szCs w:val="22"/>
          </w:rPr>
          <w:tab/>
        </w:r>
        <w:r w:rsidRPr="00FA45B7" w:rsidR="00DD0ADC">
          <w:rPr>
            <w:rStyle w:val="Hyperlink"/>
            <w:noProof/>
          </w:rPr>
          <w:t>Requirements</w:t>
        </w:r>
        <w:r w:rsidR="00DD0ADC">
          <w:rPr>
            <w:noProof/>
            <w:webHidden/>
          </w:rPr>
          <w:tab/>
        </w:r>
        <w:r w:rsidR="00DD0ADC">
          <w:rPr>
            <w:noProof/>
            <w:webHidden/>
          </w:rPr>
          <w:fldChar w:fldCharType="begin"/>
        </w:r>
        <w:r w:rsidR="00DD0ADC">
          <w:rPr>
            <w:noProof/>
            <w:webHidden/>
          </w:rPr>
          <w:instrText xml:space="preserve"> PAGEREF _Toc131499163 \h </w:instrText>
        </w:r>
        <w:r w:rsidR="00DD0ADC">
          <w:rPr>
            <w:noProof/>
            <w:webHidden/>
          </w:rPr>
        </w:r>
        <w:r w:rsidR="00DD0ADC">
          <w:rPr>
            <w:noProof/>
            <w:webHidden/>
          </w:rPr>
          <w:fldChar w:fldCharType="separate"/>
        </w:r>
        <w:r w:rsidR="003133FB">
          <w:rPr>
            <w:noProof/>
            <w:webHidden/>
          </w:rPr>
          <w:t>19</w:t>
        </w:r>
        <w:r w:rsidR="00DD0ADC">
          <w:rPr>
            <w:noProof/>
            <w:webHidden/>
          </w:rPr>
          <w:fldChar w:fldCharType="end"/>
        </w:r>
      </w:hyperlink>
    </w:p>
    <w:p w:rsidR="00DD0ADC" w:rsidRDefault="0014723B" w14:paraId="01C279AF" w14:textId="4602F37B">
      <w:pPr>
        <w:pStyle w:val="TOC2"/>
        <w:tabs>
          <w:tab w:val="left" w:pos="880"/>
          <w:tab w:val="right" w:leader="dot" w:pos="9350"/>
        </w:tabs>
        <w:rPr>
          <w:rFonts w:eastAsiaTheme="minorEastAsia" w:cstheme="minorBidi"/>
          <w:iCs w:val="0"/>
          <w:noProof/>
          <w:sz w:val="22"/>
          <w:szCs w:val="22"/>
        </w:rPr>
      </w:pPr>
      <w:hyperlink w:history="1" w:anchor="_Toc131499164">
        <w:r w:rsidRPr="00FA45B7" w:rsidR="00DD0ADC">
          <w:rPr>
            <w:rStyle w:val="Hyperlink"/>
            <w:noProof/>
          </w:rPr>
          <w:t>3.1</w:t>
        </w:r>
        <w:r w:rsidR="00DD0ADC">
          <w:rPr>
            <w:rFonts w:eastAsiaTheme="minorEastAsia" w:cstheme="minorBidi"/>
            <w:iCs w:val="0"/>
            <w:noProof/>
            <w:sz w:val="22"/>
            <w:szCs w:val="22"/>
          </w:rPr>
          <w:tab/>
        </w:r>
        <w:r w:rsidRPr="00FA45B7" w:rsidR="00DD0ADC">
          <w:rPr>
            <w:rStyle w:val="Hyperlink"/>
            <w:noProof/>
          </w:rPr>
          <w:t>Functional Requirements</w:t>
        </w:r>
        <w:r w:rsidR="00DD0ADC">
          <w:rPr>
            <w:noProof/>
            <w:webHidden/>
          </w:rPr>
          <w:tab/>
        </w:r>
        <w:r w:rsidR="00DD0ADC">
          <w:rPr>
            <w:noProof/>
            <w:webHidden/>
          </w:rPr>
          <w:fldChar w:fldCharType="begin"/>
        </w:r>
        <w:r w:rsidR="00DD0ADC">
          <w:rPr>
            <w:noProof/>
            <w:webHidden/>
          </w:rPr>
          <w:instrText xml:space="preserve"> PAGEREF _Toc131499164 \h </w:instrText>
        </w:r>
        <w:r w:rsidR="00DD0ADC">
          <w:rPr>
            <w:noProof/>
            <w:webHidden/>
          </w:rPr>
        </w:r>
        <w:r w:rsidR="00DD0ADC">
          <w:rPr>
            <w:noProof/>
            <w:webHidden/>
          </w:rPr>
          <w:fldChar w:fldCharType="separate"/>
        </w:r>
        <w:r w:rsidR="003133FB">
          <w:rPr>
            <w:noProof/>
            <w:webHidden/>
          </w:rPr>
          <w:t>19</w:t>
        </w:r>
        <w:r w:rsidR="00DD0ADC">
          <w:rPr>
            <w:noProof/>
            <w:webHidden/>
          </w:rPr>
          <w:fldChar w:fldCharType="end"/>
        </w:r>
      </w:hyperlink>
    </w:p>
    <w:p w:rsidR="00DD0ADC" w:rsidRDefault="0014723B" w14:paraId="1CC2DFCE" w14:textId="0E026C8D">
      <w:pPr>
        <w:pStyle w:val="TOC2"/>
        <w:tabs>
          <w:tab w:val="left" w:pos="880"/>
          <w:tab w:val="right" w:leader="dot" w:pos="9350"/>
        </w:tabs>
        <w:rPr>
          <w:rFonts w:eastAsiaTheme="minorEastAsia" w:cstheme="minorBidi"/>
          <w:iCs w:val="0"/>
          <w:noProof/>
          <w:sz w:val="22"/>
          <w:szCs w:val="22"/>
        </w:rPr>
      </w:pPr>
      <w:hyperlink w:history="1" w:anchor="_Toc131499165">
        <w:r w:rsidRPr="00FA45B7" w:rsidR="00DD0ADC">
          <w:rPr>
            <w:rStyle w:val="Hyperlink"/>
            <w:noProof/>
          </w:rPr>
          <w:t>3.2</w:t>
        </w:r>
        <w:r w:rsidR="00DD0ADC">
          <w:rPr>
            <w:rFonts w:eastAsiaTheme="minorEastAsia" w:cstheme="minorBidi"/>
            <w:iCs w:val="0"/>
            <w:noProof/>
            <w:sz w:val="22"/>
            <w:szCs w:val="22"/>
          </w:rPr>
          <w:tab/>
        </w:r>
        <w:r w:rsidRPr="00FA45B7" w:rsidR="00DD0ADC">
          <w:rPr>
            <w:rStyle w:val="Hyperlink"/>
            <w:noProof/>
          </w:rPr>
          <w:t>Non-Functional Requirements</w:t>
        </w:r>
        <w:r w:rsidR="00DD0ADC">
          <w:rPr>
            <w:noProof/>
            <w:webHidden/>
          </w:rPr>
          <w:tab/>
        </w:r>
        <w:r w:rsidR="00DD0ADC">
          <w:rPr>
            <w:noProof/>
            <w:webHidden/>
          </w:rPr>
          <w:fldChar w:fldCharType="begin"/>
        </w:r>
        <w:r w:rsidR="00DD0ADC">
          <w:rPr>
            <w:noProof/>
            <w:webHidden/>
          </w:rPr>
          <w:instrText xml:space="preserve"> PAGEREF _Toc131499165 \h </w:instrText>
        </w:r>
        <w:r w:rsidR="00DD0ADC">
          <w:rPr>
            <w:noProof/>
            <w:webHidden/>
          </w:rPr>
        </w:r>
        <w:r w:rsidR="00DD0ADC">
          <w:rPr>
            <w:noProof/>
            <w:webHidden/>
          </w:rPr>
          <w:fldChar w:fldCharType="separate"/>
        </w:r>
        <w:r w:rsidR="003133FB">
          <w:rPr>
            <w:noProof/>
            <w:webHidden/>
          </w:rPr>
          <w:t>20</w:t>
        </w:r>
        <w:r w:rsidR="00DD0ADC">
          <w:rPr>
            <w:noProof/>
            <w:webHidden/>
          </w:rPr>
          <w:fldChar w:fldCharType="end"/>
        </w:r>
      </w:hyperlink>
    </w:p>
    <w:p w:rsidR="00DD0ADC" w:rsidRDefault="0014723B" w14:paraId="7B10A246" w14:textId="5B979D29">
      <w:pPr>
        <w:pStyle w:val="TOC2"/>
        <w:tabs>
          <w:tab w:val="left" w:pos="880"/>
          <w:tab w:val="right" w:leader="dot" w:pos="9350"/>
        </w:tabs>
        <w:rPr>
          <w:rFonts w:eastAsiaTheme="minorEastAsia" w:cstheme="minorBidi"/>
          <w:iCs w:val="0"/>
          <w:noProof/>
          <w:sz w:val="22"/>
          <w:szCs w:val="22"/>
        </w:rPr>
      </w:pPr>
      <w:hyperlink w:history="1" w:anchor="_Toc131499166">
        <w:r w:rsidRPr="00FA45B7" w:rsidR="00DD0ADC">
          <w:rPr>
            <w:rStyle w:val="Hyperlink"/>
            <w:noProof/>
          </w:rPr>
          <w:t>3.3</w:t>
        </w:r>
        <w:r w:rsidR="00DD0ADC">
          <w:rPr>
            <w:rFonts w:eastAsiaTheme="minorEastAsia" w:cstheme="minorBidi"/>
            <w:iCs w:val="0"/>
            <w:noProof/>
            <w:sz w:val="22"/>
            <w:szCs w:val="22"/>
          </w:rPr>
          <w:tab/>
        </w:r>
        <w:r w:rsidRPr="00FA45B7" w:rsidR="00DD0ADC">
          <w:rPr>
            <w:rStyle w:val="Hyperlink"/>
            <w:noProof/>
          </w:rPr>
          <w:t>Use Cases</w:t>
        </w:r>
        <w:r w:rsidR="00DD0ADC">
          <w:rPr>
            <w:noProof/>
            <w:webHidden/>
          </w:rPr>
          <w:tab/>
        </w:r>
        <w:r w:rsidR="00DD0ADC">
          <w:rPr>
            <w:noProof/>
            <w:webHidden/>
          </w:rPr>
          <w:fldChar w:fldCharType="begin"/>
        </w:r>
        <w:r w:rsidR="00DD0ADC">
          <w:rPr>
            <w:noProof/>
            <w:webHidden/>
          </w:rPr>
          <w:instrText xml:space="preserve"> PAGEREF _Toc131499166 \h </w:instrText>
        </w:r>
        <w:r w:rsidR="00DD0ADC">
          <w:rPr>
            <w:noProof/>
            <w:webHidden/>
          </w:rPr>
        </w:r>
        <w:r w:rsidR="00DD0ADC">
          <w:rPr>
            <w:noProof/>
            <w:webHidden/>
          </w:rPr>
          <w:fldChar w:fldCharType="separate"/>
        </w:r>
        <w:r w:rsidR="003133FB">
          <w:rPr>
            <w:noProof/>
            <w:webHidden/>
          </w:rPr>
          <w:t>21</w:t>
        </w:r>
        <w:r w:rsidR="00DD0ADC">
          <w:rPr>
            <w:noProof/>
            <w:webHidden/>
          </w:rPr>
          <w:fldChar w:fldCharType="end"/>
        </w:r>
      </w:hyperlink>
    </w:p>
    <w:p w:rsidR="00DD0ADC" w:rsidRDefault="0014723B" w14:paraId="482E505D" w14:textId="413A6C00">
      <w:pPr>
        <w:pStyle w:val="TOC3"/>
        <w:tabs>
          <w:tab w:val="left" w:pos="1320"/>
          <w:tab w:val="right" w:leader="dot" w:pos="9350"/>
        </w:tabs>
        <w:rPr>
          <w:rFonts w:eastAsiaTheme="minorEastAsia" w:cstheme="minorBidi"/>
          <w:iCs w:val="0"/>
          <w:noProof/>
          <w:sz w:val="22"/>
          <w:szCs w:val="22"/>
        </w:rPr>
      </w:pPr>
      <w:hyperlink w:history="1" w:anchor="_Toc131499167">
        <w:r w:rsidRPr="00FA45B7" w:rsidR="00DD0ADC">
          <w:rPr>
            <w:rStyle w:val="Hyperlink"/>
            <w:noProof/>
          </w:rPr>
          <w:t>3.3.1</w:t>
        </w:r>
        <w:r w:rsidR="00DD0ADC">
          <w:rPr>
            <w:rFonts w:eastAsiaTheme="minorEastAsia" w:cstheme="minorBidi"/>
            <w:iCs w:val="0"/>
            <w:noProof/>
            <w:sz w:val="22"/>
            <w:szCs w:val="22"/>
          </w:rPr>
          <w:tab/>
        </w:r>
        <w:r w:rsidRPr="00FA45B7" w:rsidR="00DD0ADC">
          <w:rPr>
            <w:rStyle w:val="Hyperlink"/>
            <w:noProof/>
          </w:rPr>
          <w:t>Use Case 1 – Begin New Experiment</w:t>
        </w:r>
        <w:r w:rsidR="00DD0ADC">
          <w:rPr>
            <w:noProof/>
            <w:webHidden/>
          </w:rPr>
          <w:tab/>
        </w:r>
        <w:r w:rsidR="00DD0ADC">
          <w:rPr>
            <w:noProof/>
            <w:webHidden/>
          </w:rPr>
          <w:fldChar w:fldCharType="begin"/>
        </w:r>
        <w:r w:rsidR="00DD0ADC">
          <w:rPr>
            <w:noProof/>
            <w:webHidden/>
          </w:rPr>
          <w:instrText xml:space="preserve"> PAGEREF _Toc131499167 \h </w:instrText>
        </w:r>
        <w:r w:rsidR="00DD0ADC">
          <w:rPr>
            <w:noProof/>
            <w:webHidden/>
          </w:rPr>
        </w:r>
        <w:r w:rsidR="00DD0ADC">
          <w:rPr>
            <w:noProof/>
            <w:webHidden/>
          </w:rPr>
          <w:fldChar w:fldCharType="separate"/>
        </w:r>
        <w:r w:rsidR="003133FB">
          <w:rPr>
            <w:noProof/>
            <w:webHidden/>
          </w:rPr>
          <w:t>21</w:t>
        </w:r>
        <w:r w:rsidR="00DD0ADC">
          <w:rPr>
            <w:noProof/>
            <w:webHidden/>
          </w:rPr>
          <w:fldChar w:fldCharType="end"/>
        </w:r>
      </w:hyperlink>
    </w:p>
    <w:p w:rsidR="00DD0ADC" w:rsidRDefault="0014723B" w14:paraId="33CDE038" w14:textId="433B6FB1">
      <w:pPr>
        <w:pStyle w:val="TOC3"/>
        <w:tabs>
          <w:tab w:val="left" w:pos="1320"/>
          <w:tab w:val="right" w:leader="dot" w:pos="9350"/>
        </w:tabs>
        <w:rPr>
          <w:rFonts w:eastAsiaTheme="minorEastAsia" w:cstheme="minorBidi"/>
          <w:iCs w:val="0"/>
          <w:noProof/>
          <w:sz w:val="22"/>
          <w:szCs w:val="22"/>
        </w:rPr>
      </w:pPr>
      <w:hyperlink w:history="1" w:anchor="_Toc131499168">
        <w:r w:rsidRPr="00FA45B7" w:rsidR="00DD0ADC">
          <w:rPr>
            <w:rStyle w:val="Hyperlink"/>
            <w:noProof/>
          </w:rPr>
          <w:t>3.3.2</w:t>
        </w:r>
        <w:r w:rsidR="00DD0ADC">
          <w:rPr>
            <w:rFonts w:eastAsiaTheme="minorEastAsia" w:cstheme="minorBidi"/>
            <w:iCs w:val="0"/>
            <w:noProof/>
            <w:sz w:val="22"/>
            <w:szCs w:val="22"/>
          </w:rPr>
          <w:tab/>
        </w:r>
        <w:r w:rsidRPr="00FA45B7" w:rsidR="00DD0ADC">
          <w:rPr>
            <w:rStyle w:val="Hyperlink"/>
            <w:noProof/>
          </w:rPr>
          <w:t>Use Case 2 – Change the vibrational Frequency.</w:t>
        </w:r>
        <w:r w:rsidR="00DD0ADC">
          <w:rPr>
            <w:noProof/>
            <w:webHidden/>
          </w:rPr>
          <w:tab/>
        </w:r>
        <w:r w:rsidR="00DD0ADC">
          <w:rPr>
            <w:noProof/>
            <w:webHidden/>
          </w:rPr>
          <w:fldChar w:fldCharType="begin"/>
        </w:r>
        <w:r w:rsidR="00DD0ADC">
          <w:rPr>
            <w:noProof/>
            <w:webHidden/>
          </w:rPr>
          <w:instrText xml:space="preserve"> PAGEREF _Toc131499168 \h </w:instrText>
        </w:r>
        <w:r w:rsidR="00DD0ADC">
          <w:rPr>
            <w:noProof/>
            <w:webHidden/>
          </w:rPr>
        </w:r>
        <w:r w:rsidR="00DD0ADC">
          <w:rPr>
            <w:noProof/>
            <w:webHidden/>
          </w:rPr>
          <w:fldChar w:fldCharType="separate"/>
        </w:r>
        <w:r w:rsidR="003133FB">
          <w:rPr>
            <w:noProof/>
            <w:webHidden/>
          </w:rPr>
          <w:t>22</w:t>
        </w:r>
        <w:r w:rsidR="00DD0ADC">
          <w:rPr>
            <w:noProof/>
            <w:webHidden/>
          </w:rPr>
          <w:fldChar w:fldCharType="end"/>
        </w:r>
      </w:hyperlink>
    </w:p>
    <w:p w:rsidR="00DD0ADC" w:rsidRDefault="0014723B" w14:paraId="7C1F956A" w14:textId="4CA4B918">
      <w:pPr>
        <w:pStyle w:val="TOC3"/>
        <w:tabs>
          <w:tab w:val="left" w:pos="1320"/>
          <w:tab w:val="right" w:leader="dot" w:pos="9350"/>
        </w:tabs>
        <w:rPr>
          <w:rFonts w:eastAsiaTheme="minorEastAsia" w:cstheme="minorBidi"/>
          <w:iCs w:val="0"/>
          <w:noProof/>
          <w:sz w:val="22"/>
          <w:szCs w:val="22"/>
        </w:rPr>
      </w:pPr>
      <w:hyperlink w:history="1" w:anchor="_Toc131499169">
        <w:r w:rsidRPr="00FA45B7" w:rsidR="00DD0ADC">
          <w:rPr>
            <w:rStyle w:val="Hyperlink"/>
            <w:noProof/>
          </w:rPr>
          <w:t>3.3.3</w:t>
        </w:r>
        <w:r w:rsidR="00DD0ADC">
          <w:rPr>
            <w:rFonts w:eastAsiaTheme="minorEastAsia" w:cstheme="minorBidi"/>
            <w:iCs w:val="0"/>
            <w:noProof/>
            <w:sz w:val="22"/>
            <w:szCs w:val="22"/>
          </w:rPr>
          <w:tab/>
        </w:r>
        <w:r w:rsidRPr="00FA45B7" w:rsidR="00DD0ADC">
          <w:rPr>
            <w:rStyle w:val="Hyperlink"/>
            <w:noProof/>
          </w:rPr>
          <w:t>Use Case 3 – Exporting the Experiment Data</w:t>
        </w:r>
        <w:r w:rsidR="00DD0ADC">
          <w:rPr>
            <w:noProof/>
            <w:webHidden/>
          </w:rPr>
          <w:tab/>
        </w:r>
        <w:r w:rsidR="00DD0ADC">
          <w:rPr>
            <w:noProof/>
            <w:webHidden/>
          </w:rPr>
          <w:fldChar w:fldCharType="begin"/>
        </w:r>
        <w:r w:rsidR="00DD0ADC">
          <w:rPr>
            <w:noProof/>
            <w:webHidden/>
          </w:rPr>
          <w:instrText xml:space="preserve"> PAGEREF _Toc131499169 \h </w:instrText>
        </w:r>
        <w:r w:rsidR="00DD0ADC">
          <w:rPr>
            <w:noProof/>
            <w:webHidden/>
          </w:rPr>
        </w:r>
        <w:r w:rsidR="00DD0ADC">
          <w:rPr>
            <w:noProof/>
            <w:webHidden/>
          </w:rPr>
          <w:fldChar w:fldCharType="separate"/>
        </w:r>
        <w:r w:rsidR="003133FB">
          <w:rPr>
            <w:noProof/>
            <w:webHidden/>
          </w:rPr>
          <w:t>23</w:t>
        </w:r>
        <w:r w:rsidR="00DD0ADC">
          <w:rPr>
            <w:noProof/>
            <w:webHidden/>
          </w:rPr>
          <w:fldChar w:fldCharType="end"/>
        </w:r>
      </w:hyperlink>
    </w:p>
    <w:p w:rsidR="00DD0ADC" w:rsidRDefault="0014723B" w14:paraId="62B3F1E0" w14:textId="32A4229B">
      <w:pPr>
        <w:pStyle w:val="TOC3"/>
        <w:tabs>
          <w:tab w:val="left" w:pos="1320"/>
          <w:tab w:val="right" w:leader="dot" w:pos="9350"/>
        </w:tabs>
        <w:rPr>
          <w:rFonts w:eastAsiaTheme="minorEastAsia" w:cstheme="minorBidi"/>
          <w:iCs w:val="0"/>
          <w:noProof/>
          <w:sz w:val="22"/>
          <w:szCs w:val="22"/>
        </w:rPr>
      </w:pPr>
      <w:hyperlink w:history="1" w:anchor="_Toc131499170">
        <w:r w:rsidRPr="00FA45B7" w:rsidR="00DD0ADC">
          <w:rPr>
            <w:rStyle w:val="Hyperlink"/>
            <w:rFonts w:ascii="Calibri Light" w:hAnsi="Calibri Light" w:eastAsia="Calibri Light" w:cs="Calibri Light"/>
            <w:noProof/>
          </w:rPr>
          <w:t>3.3.4</w:t>
        </w:r>
        <w:r w:rsidR="00DD0ADC">
          <w:rPr>
            <w:rFonts w:eastAsiaTheme="minorEastAsia" w:cstheme="minorBidi"/>
            <w:iCs w:val="0"/>
            <w:noProof/>
            <w:sz w:val="22"/>
            <w:szCs w:val="22"/>
          </w:rPr>
          <w:tab/>
        </w:r>
        <w:r w:rsidRPr="00FA45B7" w:rsidR="00DD0ADC">
          <w:rPr>
            <w:rStyle w:val="Hyperlink"/>
            <w:noProof/>
          </w:rPr>
          <w:t xml:space="preserve">Use Case </w:t>
        </w:r>
        <w:r w:rsidRPr="00FA45B7" w:rsidR="00DD0ADC">
          <w:rPr>
            <w:rStyle w:val="Hyperlink"/>
            <w:rFonts w:ascii="Calibri Light" w:hAnsi="Calibri Light" w:eastAsia="Calibri Light" w:cs="Calibri Light"/>
            <w:noProof/>
          </w:rPr>
          <w:t>4 – Monitoring Shaker Table Performance</w:t>
        </w:r>
        <w:r w:rsidR="00DD0ADC">
          <w:rPr>
            <w:noProof/>
            <w:webHidden/>
          </w:rPr>
          <w:tab/>
        </w:r>
        <w:r w:rsidR="00DD0ADC">
          <w:rPr>
            <w:noProof/>
            <w:webHidden/>
          </w:rPr>
          <w:fldChar w:fldCharType="begin"/>
        </w:r>
        <w:r w:rsidR="00DD0ADC">
          <w:rPr>
            <w:noProof/>
            <w:webHidden/>
          </w:rPr>
          <w:instrText xml:space="preserve"> PAGEREF _Toc131499170 \h </w:instrText>
        </w:r>
        <w:r w:rsidR="00DD0ADC">
          <w:rPr>
            <w:noProof/>
            <w:webHidden/>
          </w:rPr>
        </w:r>
        <w:r w:rsidR="00DD0ADC">
          <w:rPr>
            <w:noProof/>
            <w:webHidden/>
          </w:rPr>
          <w:fldChar w:fldCharType="separate"/>
        </w:r>
        <w:r w:rsidR="003133FB">
          <w:rPr>
            <w:noProof/>
            <w:webHidden/>
          </w:rPr>
          <w:t>23</w:t>
        </w:r>
        <w:r w:rsidR="00DD0ADC">
          <w:rPr>
            <w:noProof/>
            <w:webHidden/>
          </w:rPr>
          <w:fldChar w:fldCharType="end"/>
        </w:r>
      </w:hyperlink>
    </w:p>
    <w:p w:rsidR="00DD0ADC" w:rsidRDefault="0014723B" w14:paraId="2C530DA5" w14:textId="1C41A5F8">
      <w:pPr>
        <w:pStyle w:val="TOC3"/>
        <w:tabs>
          <w:tab w:val="left" w:pos="1320"/>
          <w:tab w:val="right" w:leader="dot" w:pos="9350"/>
        </w:tabs>
        <w:rPr>
          <w:rFonts w:eastAsiaTheme="minorEastAsia" w:cstheme="minorBidi"/>
          <w:iCs w:val="0"/>
          <w:noProof/>
          <w:sz w:val="22"/>
          <w:szCs w:val="22"/>
        </w:rPr>
      </w:pPr>
      <w:hyperlink w:history="1" w:anchor="_Toc131499171">
        <w:r w:rsidRPr="00FA45B7" w:rsidR="00DD0ADC">
          <w:rPr>
            <w:rStyle w:val="Hyperlink"/>
            <w:rFonts w:ascii="Calibri Light" w:hAnsi="Calibri Light" w:eastAsia="Calibri Light" w:cs="Calibri Light"/>
            <w:noProof/>
          </w:rPr>
          <w:t>3.3.5</w:t>
        </w:r>
        <w:r w:rsidR="00DD0ADC">
          <w:rPr>
            <w:rFonts w:eastAsiaTheme="minorEastAsia" w:cstheme="minorBidi"/>
            <w:iCs w:val="0"/>
            <w:noProof/>
            <w:sz w:val="22"/>
            <w:szCs w:val="22"/>
          </w:rPr>
          <w:tab/>
        </w:r>
        <w:r w:rsidRPr="00FA45B7" w:rsidR="00DD0ADC">
          <w:rPr>
            <w:rStyle w:val="Hyperlink"/>
            <w:noProof/>
          </w:rPr>
          <w:t>Use Case</w:t>
        </w:r>
        <w:r w:rsidRPr="00FA45B7" w:rsidR="00DD0ADC">
          <w:rPr>
            <w:rStyle w:val="Hyperlink"/>
            <w:rFonts w:ascii="Calibri Light" w:hAnsi="Calibri Light" w:eastAsia="Calibri Light" w:cs="Calibri Light"/>
            <w:noProof/>
          </w:rPr>
          <w:t xml:space="preserve"> 5 – Verify Motor RPM Measurements</w:t>
        </w:r>
        <w:r w:rsidR="00DD0ADC">
          <w:rPr>
            <w:noProof/>
            <w:webHidden/>
          </w:rPr>
          <w:tab/>
        </w:r>
        <w:r w:rsidR="00DD0ADC">
          <w:rPr>
            <w:noProof/>
            <w:webHidden/>
          </w:rPr>
          <w:fldChar w:fldCharType="begin"/>
        </w:r>
        <w:r w:rsidR="00DD0ADC">
          <w:rPr>
            <w:noProof/>
            <w:webHidden/>
          </w:rPr>
          <w:instrText xml:space="preserve"> PAGEREF _Toc131499171 \h </w:instrText>
        </w:r>
        <w:r w:rsidR="00DD0ADC">
          <w:rPr>
            <w:noProof/>
            <w:webHidden/>
          </w:rPr>
        </w:r>
        <w:r w:rsidR="00DD0ADC">
          <w:rPr>
            <w:noProof/>
            <w:webHidden/>
          </w:rPr>
          <w:fldChar w:fldCharType="separate"/>
        </w:r>
        <w:r w:rsidR="003133FB">
          <w:rPr>
            <w:noProof/>
            <w:webHidden/>
          </w:rPr>
          <w:t>24</w:t>
        </w:r>
        <w:r w:rsidR="00DD0ADC">
          <w:rPr>
            <w:noProof/>
            <w:webHidden/>
          </w:rPr>
          <w:fldChar w:fldCharType="end"/>
        </w:r>
      </w:hyperlink>
    </w:p>
    <w:p w:rsidR="00DD0ADC" w:rsidRDefault="0014723B" w14:paraId="093F42AB" w14:textId="24134C98">
      <w:pPr>
        <w:pStyle w:val="TOC1"/>
        <w:tabs>
          <w:tab w:val="left" w:pos="480"/>
        </w:tabs>
        <w:rPr>
          <w:rFonts w:eastAsiaTheme="minorEastAsia" w:cstheme="minorBidi"/>
          <w:iCs w:val="0"/>
          <w:noProof/>
          <w:sz w:val="22"/>
          <w:szCs w:val="22"/>
        </w:rPr>
      </w:pPr>
      <w:hyperlink w:history="1" w:anchor="_Toc131499172">
        <w:r w:rsidRPr="00FA45B7" w:rsidR="00DD0ADC">
          <w:rPr>
            <w:rStyle w:val="Hyperlink"/>
            <w:noProof/>
          </w:rPr>
          <w:t>4</w:t>
        </w:r>
        <w:r w:rsidR="00DD0ADC">
          <w:rPr>
            <w:rFonts w:eastAsiaTheme="minorEastAsia" w:cstheme="minorBidi"/>
            <w:iCs w:val="0"/>
            <w:noProof/>
            <w:sz w:val="22"/>
            <w:szCs w:val="22"/>
          </w:rPr>
          <w:tab/>
        </w:r>
        <w:r w:rsidRPr="00FA45B7" w:rsidR="00DD0ADC">
          <w:rPr>
            <w:rStyle w:val="Hyperlink"/>
            <w:noProof/>
          </w:rPr>
          <w:t>Research on Simulator Design</w:t>
        </w:r>
        <w:r w:rsidR="00DD0ADC">
          <w:rPr>
            <w:noProof/>
            <w:webHidden/>
          </w:rPr>
          <w:tab/>
        </w:r>
        <w:r w:rsidR="00DD0ADC">
          <w:rPr>
            <w:noProof/>
            <w:webHidden/>
          </w:rPr>
          <w:fldChar w:fldCharType="begin"/>
        </w:r>
        <w:r w:rsidR="00DD0ADC">
          <w:rPr>
            <w:noProof/>
            <w:webHidden/>
          </w:rPr>
          <w:instrText xml:space="preserve"> PAGEREF _Toc131499172 \h </w:instrText>
        </w:r>
        <w:r w:rsidR="00DD0ADC">
          <w:rPr>
            <w:noProof/>
            <w:webHidden/>
          </w:rPr>
        </w:r>
        <w:r w:rsidR="00DD0ADC">
          <w:rPr>
            <w:noProof/>
            <w:webHidden/>
          </w:rPr>
          <w:fldChar w:fldCharType="separate"/>
        </w:r>
        <w:r w:rsidR="003133FB">
          <w:rPr>
            <w:noProof/>
            <w:webHidden/>
          </w:rPr>
          <w:t>24</w:t>
        </w:r>
        <w:r w:rsidR="00DD0ADC">
          <w:rPr>
            <w:noProof/>
            <w:webHidden/>
          </w:rPr>
          <w:fldChar w:fldCharType="end"/>
        </w:r>
      </w:hyperlink>
    </w:p>
    <w:p w:rsidR="00DD0ADC" w:rsidRDefault="0014723B" w14:paraId="5AED57C9" w14:textId="029FEE5F">
      <w:pPr>
        <w:pStyle w:val="TOC2"/>
        <w:tabs>
          <w:tab w:val="left" w:pos="880"/>
          <w:tab w:val="right" w:leader="dot" w:pos="9350"/>
        </w:tabs>
        <w:rPr>
          <w:rFonts w:eastAsiaTheme="minorEastAsia" w:cstheme="minorBidi"/>
          <w:iCs w:val="0"/>
          <w:noProof/>
          <w:sz w:val="22"/>
          <w:szCs w:val="22"/>
        </w:rPr>
      </w:pPr>
      <w:hyperlink w:history="1" w:anchor="_Toc131499173">
        <w:r w:rsidRPr="00FA45B7" w:rsidR="00DD0ADC">
          <w:rPr>
            <w:rStyle w:val="Hyperlink"/>
            <w:noProof/>
          </w:rPr>
          <w:t>4.1</w:t>
        </w:r>
        <w:r w:rsidR="00DD0ADC">
          <w:rPr>
            <w:rFonts w:eastAsiaTheme="minorEastAsia" w:cstheme="minorBidi"/>
            <w:iCs w:val="0"/>
            <w:noProof/>
            <w:sz w:val="22"/>
            <w:szCs w:val="22"/>
          </w:rPr>
          <w:tab/>
        </w:r>
        <w:r w:rsidRPr="00FA45B7" w:rsidR="00DD0ADC">
          <w:rPr>
            <w:rStyle w:val="Hyperlink"/>
            <w:noProof/>
          </w:rPr>
          <w:t>Measuring Linear Displacement</w:t>
        </w:r>
        <w:r w:rsidR="00DD0ADC">
          <w:rPr>
            <w:noProof/>
            <w:webHidden/>
          </w:rPr>
          <w:tab/>
        </w:r>
        <w:r w:rsidR="00DD0ADC">
          <w:rPr>
            <w:noProof/>
            <w:webHidden/>
          </w:rPr>
          <w:fldChar w:fldCharType="begin"/>
        </w:r>
        <w:r w:rsidR="00DD0ADC">
          <w:rPr>
            <w:noProof/>
            <w:webHidden/>
          </w:rPr>
          <w:instrText xml:space="preserve"> PAGEREF _Toc131499173 \h </w:instrText>
        </w:r>
        <w:r w:rsidR="00DD0ADC">
          <w:rPr>
            <w:noProof/>
            <w:webHidden/>
          </w:rPr>
        </w:r>
        <w:r w:rsidR="00DD0ADC">
          <w:rPr>
            <w:noProof/>
            <w:webHidden/>
          </w:rPr>
          <w:fldChar w:fldCharType="separate"/>
        </w:r>
        <w:r w:rsidR="003133FB">
          <w:rPr>
            <w:noProof/>
            <w:webHidden/>
          </w:rPr>
          <w:t>24</w:t>
        </w:r>
        <w:r w:rsidR="00DD0ADC">
          <w:rPr>
            <w:noProof/>
            <w:webHidden/>
          </w:rPr>
          <w:fldChar w:fldCharType="end"/>
        </w:r>
      </w:hyperlink>
    </w:p>
    <w:p w:rsidR="00DD0ADC" w:rsidRDefault="0014723B" w14:paraId="5E4DA6AA" w14:textId="29F692FB">
      <w:pPr>
        <w:pStyle w:val="TOC2"/>
        <w:tabs>
          <w:tab w:val="left" w:pos="880"/>
          <w:tab w:val="right" w:leader="dot" w:pos="9350"/>
        </w:tabs>
        <w:rPr>
          <w:rFonts w:eastAsiaTheme="minorEastAsia" w:cstheme="minorBidi"/>
          <w:iCs w:val="0"/>
          <w:noProof/>
          <w:sz w:val="22"/>
          <w:szCs w:val="22"/>
        </w:rPr>
      </w:pPr>
      <w:hyperlink w:history="1" w:anchor="_Toc131499174">
        <w:r w:rsidRPr="00FA45B7" w:rsidR="00DD0ADC">
          <w:rPr>
            <w:rStyle w:val="Hyperlink"/>
            <w:noProof/>
          </w:rPr>
          <w:t>4.2</w:t>
        </w:r>
        <w:r w:rsidR="00DD0ADC">
          <w:rPr>
            <w:rFonts w:eastAsiaTheme="minorEastAsia" w:cstheme="minorBidi"/>
            <w:iCs w:val="0"/>
            <w:noProof/>
            <w:sz w:val="22"/>
            <w:szCs w:val="22"/>
          </w:rPr>
          <w:tab/>
        </w:r>
        <w:r w:rsidRPr="00FA45B7" w:rsidR="00DD0ADC">
          <w:rPr>
            <w:rStyle w:val="Hyperlink"/>
            <w:noProof/>
          </w:rPr>
          <w:t>Measuring Frequency</w:t>
        </w:r>
        <w:r w:rsidR="00DD0ADC">
          <w:rPr>
            <w:noProof/>
            <w:webHidden/>
          </w:rPr>
          <w:tab/>
        </w:r>
        <w:r w:rsidR="00DD0ADC">
          <w:rPr>
            <w:noProof/>
            <w:webHidden/>
          </w:rPr>
          <w:fldChar w:fldCharType="begin"/>
        </w:r>
        <w:r w:rsidR="00DD0ADC">
          <w:rPr>
            <w:noProof/>
            <w:webHidden/>
          </w:rPr>
          <w:instrText xml:space="preserve"> PAGEREF _Toc131499174 \h </w:instrText>
        </w:r>
        <w:r w:rsidR="00DD0ADC">
          <w:rPr>
            <w:noProof/>
            <w:webHidden/>
          </w:rPr>
        </w:r>
        <w:r w:rsidR="00DD0ADC">
          <w:rPr>
            <w:noProof/>
            <w:webHidden/>
          </w:rPr>
          <w:fldChar w:fldCharType="separate"/>
        </w:r>
        <w:r w:rsidR="003133FB">
          <w:rPr>
            <w:noProof/>
            <w:webHidden/>
          </w:rPr>
          <w:t>25</w:t>
        </w:r>
        <w:r w:rsidR="00DD0ADC">
          <w:rPr>
            <w:noProof/>
            <w:webHidden/>
          </w:rPr>
          <w:fldChar w:fldCharType="end"/>
        </w:r>
      </w:hyperlink>
    </w:p>
    <w:p w:rsidR="00DD0ADC" w:rsidRDefault="0014723B" w14:paraId="63FFB022" w14:textId="608461FC">
      <w:pPr>
        <w:pStyle w:val="TOC2"/>
        <w:tabs>
          <w:tab w:val="left" w:pos="880"/>
          <w:tab w:val="right" w:leader="dot" w:pos="9350"/>
        </w:tabs>
        <w:rPr>
          <w:rFonts w:eastAsiaTheme="minorEastAsia" w:cstheme="minorBidi"/>
          <w:iCs w:val="0"/>
          <w:noProof/>
          <w:sz w:val="22"/>
          <w:szCs w:val="22"/>
        </w:rPr>
      </w:pPr>
      <w:hyperlink w:history="1" w:anchor="_Toc131499175">
        <w:r w:rsidRPr="00FA45B7" w:rsidR="00DD0ADC">
          <w:rPr>
            <w:rStyle w:val="Hyperlink"/>
            <w:noProof/>
          </w:rPr>
          <w:t>4.3</w:t>
        </w:r>
        <w:r w:rsidR="00DD0ADC">
          <w:rPr>
            <w:rFonts w:eastAsiaTheme="minorEastAsia" w:cstheme="minorBidi"/>
            <w:iCs w:val="0"/>
            <w:noProof/>
            <w:sz w:val="22"/>
            <w:szCs w:val="22"/>
          </w:rPr>
          <w:tab/>
        </w:r>
        <w:r w:rsidRPr="00FA45B7" w:rsidR="00DD0ADC">
          <w:rPr>
            <w:rStyle w:val="Hyperlink"/>
            <w:noProof/>
          </w:rPr>
          <w:t>Methods of Vibration Simulation</w:t>
        </w:r>
        <w:r w:rsidR="00DD0ADC">
          <w:rPr>
            <w:noProof/>
            <w:webHidden/>
          </w:rPr>
          <w:tab/>
        </w:r>
        <w:r w:rsidR="00DD0ADC">
          <w:rPr>
            <w:noProof/>
            <w:webHidden/>
          </w:rPr>
          <w:fldChar w:fldCharType="begin"/>
        </w:r>
        <w:r w:rsidR="00DD0ADC">
          <w:rPr>
            <w:noProof/>
            <w:webHidden/>
          </w:rPr>
          <w:instrText xml:space="preserve"> PAGEREF _Toc131499175 \h </w:instrText>
        </w:r>
        <w:r w:rsidR="00DD0ADC">
          <w:rPr>
            <w:noProof/>
            <w:webHidden/>
          </w:rPr>
        </w:r>
        <w:r w:rsidR="00DD0ADC">
          <w:rPr>
            <w:noProof/>
            <w:webHidden/>
          </w:rPr>
          <w:fldChar w:fldCharType="separate"/>
        </w:r>
        <w:r w:rsidR="003133FB">
          <w:rPr>
            <w:noProof/>
            <w:webHidden/>
          </w:rPr>
          <w:t>29</w:t>
        </w:r>
        <w:r w:rsidR="00DD0ADC">
          <w:rPr>
            <w:noProof/>
            <w:webHidden/>
          </w:rPr>
          <w:fldChar w:fldCharType="end"/>
        </w:r>
      </w:hyperlink>
    </w:p>
    <w:p w:rsidR="00DD0ADC" w:rsidRDefault="0014723B" w14:paraId="6314E32A" w14:textId="651CF9D2">
      <w:pPr>
        <w:pStyle w:val="TOC3"/>
        <w:tabs>
          <w:tab w:val="left" w:pos="1320"/>
          <w:tab w:val="right" w:leader="dot" w:pos="9350"/>
        </w:tabs>
        <w:rPr>
          <w:rFonts w:eastAsiaTheme="minorEastAsia" w:cstheme="minorBidi"/>
          <w:iCs w:val="0"/>
          <w:noProof/>
          <w:sz w:val="22"/>
          <w:szCs w:val="22"/>
        </w:rPr>
      </w:pPr>
      <w:hyperlink w:history="1" w:anchor="_Toc131499176">
        <w:r w:rsidRPr="00FA45B7" w:rsidR="00DD0ADC">
          <w:rPr>
            <w:rStyle w:val="Hyperlink"/>
            <w:noProof/>
          </w:rPr>
          <w:t>4.3.1</w:t>
        </w:r>
        <w:r w:rsidR="00DD0ADC">
          <w:rPr>
            <w:rFonts w:eastAsiaTheme="minorEastAsia" w:cstheme="minorBidi"/>
            <w:iCs w:val="0"/>
            <w:noProof/>
            <w:sz w:val="22"/>
            <w:szCs w:val="22"/>
          </w:rPr>
          <w:tab/>
        </w:r>
        <w:r w:rsidRPr="00FA45B7" w:rsidR="00DD0ADC">
          <w:rPr>
            <w:rStyle w:val="Hyperlink"/>
            <w:noProof/>
          </w:rPr>
          <w:t>Linear Actuator</w:t>
        </w:r>
        <w:r w:rsidR="00DD0ADC">
          <w:rPr>
            <w:noProof/>
            <w:webHidden/>
          </w:rPr>
          <w:tab/>
        </w:r>
        <w:r w:rsidR="00DD0ADC">
          <w:rPr>
            <w:noProof/>
            <w:webHidden/>
          </w:rPr>
          <w:fldChar w:fldCharType="begin"/>
        </w:r>
        <w:r w:rsidR="00DD0ADC">
          <w:rPr>
            <w:noProof/>
            <w:webHidden/>
          </w:rPr>
          <w:instrText xml:space="preserve"> PAGEREF _Toc131499176 \h </w:instrText>
        </w:r>
        <w:r w:rsidR="00DD0ADC">
          <w:rPr>
            <w:noProof/>
            <w:webHidden/>
          </w:rPr>
        </w:r>
        <w:r w:rsidR="00DD0ADC">
          <w:rPr>
            <w:noProof/>
            <w:webHidden/>
          </w:rPr>
          <w:fldChar w:fldCharType="separate"/>
        </w:r>
        <w:r w:rsidR="003133FB">
          <w:rPr>
            <w:noProof/>
            <w:webHidden/>
          </w:rPr>
          <w:t>29</w:t>
        </w:r>
        <w:r w:rsidR="00DD0ADC">
          <w:rPr>
            <w:noProof/>
            <w:webHidden/>
          </w:rPr>
          <w:fldChar w:fldCharType="end"/>
        </w:r>
      </w:hyperlink>
    </w:p>
    <w:p w:rsidR="00DD0ADC" w:rsidRDefault="0014723B" w14:paraId="335BA1CB" w14:textId="2027E96B">
      <w:pPr>
        <w:pStyle w:val="TOC3"/>
        <w:tabs>
          <w:tab w:val="left" w:pos="1320"/>
          <w:tab w:val="right" w:leader="dot" w:pos="9350"/>
        </w:tabs>
        <w:rPr>
          <w:rFonts w:eastAsiaTheme="minorEastAsia" w:cstheme="minorBidi"/>
          <w:iCs w:val="0"/>
          <w:noProof/>
          <w:sz w:val="22"/>
          <w:szCs w:val="22"/>
        </w:rPr>
      </w:pPr>
      <w:hyperlink w:history="1" w:anchor="_Toc131499177">
        <w:r w:rsidRPr="00FA45B7" w:rsidR="00DD0ADC">
          <w:rPr>
            <w:rStyle w:val="Hyperlink"/>
            <w:noProof/>
          </w:rPr>
          <w:t>4.3.2</w:t>
        </w:r>
        <w:r w:rsidR="00DD0ADC">
          <w:rPr>
            <w:rFonts w:eastAsiaTheme="minorEastAsia" w:cstheme="minorBidi"/>
            <w:iCs w:val="0"/>
            <w:noProof/>
            <w:sz w:val="22"/>
            <w:szCs w:val="22"/>
          </w:rPr>
          <w:tab/>
        </w:r>
        <w:r w:rsidRPr="00FA45B7" w:rsidR="00DD0ADC">
          <w:rPr>
            <w:rStyle w:val="Hyperlink"/>
            <w:noProof/>
          </w:rPr>
          <w:t>DC Motor</w:t>
        </w:r>
        <w:r w:rsidR="00DD0ADC">
          <w:rPr>
            <w:noProof/>
            <w:webHidden/>
          </w:rPr>
          <w:tab/>
        </w:r>
        <w:r w:rsidR="00DD0ADC">
          <w:rPr>
            <w:noProof/>
            <w:webHidden/>
          </w:rPr>
          <w:fldChar w:fldCharType="begin"/>
        </w:r>
        <w:r w:rsidR="00DD0ADC">
          <w:rPr>
            <w:noProof/>
            <w:webHidden/>
          </w:rPr>
          <w:instrText xml:space="preserve"> PAGEREF _Toc131499177 \h </w:instrText>
        </w:r>
        <w:r w:rsidR="00DD0ADC">
          <w:rPr>
            <w:noProof/>
            <w:webHidden/>
          </w:rPr>
        </w:r>
        <w:r w:rsidR="00DD0ADC">
          <w:rPr>
            <w:noProof/>
            <w:webHidden/>
          </w:rPr>
          <w:fldChar w:fldCharType="separate"/>
        </w:r>
        <w:r w:rsidR="003133FB">
          <w:rPr>
            <w:noProof/>
            <w:webHidden/>
          </w:rPr>
          <w:t>30</w:t>
        </w:r>
        <w:r w:rsidR="00DD0ADC">
          <w:rPr>
            <w:noProof/>
            <w:webHidden/>
          </w:rPr>
          <w:fldChar w:fldCharType="end"/>
        </w:r>
      </w:hyperlink>
    </w:p>
    <w:p w:rsidR="00DD0ADC" w:rsidRDefault="0014723B" w14:paraId="5D5AB2EC" w14:textId="461821A4">
      <w:pPr>
        <w:pStyle w:val="TOC2"/>
        <w:tabs>
          <w:tab w:val="left" w:pos="880"/>
          <w:tab w:val="right" w:leader="dot" w:pos="9350"/>
        </w:tabs>
        <w:rPr>
          <w:rFonts w:eastAsiaTheme="minorEastAsia" w:cstheme="minorBidi"/>
          <w:iCs w:val="0"/>
          <w:noProof/>
          <w:sz w:val="22"/>
          <w:szCs w:val="22"/>
        </w:rPr>
      </w:pPr>
      <w:hyperlink w:history="1" w:anchor="_Toc131499178">
        <w:r w:rsidRPr="00FA45B7" w:rsidR="00DD0ADC">
          <w:rPr>
            <w:rStyle w:val="Hyperlink"/>
            <w:noProof/>
          </w:rPr>
          <w:t>4.4</w:t>
        </w:r>
        <w:r w:rsidR="00DD0ADC">
          <w:rPr>
            <w:rFonts w:eastAsiaTheme="minorEastAsia" w:cstheme="minorBidi"/>
            <w:iCs w:val="0"/>
            <w:noProof/>
            <w:sz w:val="22"/>
            <w:szCs w:val="22"/>
          </w:rPr>
          <w:tab/>
        </w:r>
        <w:r w:rsidRPr="00FA45B7" w:rsidR="00DD0ADC">
          <w:rPr>
            <w:rStyle w:val="Hyperlink"/>
            <w:noProof/>
          </w:rPr>
          <w:t>Database Selection to Store Acquired Data</w:t>
        </w:r>
        <w:r w:rsidR="00DD0ADC">
          <w:rPr>
            <w:noProof/>
            <w:webHidden/>
          </w:rPr>
          <w:tab/>
        </w:r>
        <w:r w:rsidR="00DD0ADC">
          <w:rPr>
            <w:noProof/>
            <w:webHidden/>
          </w:rPr>
          <w:fldChar w:fldCharType="begin"/>
        </w:r>
        <w:r w:rsidR="00DD0ADC">
          <w:rPr>
            <w:noProof/>
            <w:webHidden/>
          </w:rPr>
          <w:instrText xml:space="preserve"> PAGEREF _Toc131499178 \h </w:instrText>
        </w:r>
        <w:r w:rsidR="00DD0ADC">
          <w:rPr>
            <w:noProof/>
            <w:webHidden/>
          </w:rPr>
        </w:r>
        <w:r w:rsidR="00DD0ADC">
          <w:rPr>
            <w:noProof/>
            <w:webHidden/>
          </w:rPr>
          <w:fldChar w:fldCharType="separate"/>
        </w:r>
        <w:r w:rsidR="003133FB">
          <w:rPr>
            <w:noProof/>
            <w:webHidden/>
          </w:rPr>
          <w:t>32</w:t>
        </w:r>
        <w:r w:rsidR="00DD0ADC">
          <w:rPr>
            <w:noProof/>
            <w:webHidden/>
          </w:rPr>
          <w:fldChar w:fldCharType="end"/>
        </w:r>
      </w:hyperlink>
    </w:p>
    <w:p w:rsidR="00DD0ADC" w:rsidRDefault="0014723B" w14:paraId="7B8F0131" w14:textId="23A17F92">
      <w:pPr>
        <w:pStyle w:val="TOC2"/>
        <w:tabs>
          <w:tab w:val="left" w:pos="880"/>
          <w:tab w:val="right" w:leader="dot" w:pos="9350"/>
        </w:tabs>
        <w:rPr>
          <w:rFonts w:eastAsiaTheme="minorEastAsia" w:cstheme="minorBidi"/>
          <w:iCs w:val="0"/>
          <w:noProof/>
          <w:sz w:val="22"/>
          <w:szCs w:val="22"/>
        </w:rPr>
      </w:pPr>
      <w:hyperlink w:history="1" w:anchor="_Toc131499179">
        <w:r w:rsidRPr="00FA45B7" w:rsidR="00DD0ADC">
          <w:rPr>
            <w:rStyle w:val="Hyperlink"/>
            <w:noProof/>
          </w:rPr>
          <w:t>4.5</w:t>
        </w:r>
        <w:r w:rsidR="00DD0ADC">
          <w:rPr>
            <w:rFonts w:eastAsiaTheme="minorEastAsia" w:cstheme="minorBidi"/>
            <w:iCs w:val="0"/>
            <w:noProof/>
            <w:sz w:val="22"/>
            <w:szCs w:val="22"/>
          </w:rPr>
          <w:tab/>
        </w:r>
        <w:r w:rsidR="00820868">
          <w:rPr>
            <w:rStyle w:val="Hyperlink"/>
            <w:noProof/>
          </w:rPr>
          <w:t>User Interface</w:t>
        </w:r>
        <w:r w:rsidRPr="00FA45B7" w:rsidR="00DD0ADC">
          <w:rPr>
            <w:rStyle w:val="Hyperlink"/>
            <w:noProof/>
          </w:rPr>
          <w:t xml:space="preserve"> Framework</w:t>
        </w:r>
        <w:r w:rsidR="00DD0ADC">
          <w:rPr>
            <w:noProof/>
            <w:webHidden/>
          </w:rPr>
          <w:tab/>
        </w:r>
        <w:r w:rsidR="00DD0ADC">
          <w:rPr>
            <w:noProof/>
            <w:webHidden/>
          </w:rPr>
          <w:fldChar w:fldCharType="begin"/>
        </w:r>
        <w:r w:rsidR="00DD0ADC">
          <w:rPr>
            <w:noProof/>
            <w:webHidden/>
          </w:rPr>
          <w:instrText xml:space="preserve"> PAGEREF _Toc131499179 \h </w:instrText>
        </w:r>
        <w:r w:rsidR="00DD0ADC">
          <w:rPr>
            <w:noProof/>
            <w:webHidden/>
          </w:rPr>
        </w:r>
        <w:r w:rsidR="00DD0ADC">
          <w:rPr>
            <w:noProof/>
            <w:webHidden/>
          </w:rPr>
          <w:fldChar w:fldCharType="separate"/>
        </w:r>
        <w:r w:rsidR="003133FB">
          <w:rPr>
            <w:noProof/>
            <w:webHidden/>
          </w:rPr>
          <w:t>34</w:t>
        </w:r>
        <w:r w:rsidR="00DD0ADC">
          <w:rPr>
            <w:noProof/>
            <w:webHidden/>
          </w:rPr>
          <w:fldChar w:fldCharType="end"/>
        </w:r>
      </w:hyperlink>
    </w:p>
    <w:p w:rsidR="00DD0ADC" w:rsidRDefault="0014723B" w14:paraId="382D9F80" w14:textId="275E3C0B">
      <w:pPr>
        <w:pStyle w:val="TOC1"/>
        <w:tabs>
          <w:tab w:val="left" w:pos="480"/>
        </w:tabs>
        <w:rPr>
          <w:rFonts w:eastAsiaTheme="minorEastAsia" w:cstheme="minorBidi"/>
          <w:iCs w:val="0"/>
          <w:noProof/>
          <w:sz w:val="22"/>
          <w:szCs w:val="22"/>
        </w:rPr>
      </w:pPr>
      <w:hyperlink w:history="1" w:anchor="_Toc131499180">
        <w:r w:rsidRPr="00FA45B7" w:rsidR="00DD0ADC">
          <w:rPr>
            <w:rStyle w:val="Hyperlink"/>
            <w:noProof/>
          </w:rPr>
          <w:t>5</w:t>
        </w:r>
        <w:r w:rsidR="00DD0ADC">
          <w:rPr>
            <w:rFonts w:eastAsiaTheme="minorEastAsia" w:cstheme="minorBidi"/>
            <w:iCs w:val="0"/>
            <w:noProof/>
            <w:sz w:val="22"/>
            <w:szCs w:val="22"/>
          </w:rPr>
          <w:tab/>
        </w:r>
        <w:r w:rsidRPr="00FA45B7" w:rsidR="00DD0ADC">
          <w:rPr>
            <w:rStyle w:val="Hyperlink"/>
            <w:noProof/>
          </w:rPr>
          <w:t>Vibration Simulator Design</w:t>
        </w:r>
        <w:r w:rsidR="00DD0ADC">
          <w:rPr>
            <w:noProof/>
            <w:webHidden/>
          </w:rPr>
          <w:tab/>
        </w:r>
        <w:r w:rsidR="00DD0ADC">
          <w:rPr>
            <w:noProof/>
            <w:webHidden/>
          </w:rPr>
          <w:fldChar w:fldCharType="begin"/>
        </w:r>
        <w:r w:rsidR="00DD0ADC">
          <w:rPr>
            <w:noProof/>
            <w:webHidden/>
          </w:rPr>
          <w:instrText xml:space="preserve"> PAGEREF _Toc131499180 \h </w:instrText>
        </w:r>
        <w:r w:rsidR="00DD0ADC">
          <w:rPr>
            <w:noProof/>
            <w:webHidden/>
          </w:rPr>
        </w:r>
        <w:r w:rsidR="00DD0ADC">
          <w:rPr>
            <w:noProof/>
            <w:webHidden/>
          </w:rPr>
          <w:fldChar w:fldCharType="separate"/>
        </w:r>
        <w:r w:rsidR="003133FB">
          <w:rPr>
            <w:noProof/>
            <w:webHidden/>
          </w:rPr>
          <w:t>35</w:t>
        </w:r>
        <w:r w:rsidR="00DD0ADC">
          <w:rPr>
            <w:noProof/>
            <w:webHidden/>
          </w:rPr>
          <w:fldChar w:fldCharType="end"/>
        </w:r>
      </w:hyperlink>
    </w:p>
    <w:p w:rsidR="00DD0ADC" w:rsidRDefault="0014723B" w14:paraId="494CBE27" w14:textId="537AA619">
      <w:pPr>
        <w:pStyle w:val="TOC2"/>
        <w:tabs>
          <w:tab w:val="left" w:pos="880"/>
          <w:tab w:val="right" w:leader="dot" w:pos="9350"/>
        </w:tabs>
        <w:rPr>
          <w:rFonts w:eastAsiaTheme="minorEastAsia" w:cstheme="minorBidi"/>
          <w:iCs w:val="0"/>
          <w:noProof/>
          <w:sz w:val="22"/>
          <w:szCs w:val="22"/>
        </w:rPr>
      </w:pPr>
      <w:hyperlink w:history="1" w:anchor="_Toc131499181">
        <w:r w:rsidRPr="00FA45B7" w:rsidR="00DD0ADC">
          <w:rPr>
            <w:rStyle w:val="Hyperlink"/>
            <w:noProof/>
          </w:rPr>
          <w:t>5.1</w:t>
        </w:r>
        <w:r w:rsidR="00DD0ADC">
          <w:rPr>
            <w:rFonts w:eastAsiaTheme="minorEastAsia" w:cstheme="minorBidi"/>
            <w:iCs w:val="0"/>
            <w:noProof/>
            <w:sz w:val="22"/>
            <w:szCs w:val="22"/>
          </w:rPr>
          <w:tab/>
        </w:r>
        <w:r w:rsidRPr="00FA45B7" w:rsidR="00DD0ADC">
          <w:rPr>
            <w:rStyle w:val="Hyperlink"/>
            <w:noProof/>
          </w:rPr>
          <w:t>System Design</w:t>
        </w:r>
        <w:r w:rsidR="00DD0ADC">
          <w:rPr>
            <w:noProof/>
            <w:webHidden/>
          </w:rPr>
          <w:tab/>
        </w:r>
        <w:r w:rsidR="00DD0ADC">
          <w:rPr>
            <w:noProof/>
            <w:webHidden/>
          </w:rPr>
          <w:fldChar w:fldCharType="begin"/>
        </w:r>
        <w:r w:rsidR="00DD0ADC">
          <w:rPr>
            <w:noProof/>
            <w:webHidden/>
          </w:rPr>
          <w:instrText xml:space="preserve"> PAGEREF _Toc131499181 \h </w:instrText>
        </w:r>
        <w:r w:rsidR="00DD0ADC">
          <w:rPr>
            <w:noProof/>
            <w:webHidden/>
          </w:rPr>
        </w:r>
        <w:r w:rsidR="00DD0ADC">
          <w:rPr>
            <w:noProof/>
            <w:webHidden/>
          </w:rPr>
          <w:fldChar w:fldCharType="separate"/>
        </w:r>
        <w:r w:rsidR="003133FB">
          <w:rPr>
            <w:noProof/>
            <w:webHidden/>
          </w:rPr>
          <w:t>35</w:t>
        </w:r>
        <w:r w:rsidR="00DD0ADC">
          <w:rPr>
            <w:noProof/>
            <w:webHidden/>
          </w:rPr>
          <w:fldChar w:fldCharType="end"/>
        </w:r>
      </w:hyperlink>
    </w:p>
    <w:p w:rsidR="00DD0ADC" w:rsidRDefault="0014723B" w14:paraId="2027B10A" w14:textId="5B453F03">
      <w:pPr>
        <w:pStyle w:val="TOC2"/>
        <w:tabs>
          <w:tab w:val="left" w:pos="880"/>
          <w:tab w:val="right" w:leader="dot" w:pos="9350"/>
        </w:tabs>
        <w:rPr>
          <w:rFonts w:eastAsiaTheme="minorEastAsia" w:cstheme="minorBidi"/>
          <w:iCs w:val="0"/>
          <w:noProof/>
          <w:sz w:val="22"/>
          <w:szCs w:val="22"/>
        </w:rPr>
      </w:pPr>
      <w:hyperlink w:history="1" w:anchor="_Toc131499182">
        <w:r w:rsidRPr="00FA45B7" w:rsidR="00DD0ADC">
          <w:rPr>
            <w:rStyle w:val="Hyperlink"/>
            <w:noProof/>
          </w:rPr>
          <w:t>5.2</w:t>
        </w:r>
        <w:r w:rsidR="00DD0ADC">
          <w:rPr>
            <w:rFonts w:eastAsiaTheme="minorEastAsia" w:cstheme="minorBidi"/>
            <w:iCs w:val="0"/>
            <w:noProof/>
            <w:sz w:val="22"/>
            <w:szCs w:val="22"/>
          </w:rPr>
          <w:tab/>
        </w:r>
        <w:r w:rsidRPr="00FA45B7" w:rsidR="00DD0ADC">
          <w:rPr>
            <w:rStyle w:val="Hyperlink"/>
            <w:noProof/>
          </w:rPr>
          <w:t>Sensors</w:t>
        </w:r>
        <w:r w:rsidR="00DD0ADC">
          <w:rPr>
            <w:noProof/>
            <w:webHidden/>
          </w:rPr>
          <w:tab/>
        </w:r>
        <w:r w:rsidR="00DD0ADC">
          <w:rPr>
            <w:noProof/>
            <w:webHidden/>
          </w:rPr>
          <w:fldChar w:fldCharType="begin"/>
        </w:r>
        <w:r w:rsidR="00DD0ADC">
          <w:rPr>
            <w:noProof/>
            <w:webHidden/>
          </w:rPr>
          <w:instrText xml:space="preserve"> PAGEREF _Toc131499182 \h </w:instrText>
        </w:r>
        <w:r w:rsidR="00DD0ADC">
          <w:rPr>
            <w:noProof/>
            <w:webHidden/>
          </w:rPr>
        </w:r>
        <w:r w:rsidR="00DD0ADC">
          <w:rPr>
            <w:noProof/>
            <w:webHidden/>
          </w:rPr>
          <w:fldChar w:fldCharType="separate"/>
        </w:r>
        <w:r w:rsidR="003133FB">
          <w:rPr>
            <w:noProof/>
            <w:webHidden/>
          </w:rPr>
          <w:t>37</w:t>
        </w:r>
        <w:r w:rsidR="00DD0ADC">
          <w:rPr>
            <w:noProof/>
            <w:webHidden/>
          </w:rPr>
          <w:fldChar w:fldCharType="end"/>
        </w:r>
      </w:hyperlink>
    </w:p>
    <w:p w:rsidR="00DD0ADC" w:rsidRDefault="0014723B" w14:paraId="2DBFA26D" w14:textId="3675BDDC">
      <w:pPr>
        <w:pStyle w:val="TOC3"/>
        <w:tabs>
          <w:tab w:val="left" w:pos="1320"/>
          <w:tab w:val="right" w:leader="dot" w:pos="9350"/>
        </w:tabs>
        <w:rPr>
          <w:rFonts w:eastAsiaTheme="minorEastAsia" w:cstheme="minorBidi"/>
          <w:iCs w:val="0"/>
          <w:noProof/>
          <w:sz w:val="22"/>
          <w:szCs w:val="22"/>
        </w:rPr>
      </w:pPr>
      <w:hyperlink w:history="1" w:anchor="_Toc131499183">
        <w:r w:rsidRPr="00FA45B7" w:rsidR="00DD0ADC">
          <w:rPr>
            <w:rStyle w:val="Hyperlink"/>
            <w:noProof/>
          </w:rPr>
          <w:t>5.2.1</w:t>
        </w:r>
        <w:r w:rsidR="00DD0ADC">
          <w:rPr>
            <w:rFonts w:eastAsiaTheme="minorEastAsia" w:cstheme="minorBidi"/>
            <w:iCs w:val="0"/>
            <w:noProof/>
            <w:sz w:val="22"/>
            <w:szCs w:val="22"/>
          </w:rPr>
          <w:tab/>
        </w:r>
        <w:r w:rsidRPr="00FA45B7" w:rsidR="00DD0ADC">
          <w:rPr>
            <w:rStyle w:val="Hyperlink"/>
            <w:noProof/>
          </w:rPr>
          <w:t xml:space="preserve">Measuring Linear Displacement </w:t>
        </w:r>
        <w:r w:rsidR="00DD0ADC">
          <w:rPr>
            <w:noProof/>
            <w:webHidden/>
          </w:rPr>
          <w:tab/>
        </w:r>
        <w:r w:rsidR="00DD0ADC">
          <w:rPr>
            <w:noProof/>
            <w:webHidden/>
          </w:rPr>
          <w:fldChar w:fldCharType="begin"/>
        </w:r>
        <w:r w:rsidR="00DD0ADC">
          <w:rPr>
            <w:noProof/>
            <w:webHidden/>
          </w:rPr>
          <w:instrText xml:space="preserve"> PAGEREF _Toc131499183 \h </w:instrText>
        </w:r>
        <w:r w:rsidR="00DD0ADC">
          <w:rPr>
            <w:noProof/>
            <w:webHidden/>
          </w:rPr>
        </w:r>
        <w:r w:rsidR="00DD0ADC">
          <w:rPr>
            <w:noProof/>
            <w:webHidden/>
          </w:rPr>
          <w:fldChar w:fldCharType="separate"/>
        </w:r>
        <w:r w:rsidR="003133FB">
          <w:rPr>
            <w:noProof/>
            <w:webHidden/>
          </w:rPr>
          <w:t>37</w:t>
        </w:r>
        <w:r w:rsidR="00DD0ADC">
          <w:rPr>
            <w:noProof/>
            <w:webHidden/>
          </w:rPr>
          <w:fldChar w:fldCharType="end"/>
        </w:r>
      </w:hyperlink>
    </w:p>
    <w:p w:rsidR="00DD0ADC" w:rsidRDefault="0014723B" w14:paraId="2BC7089D" w14:textId="7A287880">
      <w:pPr>
        <w:pStyle w:val="TOC3"/>
        <w:tabs>
          <w:tab w:val="left" w:pos="1320"/>
          <w:tab w:val="right" w:leader="dot" w:pos="9350"/>
        </w:tabs>
        <w:rPr>
          <w:rFonts w:eastAsiaTheme="minorEastAsia" w:cstheme="minorBidi"/>
          <w:iCs w:val="0"/>
          <w:noProof/>
          <w:sz w:val="22"/>
          <w:szCs w:val="22"/>
        </w:rPr>
      </w:pPr>
      <w:hyperlink w:history="1" w:anchor="_Toc131499184">
        <w:r w:rsidRPr="00FA45B7" w:rsidR="00DD0ADC">
          <w:rPr>
            <w:rStyle w:val="Hyperlink"/>
            <w:noProof/>
          </w:rPr>
          <w:t>5.2.2</w:t>
        </w:r>
        <w:r w:rsidR="00DD0ADC">
          <w:rPr>
            <w:rFonts w:eastAsiaTheme="minorEastAsia" w:cstheme="minorBidi"/>
            <w:iCs w:val="0"/>
            <w:noProof/>
            <w:sz w:val="22"/>
            <w:szCs w:val="22"/>
          </w:rPr>
          <w:tab/>
        </w:r>
        <w:r w:rsidRPr="00FA45B7" w:rsidR="00DD0ADC">
          <w:rPr>
            <w:rStyle w:val="Hyperlink"/>
            <w:noProof/>
          </w:rPr>
          <w:t>Temperature and Humidity</w:t>
        </w:r>
        <w:r w:rsidR="00DD0ADC">
          <w:rPr>
            <w:noProof/>
            <w:webHidden/>
          </w:rPr>
          <w:tab/>
        </w:r>
        <w:r w:rsidR="00DD0ADC">
          <w:rPr>
            <w:noProof/>
            <w:webHidden/>
          </w:rPr>
          <w:fldChar w:fldCharType="begin"/>
        </w:r>
        <w:r w:rsidR="00DD0ADC">
          <w:rPr>
            <w:noProof/>
            <w:webHidden/>
          </w:rPr>
          <w:instrText xml:space="preserve"> PAGEREF _Toc131499184 \h </w:instrText>
        </w:r>
        <w:r w:rsidR="00DD0ADC">
          <w:rPr>
            <w:noProof/>
            <w:webHidden/>
          </w:rPr>
        </w:r>
        <w:r w:rsidR="00DD0ADC">
          <w:rPr>
            <w:noProof/>
            <w:webHidden/>
          </w:rPr>
          <w:fldChar w:fldCharType="separate"/>
        </w:r>
        <w:r w:rsidR="003133FB">
          <w:rPr>
            <w:noProof/>
            <w:webHidden/>
          </w:rPr>
          <w:t>37</w:t>
        </w:r>
        <w:r w:rsidR="00DD0ADC">
          <w:rPr>
            <w:noProof/>
            <w:webHidden/>
          </w:rPr>
          <w:fldChar w:fldCharType="end"/>
        </w:r>
      </w:hyperlink>
    </w:p>
    <w:p w:rsidR="00DD0ADC" w:rsidRDefault="0014723B" w14:paraId="0DA240C9" w14:textId="0D13AFB3">
      <w:pPr>
        <w:pStyle w:val="TOC3"/>
        <w:tabs>
          <w:tab w:val="left" w:pos="1320"/>
          <w:tab w:val="right" w:leader="dot" w:pos="9350"/>
        </w:tabs>
        <w:rPr>
          <w:rFonts w:eastAsiaTheme="minorEastAsia" w:cstheme="minorBidi"/>
          <w:iCs w:val="0"/>
          <w:noProof/>
          <w:sz w:val="22"/>
          <w:szCs w:val="22"/>
        </w:rPr>
      </w:pPr>
      <w:hyperlink w:history="1" w:anchor="_Toc131499185">
        <w:r w:rsidRPr="00FA45B7" w:rsidR="00DD0ADC">
          <w:rPr>
            <w:rStyle w:val="Hyperlink"/>
            <w:noProof/>
          </w:rPr>
          <w:t>5.2.3</w:t>
        </w:r>
        <w:r w:rsidR="00DD0ADC">
          <w:rPr>
            <w:rFonts w:eastAsiaTheme="minorEastAsia" w:cstheme="minorBidi"/>
            <w:iCs w:val="0"/>
            <w:noProof/>
            <w:sz w:val="22"/>
            <w:szCs w:val="22"/>
          </w:rPr>
          <w:tab/>
        </w:r>
        <w:r w:rsidRPr="00FA45B7" w:rsidR="00DD0ADC">
          <w:rPr>
            <w:rStyle w:val="Hyperlink"/>
            <w:noProof/>
          </w:rPr>
          <w:t>RPM Sensor</w:t>
        </w:r>
        <w:r w:rsidR="00DD0ADC">
          <w:rPr>
            <w:noProof/>
            <w:webHidden/>
          </w:rPr>
          <w:tab/>
        </w:r>
        <w:r w:rsidR="00DD0ADC">
          <w:rPr>
            <w:noProof/>
            <w:webHidden/>
          </w:rPr>
          <w:fldChar w:fldCharType="begin"/>
        </w:r>
        <w:r w:rsidR="00DD0ADC">
          <w:rPr>
            <w:noProof/>
            <w:webHidden/>
          </w:rPr>
          <w:instrText xml:space="preserve"> PAGEREF _Toc131499185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rsidR="00DD0ADC" w:rsidRDefault="0014723B" w14:paraId="249C1904" w14:textId="32D0C981">
      <w:pPr>
        <w:pStyle w:val="TOC2"/>
        <w:tabs>
          <w:tab w:val="left" w:pos="880"/>
          <w:tab w:val="right" w:leader="dot" w:pos="9350"/>
        </w:tabs>
        <w:rPr>
          <w:rFonts w:eastAsiaTheme="minorEastAsia" w:cstheme="minorBidi"/>
          <w:iCs w:val="0"/>
          <w:noProof/>
          <w:sz w:val="22"/>
          <w:szCs w:val="22"/>
        </w:rPr>
      </w:pPr>
      <w:hyperlink w:history="1" w:anchor="_Toc131499186">
        <w:r w:rsidRPr="00FA45B7" w:rsidR="00DD0ADC">
          <w:rPr>
            <w:rStyle w:val="Hyperlink"/>
            <w:noProof/>
          </w:rPr>
          <w:t>5.3</w:t>
        </w:r>
        <w:r w:rsidR="00DD0ADC">
          <w:rPr>
            <w:rFonts w:eastAsiaTheme="minorEastAsia" w:cstheme="minorBidi"/>
            <w:iCs w:val="0"/>
            <w:noProof/>
            <w:sz w:val="22"/>
            <w:szCs w:val="22"/>
          </w:rPr>
          <w:tab/>
        </w:r>
        <w:r w:rsidRPr="00FA45B7" w:rsidR="00DD0ADC">
          <w:rPr>
            <w:rStyle w:val="Hyperlink"/>
            <w:noProof/>
          </w:rPr>
          <w:t>Methods of Vibration</w:t>
        </w:r>
        <w:r w:rsidR="00DD0ADC">
          <w:rPr>
            <w:noProof/>
            <w:webHidden/>
          </w:rPr>
          <w:tab/>
        </w:r>
        <w:r w:rsidR="00DD0ADC">
          <w:rPr>
            <w:noProof/>
            <w:webHidden/>
          </w:rPr>
          <w:fldChar w:fldCharType="begin"/>
        </w:r>
        <w:r w:rsidR="00DD0ADC">
          <w:rPr>
            <w:noProof/>
            <w:webHidden/>
          </w:rPr>
          <w:instrText xml:space="preserve"> PAGEREF _Toc131499186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rsidR="00DD0ADC" w:rsidRDefault="0014723B" w14:paraId="1378788F" w14:textId="3BA3AD39">
      <w:pPr>
        <w:pStyle w:val="TOC3"/>
        <w:tabs>
          <w:tab w:val="left" w:pos="1320"/>
          <w:tab w:val="right" w:leader="dot" w:pos="9350"/>
        </w:tabs>
        <w:rPr>
          <w:rFonts w:eastAsiaTheme="minorEastAsia" w:cstheme="minorBidi"/>
          <w:iCs w:val="0"/>
          <w:noProof/>
          <w:sz w:val="22"/>
          <w:szCs w:val="22"/>
        </w:rPr>
      </w:pPr>
      <w:hyperlink w:history="1" w:anchor="_Toc131499187">
        <w:r w:rsidRPr="00FA45B7" w:rsidR="00DD0ADC">
          <w:rPr>
            <w:rStyle w:val="Hyperlink"/>
            <w:noProof/>
          </w:rPr>
          <w:t>5.3.1</w:t>
        </w:r>
        <w:r w:rsidR="00DD0ADC">
          <w:rPr>
            <w:rFonts w:eastAsiaTheme="minorEastAsia" w:cstheme="minorBidi"/>
            <w:iCs w:val="0"/>
            <w:noProof/>
            <w:sz w:val="22"/>
            <w:szCs w:val="22"/>
          </w:rPr>
          <w:tab/>
        </w:r>
        <w:r w:rsidRPr="00FA45B7" w:rsidR="00DD0ADC">
          <w:rPr>
            <w:rStyle w:val="Hyperlink"/>
            <w:noProof/>
          </w:rPr>
          <w:t>Flexure-guided Linear Actuator Design</w:t>
        </w:r>
        <w:r w:rsidR="00DD0ADC">
          <w:rPr>
            <w:noProof/>
            <w:webHidden/>
          </w:rPr>
          <w:tab/>
        </w:r>
        <w:r w:rsidR="00DD0ADC">
          <w:rPr>
            <w:noProof/>
            <w:webHidden/>
          </w:rPr>
          <w:fldChar w:fldCharType="begin"/>
        </w:r>
        <w:r w:rsidR="00DD0ADC">
          <w:rPr>
            <w:noProof/>
            <w:webHidden/>
          </w:rPr>
          <w:instrText xml:space="preserve"> PAGEREF _Toc131499187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rsidR="00DD0ADC" w:rsidRDefault="0014723B" w14:paraId="0FB5D214" w14:textId="59601389">
      <w:pPr>
        <w:pStyle w:val="TOC3"/>
        <w:tabs>
          <w:tab w:val="left" w:pos="1320"/>
          <w:tab w:val="right" w:leader="dot" w:pos="9350"/>
        </w:tabs>
        <w:rPr>
          <w:rFonts w:eastAsiaTheme="minorEastAsia" w:cstheme="minorBidi"/>
          <w:iCs w:val="0"/>
          <w:noProof/>
          <w:sz w:val="22"/>
          <w:szCs w:val="22"/>
        </w:rPr>
      </w:pPr>
      <w:hyperlink w:history="1" w:anchor="_Toc131499188">
        <w:r w:rsidRPr="00FA45B7" w:rsidR="00DD0ADC">
          <w:rPr>
            <w:rStyle w:val="Hyperlink"/>
            <w:noProof/>
          </w:rPr>
          <w:t>5.3.2</w:t>
        </w:r>
        <w:r w:rsidR="00DD0ADC">
          <w:rPr>
            <w:rFonts w:eastAsiaTheme="minorEastAsia" w:cstheme="minorBidi"/>
            <w:iCs w:val="0"/>
            <w:noProof/>
            <w:sz w:val="22"/>
            <w:szCs w:val="22"/>
          </w:rPr>
          <w:tab/>
        </w:r>
        <w:r w:rsidRPr="00FA45B7" w:rsidR="00DD0ADC">
          <w:rPr>
            <w:rStyle w:val="Hyperlink"/>
            <w:noProof/>
          </w:rPr>
          <w:t>Table Design</w:t>
        </w:r>
        <w:r w:rsidR="00DD0ADC">
          <w:rPr>
            <w:noProof/>
            <w:webHidden/>
          </w:rPr>
          <w:tab/>
        </w:r>
        <w:r w:rsidR="00DD0ADC">
          <w:rPr>
            <w:noProof/>
            <w:webHidden/>
          </w:rPr>
          <w:fldChar w:fldCharType="begin"/>
        </w:r>
        <w:r w:rsidR="00DD0ADC">
          <w:rPr>
            <w:noProof/>
            <w:webHidden/>
          </w:rPr>
          <w:instrText xml:space="preserve"> PAGEREF _Toc131499188 \h </w:instrText>
        </w:r>
        <w:r w:rsidR="00DD0ADC">
          <w:rPr>
            <w:noProof/>
            <w:webHidden/>
          </w:rPr>
        </w:r>
        <w:r w:rsidR="00DD0ADC">
          <w:rPr>
            <w:noProof/>
            <w:webHidden/>
          </w:rPr>
          <w:fldChar w:fldCharType="separate"/>
        </w:r>
        <w:r w:rsidR="003133FB">
          <w:rPr>
            <w:noProof/>
            <w:webHidden/>
          </w:rPr>
          <w:t>41</w:t>
        </w:r>
        <w:r w:rsidR="00DD0ADC">
          <w:rPr>
            <w:noProof/>
            <w:webHidden/>
          </w:rPr>
          <w:fldChar w:fldCharType="end"/>
        </w:r>
      </w:hyperlink>
    </w:p>
    <w:p w:rsidR="00DD0ADC" w:rsidRDefault="0014723B" w14:paraId="4D4911B9" w14:textId="319C204B">
      <w:pPr>
        <w:pStyle w:val="TOC3"/>
        <w:tabs>
          <w:tab w:val="left" w:pos="1320"/>
          <w:tab w:val="right" w:leader="dot" w:pos="9350"/>
        </w:tabs>
        <w:rPr>
          <w:rFonts w:eastAsiaTheme="minorEastAsia" w:cstheme="minorBidi"/>
          <w:iCs w:val="0"/>
          <w:noProof/>
          <w:sz w:val="22"/>
          <w:szCs w:val="22"/>
        </w:rPr>
      </w:pPr>
      <w:hyperlink w:history="1" w:anchor="_Toc131499189">
        <w:r w:rsidRPr="00FA45B7" w:rsidR="00DD0ADC">
          <w:rPr>
            <w:rStyle w:val="Hyperlink"/>
            <w:noProof/>
          </w:rPr>
          <w:t>5.3.3</w:t>
        </w:r>
        <w:r w:rsidR="00DD0ADC">
          <w:rPr>
            <w:rFonts w:eastAsiaTheme="minorEastAsia" w:cstheme="minorBidi"/>
            <w:iCs w:val="0"/>
            <w:noProof/>
            <w:sz w:val="22"/>
            <w:szCs w:val="22"/>
          </w:rPr>
          <w:tab/>
        </w:r>
        <w:r w:rsidRPr="00FA45B7" w:rsidR="00DD0ADC">
          <w:rPr>
            <w:rStyle w:val="Hyperlink"/>
            <w:noProof/>
          </w:rPr>
          <w:t>Motor Feedback System</w:t>
        </w:r>
        <w:r w:rsidR="00DD0ADC">
          <w:rPr>
            <w:noProof/>
            <w:webHidden/>
          </w:rPr>
          <w:tab/>
        </w:r>
        <w:r w:rsidR="00DD0ADC">
          <w:rPr>
            <w:noProof/>
            <w:webHidden/>
          </w:rPr>
          <w:fldChar w:fldCharType="begin"/>
        </w:r>
        <w:r w:rsidR="00DD0ADC">
          <w:rPr>
            <w:noProof/>
            <w:webHidden/>
          </w:rPr>
          <w:instrText xml:space="preserve"> PAGEREF _Toc131499189 \h </w:instrText>
        </w:r>
        <w:r w:rsidR="00DD0ADC">
          <w:rPr>
            <w:noProof/>
            <w:webHidden/>
          </w:rPr>
        </w:r>
        <w:r w:rsidR="00DD0ADC">
          <w:rPr>
            <w:noProof/>
            <w:webHidden/>
          </w:rPr>
          <w:fldChar w:fldCharType="separate"/>
        </w:r>
        <w:r w:rsidR="003133FB">
          <w:rPr>
            <w:noProof/>
            <w:webHidden/>
          </w:rPr>
          <w:t>43</w:t>
        </w:r>
        <w:r w:rsidR="00DD0ADC">
          <w:rPr>
            <w:noProof/>
            <w:webHidden/>
          </w:rPr>
          <w:fldChar w:fldCharType="end"/>
        </w:r>
      </w:hyperlink>
    </w:p>
    <w:p w:rsidR="00DD0ADC" w:rsidRDefault="0014723B" w14:paraId="0739B27D" w14:textId="1D081D52">
      <w:pPr>
        <w:pStyle w:val="TOC2"/>
        <w:tabs>
          <w:tab w:val="left" w:pos="880"/>
          <w:tab w:val="right" w:leader="dot" w:pos="9350"/>
        </w:tabs>
        <w:rPr>
          <w:rFonts w:eastAsiaTheme="minorEastAsia" w:cstheme="minorBidi"/>
          <w:iCs w:val="0"/>
          <w:noProof/>
          <w:sz w:val="22"/>
          <w:szCs w:val="22"/>
        </w:rPr>
      </w:pPr>
      <w:hyperlink w:history="1" w:anchor="_Toc131499190">
        <w:r w:rsidRPr="00FA45B7" w:rsidR="00DD0ADC">
          <w:rPr>
            <w:rStyle w:val="Hyperlink"/>
            <w:noProof/>
          </w:rPr>
          <w:t>5.4</w:t>
        </w:r>
        <w:r w:rsidR="00DD0ADC">
          <w:rPr>
            <w:rFonts w:eastAsiaTheme="minorEastAsia" w:cstheme="minorBidi"/>
            <w:iCs w:val="0"/>
            <w:noProof/>
            <w:sz w:val="22"/>
            <w:szCs w:val="22"/>
          </w:rPr>
          <w:tab/>
        </w:r>
        <w:r w:rsidRPr="00FA45B7" w:rsidR="00DD0ADC">
          <w:rPr>
            <w:rStyle w:val="Hyperlink"/>
            <w:noProof/>
          </w:rPr>
          <w:t>Database Design</w:t>
        </w:r>
        <w:r w:rsidR="00DD0ADC">
          <w:rPr>
            <w:noProof/>
            <w:webHidden/>
          </w:rPr>
          <w:tab/>
        </w:r>
        <w:r w:rsidR="00DD0ADC">
          <w:rPr>
            <w:noProof/>
            <w:webHidden/>
          </w:rPr>
          <w:fldChar w:fldCharType="begin"/>
        </w:r>
        <w:r w:rsidR="00DD0ADC">
          <w:rPr>
            <w:noProof/>
            <w:webHidden/>
          </w:rPr>
          <w:instrText xml:space="preserve"> PAGEREF _Toc131499190 \h </w:instrText>
        </w:r>
        <w:r w:rsidR="00DD0ADC">
          <w:rPr>
            <w:noProof/>
            <w:webHidden/>
          </w:rPr>
        </w:r>
        <w:r w:rsidR="00DD0ADC">
          <w:rPr>
            <w:noProof/>
            <w:webHidden/>
          </w:rPr>
          <w:fldChar w:fldCharType="separate"/>
        </w:r>
        <w:r w:rsidR="003133FB">
          <w:rPr>
            <w:noProof/>
            <w:webHidden/>
          </w:rPr>
          <w:t>43</w:t>
        </w:r>
        <w:r w:rsidR="00DD0ADC">
          <w:rPr>
            <w:noProof/>
            <w:webHidden/>
          </w:rPr>
          <w:fldChar w:fldCharType="end"/>
        </w:r>
      </w:hyperlink>
    </w:p>
    <w:p w:rsidR="00DD0ADC" w:rsidRDefault="0014723B" w14:paraId="4B811570" w14:textId="196BB7BC">
      <w:pPr>
        <w:pStyle w:val="TOC3"/>
        <w:tabs>
          <w:tab w:val="left" w:pos="1320"/>
          <w:tab w:val="right" w:leader="dot" w:pos="9350"/>
        </w:tabs>
        <w:rPr>
          <w:rFonts w:eastAsiaTheme="minorEastAsia" w:cstheme="minorBidi"/>
          <w:iCs w:val="0"/>
          <w:noProof/>
          <w:sz w:val="22"/>
          <w:szCs w:val="22"/>
        </w:rPr>
      </w:pPr>
      <w:hyperlink w:history="1" w:anchor="_Toc131499191">
        <w:r w:rsidRPr="00FA45B7" w:rsidR="00DD0ADC">
          <w:rPr>
            <w:rStyle w:val="Hyperlink"/>
            <w:noProof/>
          </w:rPr>
          <w:t>5.4.1</w:t>
        </w:r>
        <w:r w:rsidR="00DD0ADC">
          <w:rPr>
            <w:rFonts w:eastAsiaTheme="minorEastAsia" w:cstheme="minorBidi"/>
            <w:iCs w:val="0"/>
            <w:noProof/>
            <w:sz w:val="22"/>
            <w:szCs w:val="22"/>
          </w:rPr>
          <w:tab/>
        </w:r>
        <w:r w:rsidRPr="00FA45B7" w:rsidR="00DD0ADC">
          <w:rPr>
            <w:rStyle w:val="Hyperlink"/>
            <w:noProof/>
          </w:rPr>
          <w:t>Designing the Database Schema</w:t>
        </w:r>
        <w:r w:rsidR="00DD0ADC">
          <w:rPr>
            <w:noProof/>
            <w:webHidden/>
          </w:rPr>
          <w:tab/>
        </w:r>
        <w:r w:rsidR="00DD0ADC">
          <w:rPr>
            <w:noProof/>
            <w:webHidden/>
          </w:rPr>
          <w:fldChar w:fldCharType="begin"/>
        </w:r>
        <w:r w:rsidR="00DD0ADC">
          <w:rPr>
            <w:noProof/>
            <w:webHidden/>
          </w:rPr>
          <w:instrText xml:space="preserve"> PAGEREF _Toc131499191 \h </w:instrText>
        </w:r>
        <w:r w:rsidR="00DD0ADC">
          <w:rPr>
            <w:noProof/>
            <w:webHidden/>
          </w:rPr>
        </w:r>
        <w:r w:rsidR="00DD0ADC">
          <w:rPr>
            <w:noProof/>
            <w:webHidden/>
          </w:rPr>
          <w:fldChar w:fldCharType="separate"/>
        </w:r>
        <w:r w:rsidR="003133FB">
          <w:rPr>
            <w:noProof/>
            <w:webHidden/>
          </w:rPr>
          <w:t>43</w:t>
        </w:r>
        <w:r w:rsidR="00DD0ADC">
          <w:rPr>
            <w:noProof/>
            <w:webHidden/>
          </w:rPr>
          <w:fldChar w:fldCharType="end"/>
        </w:r>
      </w:hyperlink>
    </w:p>
    <w:p w:rsidR="00DD0ADC" w:rsidRDefault="0014723B" w14:paraId="32205416" w14:textId="0E6F33BE">
      <w:pPr>
        <w:pStyle w:val="TOC3"/>
        <w:tabs>
          <w:tab w:val="left" w:pos="1320"/>
          <w:tab w:val="right" w:leader="dot" w:pos="9350"/>
        </w:tabs>
        <w:rPr>
          <w:rFonts w:eastAsiaTheme="minorEastAsia" w:cstheme="minorBidi"/>
          <w:iCs w:val="0"/>
          <w:noProof/>
          <w:sz w:val="22"/>
          <w:szCs w:val="22"/>
        </w:rPr>
      </w:pPr>
      <w:hyperlink w:history="1" w:anchor="_Toc131499192">
        <w:r w:rsidRPr="00FA45B7" w:rsidR="00DD0ADC">
          <w:rPr>
            <w:rStyle w:val="Hyperlink"/>
            <w:noProof/>
          </w:rPr>
          <w:t>5.4.2</w:t>
        </w:r>
        <w:r w:rsidR="00DD0ADC">
          <w:rPr>
            <w:rFonts w:eastAsiaTheme="minorEastAsia" w:cstheme="minorBidi"/>
            <w:iCs w:val="0"/>
            <w:noProof/>
            <w:sz w:val="22"/>
            <w:szCs w:val="22"/>
          </w:rPr>
          <w:tab/>
        </w:r>
        <w:r w:rsidRPr="00FA45B7" w:rsidR="00DD0ADC">
          <w:rPr>
            <w:rStyle w:val="Hyperlink"/>
            <w:noProof/>
          </w:rPr>
          <w:t>Database Implementation on the Raspberry Pi</w:t>
        </w:r>
        <w:r w:rsidR="00DD0ADC">
          <w:rPr>
            <w:noProof/>
            <w:webHidden/>
          </w:rPr>
          <w:tab/>
        </w:r>
        <w:r w:rsidR="00DD0ADC">
          <w:rPr>
            <w:noProof/>
            <w:webHidden/>
          </w:rPr>
          <w:fldChar w:fldCharType="begin"/>
        </w:r>
        <w:r w:rsidR="00DD0ADC">
          <w:rPr>
            <w:noProof/>
            <w:webHidden/>
          </w:rPr>
          <w:instrText xml:space="preserve"> PAGEREF _Toc131499192 \h </w:instrText>
        </w:r>
        <w:r w:rsidR="00DD0ADC">
          <w:rPr>
            <w:noProof/>
            <w:webHidden/>
          </w:rPr>
        </w:r>
        <w:r w:rsidR="00DD0ADC">
          <w:rPr>
            <w:noProof/>
            <w:webHidden/>
          </w:rPr>
          <w:fldChar w:fldCharType="separate"/>
        </w:r>
        <w:r w:rsidR="003133FB">
          <w:rPr>
            <w:noProof/>
            <w:webHidden/>
          </w:rPr>
          <w:t>45</w:t>
        </w:r>
        <w:r w:rsidR="00DD0ADC">
          <w:rPr>
            <w:noProof/>
            <w:webHidden/>
          </w:rPr>
          <w:fldChar w:fldCharType="end"/>
        </w:r>
      </w:hyperlink>
    </w:p>
    <w:p w:rsidR="00DD0ADC" w:rsidRDefault="0014723B" w14:paraId="1D46A723" w14:textId="0F37E91E">
      <w:pPr>
        <w:pStyle w:val="TOC2"/>
        <w:tabs>
          <w:tab w:val="left" w:pos="880"/>
          <w:tab w:val="right" w:leader="dot" w:pos="9350"/>
        </w:tabs>
        <w:rPr>
          <w:rFonts w:eastAsiaTheme="minorEastAsia" w:cstheme="minorBidi"/>
          <w:iCs w:val="0"/>
          <w:noProof/>
          <w:sz w:val="22"/>
          <w:szCs w:val="22"/>
        </w:rPr>
      </w:pPr>
      <w:hyperlink w:history="1" w:anchor="_Toc131499193">
        <w:r w:rsidRPr="00FA45B7" w:rsidR="00DD0ADC">
          <w:rPr>
            <w:rStyle w:val="Hyperlink"/>
            <w:noProof/>
          </w:rPr>
          <w:t>5.5</w:t>
        </w:r>
        <w:r w:rsidR="00DD0ADC">
          <w:rPr>
            <w:rFonts w:eastAsiaTheme="minorEastAsia" w:cstheme="minorBidi"/>
            <w:iCs w:val="0"/>
            <w:noProof/>
            <w:sz w:val="22"/>
            <w:szCs w:val="22"/>
          </w:rPr>
          <w:tab/>
        </w:r>
        <w:r w:rsidR="00820868">
          <w:rPr>
            <w:rStyle w:val="Hyperlink"/>
            <w:noProof/>
          </w:rPr>
          <w:t>User Interface</w:t>
        </w:r>
        <w:r w:rsidR="00DD0ADC">
          <w:rPr>
            <w:noProof/>
            <w:webHidden/>
          </w:rPr>
          <w:tab/>
        </w:r>
        <w:r w:rsidR="00DD0ADC">
          <w:rPr>
            <w:noProof/>
            <w:webHidden/>
          </w:rPr>
          <w:fldChar w:fldCharType="begin"/>
        </w:r>
        <w:r w:rsidR="00DD0ADC">
          <w:rPr>
            <w:noProof/>
            <w:webHidden/>
          </w:rPr>
          <w:instrText xml:space="preserve"> PAGEREF _Toc131499193 \h </w:instrText>
        </w:r>
        <w:r w:rsidR="00DD0ADC">
          <w:rPr>
            <w:noProof/>
            <w:webHidden/>
          </w:rPr>
        </w:r>
        <w:r w:rsidR="00DD0ADC">
          <w:rPr>
            <w:noProof/>
            <w:webHidden/>
          </w:rPr>
          <w:fldChar w:fldCharType="separate"/>
        </w:r>
        <w:r w:rsidR="003133FB">
          <w:rPr>
            <w:noProof/>
            <w:webHidden/>
          </w:rPr>
          <w:t>47</w:t>
        </w:r>
        <w:r w:rsidR="00DD0ADC">
          <w:rPr>
            <w:noProof/>
            <w:webHidden/>
          </w:rPr>
          <w:fldChar w:fldCharType="end"/>
        </w:r>
      </w:hyperlink>
    </w:p>
    <w:p w:rsidR="00DD0ADC" w:rsidRDefault="0014723B" w14:paraId="3A86A6B5" w14:textId="6B89094D">
      <w:pPr>
        <w:pStyle w:val="TOC3"/>
        <w:tabs>
          <w:tab w:val="left" w:pos="1320"/>
          <w:tab w:val="right" w:leader="dot" w:pos="9350"/>
        </w:tabs>
        <w:rPr>
          <w:rFonts w:eastAsiaTheme="minorEastAsia" w:cstheme="minorBidi"/>
          <w:iCs w:val="0"/>
          <w:noProof/>
          <w:sz w:val="22"/>
          <w:szCs w:val="22"/>
        </w:rPr>
      </w:pPr>
      <w:hyperlink w:history="1" w:anchor="_Toc131499194">
        <w:r w:rsidRPr="00FA45B7" w:rsidR="00DD0ADC">
          <w:rPr>
            <w:rStyle w:val="Hyperlink"/>
            <w:noProof/>
          </w:rPr>
          <w:t>5.5.1</w:t>
        </w:r>
        <w:r w:rsidR="00DD0ADC">
          <w:rPr>
            <w:rFonts w:eastAsiaTheme="minorEastAsia" w:cstheme="minorBidi"/>
            <w:iCs w:val="0"/>
            <w:noProof/>
            <w:sz w:val="22"/>
            <w:szCs w:val="22"/>
          </w:rPr>
          <w:tab/>
        </w:r>
        <w:r w:rsidRPr="00FA45B7" w:rsidR="00DD0ADC">
          <w:rPr>
            <w:rStyle w:val="Hyperlink"/>
            <w:noProof/>
          </w:rPr>
          <w:t>Normal User Flow</w:t>
        </w:r>
        <w:r w:rsidR="00DD0ADC">
          <w:rPr>
            <w:noProof/>
            <w:webHidden/>
          </w:rPr>
          <w:tab/>
        </w:r>
        <w:r w:rsidR="00DD0ADC">
          <w:rPr>
            <w:noProof/>
            <w:webHidden/>
          </w:rPr>
          <w:fldChar w:fldCharType="begin"/>
        </w:r>
        <w:r w:rsidR="00DD0ADC">
          <w:rPr>
            <w:noProof/>
            <w:webHidden/>
          </w:rPr>
          <w:instrText xml:space="preserve"> PAGEREF _Toc131499194 \h </w:instrText>
        </w:r>
        <w:r w:rsidR="00DD0ADC">
          <w:rPr>
            <w:noProof/>
            <w:webHidden/>
          </w:rPr>
        </w:r>
        <w:r w:rsidR="00DD0ADC">
          <w:rPr>
            <w:noProof/>
            <w:webHidden/>
          </w:rPr>
          <w:fldChar w:fldCharType="separate"/>
        </w:r>
        <w:r w:rsidR="003133FB">
          <w:rPr>
            <w:noProof/>
            <w:webHidden/>
          </w:rPr>
          <w:t>50</w:t>
        </w:r>
        <w:r w:rsidR="00DD0ADC">
          <w:rPr>
            <w:noProof/>
            <w:webHidden/>
          </w:rPr>
          <w:fldChar w:fldCharType="end"/>
        </w:r>
      </w:hyperlink>
    </w:p>
    <w:p w:rsidR="00DD0ADC" w:rsidRDefault="0014723B" w14:paraId="5AB6420C" w14:textId="66891C2E">
      <w:pPr>
        <w:pStyle w:val="TOC1"/>
        <w:tabs>
          <w:tab w:val="left" w:pos="480"/>
        </w:tabs>
        <w:rPr>
          <w:rFonts w:eastAsiaTheme="minorEastAsia" w:cstheme="minorBidi"/>
          <w:iCs w:val="0"/>
          <w:noProof/>
          <w:sz w:val="22"/>
          <w:szCs w:val="22"/>
        </w:rPr>
      </w:pPr>
      <w:hyperlink w:history="1" w:anchor="_Toc131499195">
        <w:r w:rsidRPr="00FA45B7" w:rsidR="00DD0ADC">
          <w:rPr>
            <w:rStyle w:val="Hyperlink"/>
            <w:noProof/>
          </w:rPr>
          <w:t>6</w:t>
        </w:r>
        <w:r w:rsidR="00DD0ADC">
          <w:rPr>
            <w:rFonts w:eastAsiaTheme="minorEastAsia" w:cstheme="minorBidi"/>
            <w:iCs w:val="0"/>
            <w:noProof/>
            <w:sz w:val="22"/>
            <w:szCs w:val="22"/>
          </w:rPr>
          <w:tab/>
        </w:r>
        <w:r w:rsidRPr="00FA45B7" w:rsidR="00DD0ADC">
          <w:rPr>
            <w:rStyle w:val="Hyperlink"/>
            <w:noProof/>
          </w:rPr>
          <w:t>Tradeoff Analysis</w:t>
        </w:r>
        <w:r w:rsidR="00DD0ADC">
          <w:rPr>
            <w:noProof/>
            <w:webHidden/>
          </w:rPr>
          <w:tab/>
        </w:r>
        <w:r w:rsidR="00DD0ADC">
          <w:rPr>
            <w:noProof/>
            <w:webHidden/>
          </w:rPr>
          <w:fldChar w:fldCharType="begin"/>
        </w:r>
        <w:r w:rsidR="00DD0ADC">
          <w:rPr>
            <w:noProof/>
            <w:webHidden/>
          </w:rPr>
          <w:instrText xml:space="preserve"> PAGEREF _Toc131499195 \h </w:instrText>
        </w:r>
        <w:r w:rsidR="00DD0ADC">
          <w:rPr>
            <w:noProof/>
            <w:webHidden/>
          </w:rPr>
        </w:r>
        <w:r w:rsidR="00DD0ADC">
          <w:rPr>
            <w:noProof/>
            <w:webHidden/>
          </w:rPr>
          <w:fldChar w:fldCharType="separate"/>
        </w:r>
        <w:r w:rsidR="003133FB">
          <w:rPr>
            <w:noProof/>
            <w:webHidden/>
          </w:rPr>
          <w:t>52</w:t>
        </w:r>
        <w:r w:rsidR="00DD0ADC">
          <w:rPr>
            <w:noProof/>
            <w:webHidden/>
          </w:rPr>
          <w:fldChar w:fldCharType="end"/>
        </w:r>
      </w:hyperlink>
    </w:p>
    <w:p w:rsidR="00DD0ADC" w:rsidRDefault="0014723B" w14:paraId="1D10AD77" w14:textId="04A3290A">
      <w:pPr>
        <w:pStyle w:val="TOC2"/>
        <w:tabs>
          <w:tab w:val="left" w:pos="880"/>
          <w:tab w:val="right" w:leader="dot" w:pos="9350"/>
        </w:tabs>
        <w:rPr>
          <w:rFonts w:eastAsiaTheme="minorEastAsia" w:cstheme="minorBidi"/>
          <w:iCs w:val="0"/>
          <w:noProof/>
          <w:sz w:val="22"/>
          <w:szCs w:val="22"/>
        </w:rPr>
      </w:pPr>
      <w:hyperlink w:history="1" w:anchor="_Toc131499196">
        <w:r w:rsidRPr="00FA45B7" w:rsidR="00DD0ADC">
          <w:rPr>
            <w:rStyle w:val="Hyperlink"/>
            <w:noProof/>
          </w:rPr>
          <w:t>6.1</w:t>
        </w:r>
        <w:r w:rsidR="00DD0ADC">
          <w:rPr>
            <w:rFonts w:eastAsiaTheme="minorEastAsia" w:cstheme="minorBidi"/>
            <w:iCs w:val="0"/>
            <w:noProof/>
            <w:sz w:val="22"/>
            <w:szCs w:val="22"/>
          </w:rPr>
          <w:tab/>
        </w:r>
        <w:r w:rsidRPr="00FA45B7" w:rsidR="00DD0ADC">
          <w:rPr>
            <w:rStyle w:val="Hyperlink"/>
            <w:noProof/>
          </w:rPr>
          <w:t>Computer and Microcontroller Devices</w:t>
        </w:r>
        <w:r w:rsidR="00DD0ADC">
          <w:rPr>
            <w:noProof/>
            <w:webHidden/>
          </w:rPr>
          <w:tab/>
        </w:r>
        <w:r w:rsidR="00DD0ADC">
          <w:rPr>
            <w:noProof/>
            <w:webHidden/>
          </w:rPr>
          <w:fldChar w:fldCharType="begin"/>
        </w:r>
        <w:r w:rsidR="00DD0ADC">
          <w:rPr>
            <w:noProof/>
            <w:webHidden/>
          </w:rPr>
          <w:instrText xml:space="preserve"> PAGEREF _Toc131499196 \h </w:instrText>
        </w:r>
        <w:r w:rsidR="00DD0ADC">
          <w:rPr>
            <w:noProof/>
            <w:webHidden/>
          </w:rPr>
        </w:r>
        <w:r w:rsidR="00DD0ADC">
          <w:rPr>
            <w:noProof/>
            <w:webHidden/>
          </w:rPr>
          <w:fldChar w:fldCharType="separate"/>
        </w:r>
        <w:r w:rsidR="003133FB">
          <w:rPr>
            <w:noProof/>
            <w:webHidden/>
          </w:rPr>
          <w:t>52</w:t>
        </w:r>
        <w:r w:rsidR="00DD0ADC">
          <w:rPr>
            <w:noProof/>
            <w:webHidden/>
          </w:rPr>
          <w:fldChar w:fldCharType="end"/>
        </w:r>
      </w:hyperlink>
    </w:p>
    <w:p w:rsidR="00DD0ADC" w:rsidRDefault="0014723B" w14:paraId="23DB5F50" w14:textId="3C67ED9E">
      <w:pPr>
        <w:pStyle w:val="TOC2"/>
        <w:tabs>
          <w:tab w:val="left" w:pos="880"/>
          <w:tab w:val="right" w:leader="dot" w:pos="9350"/>
        </w:tabs>
        <w:rPr>
          <w:rFonts w:eastAsiaTheme="minorEastAsia" w:cstheme="minorBidi"/>
          <w:iCs w:val="0"/>
          <w:noProof/>
          <w:sz w:val="22"/>
          <w:szCs w:val="22"/>
        </w:rPr>
      </w:pPr>
      <w:hyperlink w:history="1" w:anchor="_Toc131499197">
        <w:r w:rsidRPr="00FA45B7" w:rsidR="00DD0ADC">
          <w:rPr>
            <w:rStyle w:val="Hyperlink"/>
            <w:noProof/>
          </w:rPr>
          <w:t>6.2</w:t>
        </w:r>
        <w:r w:rsidR="00DD0ADC">
          <w:rPr>
            <w:rFonts w:eastAsiaTheme="minorEastAsia" w:cstheme="minorBidi"/>
            <w:iCs w:val="0"/>
            <w:noProof/>
            <w:sz w:val="22"/>
            <w:szCs w:val="22"/>
          </w:rPr>
          <w:tab/>
        </w:r>
        <w:r w:rsidRPr="00FA45B7" w:rsidR="00DD0ADC">
          <w:rPr>
            <w:rStyle w:val="Hyperlink"/>
            <w:noProof/>
          </w:rPr>
          <w:t>Sensors</w:t>
        </w:r>
        <w:r w:rsidR="00DD0ADC">
          <w:rPr>
            <w:noProof/>
            <w:webHidden/>
          </w:rPr>
          <w:tab/>
        </w:r>
        <w:r w:rsidR="00DD0ADC">
          <w:rPr>
            <w:noProof/>
            <w:webHidden/>
          </w:rPr>
          <w:fldChar w:fldCharType="begin"/>
        </w:r>
        <w:r w:rsidR="00DD0ADC">
          <w:rPr>
            <w:noProof/>
            <w:webHidden/>
          </w:rPr>
          <w:instrText xml:space="preserve"> PAGEREF _Toc131499197 \h </w:instrText>
        </w:r>
        <w:r w:rsidR="00DD0ADC">
          <w:rPr>
            <w:noProof/>
            <w:webHidden/>
          </w:rPr>
        </w:r>
        <w:r w:rsidR="00DD0ADC">
          <w:rPr>
            <w:noProof/>
            <w:webHidden/>
          </w:rPr>
          <w:fldChar w:fldCharType="separate"/>
        </w:r>
        <w:r w:rsidR="003133FB">
          <w:rPr>
            <w:noProof/>
            <w:webHidden/>
          </w:rPr>
          <w:t>53</w:t>
        </w:r>
        <w:r w:rsidR="00DD0ADC">
          <w:rPr>
            <w:noProof/>
            <w:webHidden/>
          </w:rPr>
          <w:fldChar w:fldCharType="end"/>
        </w:r>
      </w:hyperlink>
    </w:p>
    <w:p w:rsidR="00DD0ADC" w:rsidRDefault="0014723B" w14:paraId="31E43291" w14:textId="5EF42174">
      <w:pPr>
        <w:pStyle w:val="TOC3"/>
        <w:tabs>
          <w:tab w:val="left" w:pos="1320"/>
          <w:tab w:val="right" w:leader="dot" w:pos="9350"/>
        </w:tabs>
        <w:rPr>
          <w:rFonts w:eastAsiaTheme="minorEastAsia" w:cstheme="minorBidi"/>
          <w:iCs w:val="0"/>
          <w:noProof/>
          <w:sz w:val="22"/>
          <w:szCs w:val="22"/>
        </w:rPr>
      </w:pPr>
      <w:hyperlink w:history="1" w:anchor="_Toc131499198">
        <w:r w:rsidRPr="00FA45B7" w:rsidR="00DD0ADC">
          <w:rPr>
            <w:rStyle w:val="Hyperlink"/>
            <w:noProof/>
          </w:rPr>
          <w:t>6.2.1</w:t>
        </w:r>
        <w:r w:rsidR="00DD0ADC">
          <w:rPr>
            <w:rFonts w:eastAsiaTheme="minorEastAsia" w:cstheme="minorBidi"/>
            <w:iCs w:val="0"/>
            <w:noProof/>
            <w:sz w:val="22"/>
            <w:szCs w:val="22"/>
          </w:rPr>
          <w:tab/>
        </w:r>
        <w:r w:rsidRPr="00FA45B7" w:rsidR="00DD0ADC">
          <w:rPr>
            <w:rStyle w:val="Hyperlink"/>
            <w:noProof/>
          </w:rPr>
          <w:t>Linear Displacement Sensor</w:t>
        </w:r>
        <w:r w:rsidR="00DD0ADC">
          <w:rPr>
            <w:noProof/>
            <w:webHidden/>
          </w:rPr>
          <w:tab/>
        </w:r>
        <w:r w:rsidR="00DD0ADC">
          <w:rPr>
            <w:noProof/>
            <w:webHidden/>
          </w:rPr>
          <w:fldChar w:fldCharType="begin"/>
        </w:r>
        <w:r w:rsidR="00DD0ADC">
          <w:rPr>
            <w:noProof/>
            <w:webHidden/>
          </w:rPr>
          <w:instrText xml:space="preserve"> PAGEREF _Toc131499198 \h </w:instrText>
        </w:r>
        <w:r w:rsidR="00DD0ADC">
          <w:rPr>
            <w:noProof/>
            <w:webHidden/>
          </w:rPr>
        </w:r>
        <w:r w:rsidR="00DD0ADC">
          <w:rPr>
            <w:noProof/>
            <w:webHidden/>
          </w:rPr>
          <w:fldChar w:fldCharType="separate"/>
        </w:r>
        <w:r w:rsidR="003133FB">
          <w:rPr>
            <w:noProof/>
            <w:webHidden/>
          </w:rPr>
          <w:t>53</w:t>
        </w:r>
        <w:r w:rsidR="00DD0ADC">
          <w:rPr>
            <w:noProof/>
            <w:webHidden/>
          </w:rPr>
          <w:fldChar w:fldCharType="end"/>
        </w:r>
      </w:hyperlink>
    </w:p>
    <w:p w:rsidR="00DD0ADC" w:rsidRDefault="0014723B" w14:paraId="1A74A87D" w14:textId="5CB572F0">
      <w:pPr>
        <w:pStyle w:val="TOC3"/>
        <w:tabs>
          <w:tab w:val="left" w:pos="1320"/>
          <w:tab w:val="right" w:leader="dot" w:pos="9350"/>
        </w:tabs>
        <w:rPr>
          <w:rFonts w:eastAsiaTheme="minorEastAsia" w:cstheme="minorBidi"/>
          <w:iCs w:val="0"/>
          <w:noProof/>
          <w:sz w:val="22"/>
          <w:szCs w:val="22"/>
        </w:rPr>
      </w:pPr>
      <w:hyperlink w:history="1" w:anchor="_Toc131499199">
        <w:r w:rsidRPr="00FA45B7" w:rsidR="00DD0ADC">
          <w:rPr>
            <w:rStyle w:val="Hyperlink"/>
            <w:noProof/>
          </w:rPr>
          <w:t>6.2.2</w:t>
        </w:r>
        <w:r w:rsidR="00DD0ADC">
          <w:rPr>
            <w:rFonts w:eastAsiaTheme="minorEastAsia" w:cstheme="minorBidi"/>
            <w:iCs w:val="0"/>
            <w:noProof/>
            <w:sz w:val="22"/>
            <w:szCs w:val="22"/>
          </w:rPr>
          <w:tab/>
        </w:r>
        <w:r w:rsidRPr="00FA45B7" w:rsidR="00DD0ADC">
          <w:rPr>
            <w:rStyle w:val="Hyperlink"/>
            <w:noProof/>
          </w:rPr>
          <w:t>Temperature and Humidity Sensor</w:t>
        </w:r>
        <w:r w:rsidR="00DD0ADC">
          <w:rPr>
            <w:noProof/>
            <w:webHidden/>
          </w:rPr>
          <w:tab/>
        </w:r>
        <w:r w:rsidR="00DD0ADC">
          <w:rPr>
            <w:noProof/>
            <w:webHidden/>
          </w:rPr>
          <w:fldChar w:fldCharType="begin"/>
        </w:r>
        <w:r w:rsidR="00DD0ADC">
          <w:rPr>
            <w:noProof/>
            <w:webHidden/>
          </w:rPr>
          <w:instrText xml:space="preserve"> PAGEREF _Toc131499199 \h </w:instrText>
        </w:r>
        <w:r w:rsidR="00DD0ADC">
          <w:rPr>
            <w:noProof/>
            <w:webHidden/>
          </w:rPr>
        </w:r>
        <w:r w:rsidR="00DD0ADC">
          <w:rPr>
            <w:noProof/>
            <w:webHidden/>
          </w:rPr>
          <w:fldChar w:fldCharType="separate"/>
        </w:r>
        <w:r w:rsidR="003133FB">
          <w:rPr>
            <w:noProof/>
            <w:webHidden/>
          </w:rPr>
          <w:t>53</w:t>
        </w:r>
        <w:r w:rsidR="00DD0ADC">
          <w:rPr>
            <w:noProof/>
            <w:webHidden/>
          </w:rPr>
          <w:fldChar w:fldCharType="end"/>
        </w:r>
      </w:hyperlink>
    </w:p>
    <w:p w:rsidR="00DD0ADC" w:rsidRDefault="0014723B" w14:paraId="087085A7" w14:textId="0AFFAFBB">
      <w:pPr>
        <w:pStyle w:val="TOC3"/>
        <w:tabs>
          <w:tab w:val="left" w:pos="1320"/>
          <w:tab w:val="right" w:leader="dot" w:pos="9350"/>
        </w:tabs>
        <w:rPr>
          <w:rFonts w:eastAsiaTheme="minorEastAsia" w:cstheme="minorBidi"/>
          <w:iCs w:val="0"/>
          <w:noProof/>
          <w:sz w:val="22"/>
          <w:szCs w:val="22"/>
        </w:rPr>
      </w:pPr>
      <w:hyperlink w:history="1" w:anchor="_Toc131499200">
        <w:r w:rsidRPr="00FA45B7" w:rsidR="00DD0ADC">
          <w:rPr>
            <w:rStyle w:val="Hyperlink"/>
            <w:noProof/>
          </w:rPr>
          <w:t>6.2.3</w:t>
        </w:r>
        <w:r w:rsidR="00DD0ADC">
          <w:rPr>
            <w:rFonts w:eastAsiaTheme="minorEastAsia" w:cstheme="minorBidi"/>
            <w:iCs w:val="0"/>
            <w:noProof/>
            <w:sz w:val="22"/>
            <w:szCs w:val="22"/>
          </w:rPr>
          <w:tab/>
        </w:r>
        <w:r w:rsidRPr="00FA45B7" w:rsidR="00DD0ADC">
          <w:rPr>
            <w:rStyle w:val="Hyperlink"/>
            <w:noProof/>
          </w:rPr>
          <w:t>RPM Sensor</w:t>
        </w:r>
        <w:r w:rsidR="00DD0ADC">
          <w:rPr>
            <w:noProof/>
            <w:webHidden/>
          </w:rPr>
          <w:tab/>
        </w:r>
        <w:r w:rsidR="00DD0ADC">
          <w:rPr>
            <w:noProof/>
            <w:webHidden/>
          </w:rPr>
          <w:fldChar w:fldCharType="begin"/>
        </w:r>
        <w:r w:rsidR="00DD0ADC">
          <w:rPr>
            <w:noProof/>
            <w:webHidden/>
          </w:rPr>
          <w:instrText xml:space="preserve"> PAGEREF _Toc131499200 \h </w:instrText>
        </w:r>
        <w:r w:rsidR="00DD0ADC">
          <w:rPr>
            <w:noProof/>
            <w:webHidden/>
          </w:rPr>
        </w:r>
        <w:r w:rsidR="00DD0ADC">
          <w:rPr>
            <w:noProof/>
            <w:webHidden/>
          </w:rPr>
          <w:fldChar w:fldCharType="separate"/>
        </w:r>
        <w:r w:rsidR="003133FB">
          <w:rPr>
            <w:noProof/>
            <w:webHidden/>
          </w:rPr>
          <w:t>54</w:t>
        </w:r>
        <w:r w:rsidR="00DD0ADC">
          <w:rPr>
            <w:noProof/>
            <w:webHidden/>
          </w:rPr>
          <w:fldChar w:fldCharType="end"/>
        </w:r>
      </w:hyperlink>
    </w:p>
    <w:p w:rsidR="00DD0ADC" w:rsidRDefault="0014723B" w14:paraId="5FC3FAA8" w14:textId="7F2B48F7">
      <w:pPr>
        <w:pStyle w:val="TOC2"/>
        <w:tabs>
          <w:tab w:val="left" w:pos="880"/>
          <w:tab w:val="right" w:leader="dot" w:pos="9350"/>
        </w:tabs>
        <w:rPr>
          <w:rFonts w:eastAsiaTheme="minorEastAsia" w:cstheme="minorBidi"/>
          <w:iCs w:val="0"/>
          <w:noProof/>
          <w:sz w:val="22"/>
          <w:szCs w:val="22"/>
        </w:rPr>
      </w:pPr>
      <w:hyperlink w:history="1" w:anchor="_Toc131499201">
        <w:r w:rsidRPr="00FA45B7" w:rsidR="00DD0ADC">
          <w:rPr>
            <w:rStyle w:val="Hyperlink"/>
            <w:noProof/>
          </w:rPr>
          <w:t>6.3</w:t>
        </w:r>
        <w:r w:rsidR="00DD0ADC">
          <w:rPr>
            <w:rFonts w:eastAsiaTheme="minorEastAsia" w:cstheme="minorBidi"/>
            <w:iCs w:val="0"/>
            <w:noProof/>
            <w:sz w:val="22"/>
            <w:szCs w:val="22"/>
          </w:rPr>
          <w:tab/>
        </w:r>
        <w:r w:rsidRPr="00FA45B7" w:rsidR="00DD0ADC">
          <w:rPr>
            <w:rStyle w:val="Hyperlink"/>
            <w:noProof/>
          </w:rPr>
          <w:t>Vibration Simulator</w:t>
        </w:r>
        <w:r w:rsidR="00DD0ADC">
          <w:rPr>
            <w:noProof/>
            <w:webHidden/>
          </w:rPr>
          <w:tab/>
        </w:r>
        <w:r w:rsidR="00DD0ADC">
          <w:rPr>
            <w:noProof/>
            <w:webHidden/>
          </w:rPr>
          <w:fldChar w:fldCharType="begin"/>
        </w:r>
        <w:r w:rsidR="00DD0ADC">
          <w:rPr>
            <w:noProof/>
            <w:webHidden/>
          </w:rPr>
          <w:instrText xml:space="preserve"> PAGEREF _Toc131499201 \h </w:instrText>
        </w:r>
        <w:r w:rsidR="00DD0ADC">
          <w:rPr>
            <w:noProof/>
            <w:webHidden/>
          </w:rPr>
        </w:r>
        <w:r w:rsidR="00DD0ADC">
          <w:rPr>
            <w:noProof/>
            <w:webHidden/>
          </w:rPr>
          <w:fldChar w:fldCharType="separate"/>
        </w:r>
        <w:r w:rsidR="003133FB">
          <w:rPr>
            <w:noProof/>
            <w:webHidden/>
          </w:rPr>
          <w:t>54</w:t>
        </w:r>
        <w:r w:rsidR="00DD0ADC">
          <w:rPr>
            <w:noProof/>
            <w:webHidden/>
          </w:rPr>
          <w:fldChar w:fldCharType="end"/>
        </w:r>
      </w:hyperlink>
    </w:p>
    <w:p w:rsidR="00DD0ADC" w:rsidRDefault="0014723B" w14:paraId="7C73F890" w14:textId="6C3C553A">
      <w:pPr>
        <w:pStyle w:val="TOC3"/>
        <w:tabs>
          <w:tab w:val="left" w:pos="1320"/>
          <w:tab w:val="right" w:leader="dot" w:pos="9350"/>
        </w:tabs>
        <w:rPr>
          <w:rFonts w:eastAsiaTheme="minorEastAsia" w:cstheme="minorBidi"/>
          <w:iCs w:val="0"/>
          <w:noProof/>
          <w:sz w:val="22"/>
          <w:szCs w:val="22"/>
        </w:rPr>
      </w:pPr>
      <w:hyperlink w:history="1" w:anchor="_Toc131499202">
        <w:r w:rsidRPr="00FA45B7" w:rsidR="00DD0ADC">
          <w:rPr>
            <w:rStyle w:val="Hyperlink"/>
            <w:noProof/>
          </w:rPr>
          <w:t>6.3.1</w:t>
        </w:r>
        <w:r w:rsidR="00DD0ADC">
          <w:rPr>
            <w:rFonts w:eastAsiaTheme="minorEastAsia" w:cstheme="minorBidi"/>
            <w:iCs w:val="0"/>
            <w:noProof/>
            <w:sz w:val="22"/>
            <w:szCs w:val="22"/>
          </w:rPr>
          <w:tab/>
        </w:r>
        <w:r w:rsidRPr="00FA45B7" w:rsidR="00DD0ADC">
          <w:rPr>
            <w:rStyle w:val="Hyperlink"/>
            <w:noProof/>
          </w:rPr>
          <w:t>Flexure-guided Linear Actuator</w:t>
        </w:r>
        <w:r w:rsidR="00DD0ADC">
          <w:rPr>
            <w:noProof/>
            <w:webHidden/>
          </w:rPr>
          <w:tab/>
        </w:r>
        <w:r w:rsidR="00DD0ADC">
          <w:rPr>
            <w:noProof/>
            <w:webHidden/>
          </w:rPr>
          <w:fldChar w:fldCharType="begin"/>
        </w:r>
        <w:r w:rsidR="00DD0ADC">
          <w:rPr>
            <w:noProof/>
            <w:webHidden/>
          </w:rPr>
          <w:instrText xml:space="preserve"> PAGEREF _Toc131499202 \h </w:instrText>
        </w:r>
        <w:r w:rsidR="00DD0ADC">
          <w:rPr>
            <w:noProof/>
            <w:webHidden/>
          </w:rPr>
        </w:r>
        <w:r w:rsidR="00DD0ADC">
          <w:rPr>
            <w:noProof/>
            <w:webHidden/>
          </w:rPr>
          <w:fldChar w:fldCharType="separate"/>
        </w:r>
        <w:r w:rsidR="003133FB">
          <w:rPr>
            <w:noProof/>
            <w:webHidden/>
          </w:rPr>
          <w:t>54</w:t>
        </w:r>
        <w:r w:rsidR="00DD0ADC">
          <w:rPr>
            <w:noProof/>
            <w:webHidden/>
          </w:rPr>
          <w:fldChar w:fldCharType="end"/>
        </w:r>
      </w:hyperlink>
    </w:p>
    <w:p w:rsidR="00DD0ADC" w:rsidRDefault="0014723B" w14:paraId="08139DFC" w14:textId="187B9A7E">
      <w:pPr>
        <w:pStyle w:val="TOC3"/>
        <w:tabs>
          <w:tab w:val="left" w:pos="1320"/>
          <w:tab w:val="right" w:leader="dot" w:pos="9350"/>
        </w:tabs>
        <w:rPr>
          <w:rFonts w:eastAsiaTheme="minorEastAsia" w:cstheme="minorBidi"/>
          <w:iCs w:val="0"/>
          <w:noProof/>
          <w:sz w:val="22"/>
          <w:szCs w:val="22"/>
        </w:rPr>
      </w:pPr>
      <w:hyperlink w:history="1" w:anchor="_Toc131499203">
        <w:r w:rsidRPr="00FA45B7" w:rsidR="00DD0ADC">
          <w:rPr>
            <w:rStyle w:val="Hyperlink"/>
            <w:noProof/>
          </w:rPr>
          <w:t>6.3.2</w:t>
        </w:r>
        <w:r w:rsidR="00DD0ADC">
          <w:rPr>
            <w:rFonts w:eastAsiaTheme="minorEastAsia" w:cstheme="minorBidi"/>
            <w:iCs w:val="0"/>
            <w:noProof/>
            <w:sz w:val="22"/>
            <w:szCs w:val="22"/>
          </w:rPr>
          <w:tab/>
        </w:r>
        <w:r w:rsidRPr="00FA45B7" w:rsidR="00DD0ADC">
          <w:rPr>
            <w:rStyle w:val="Hyperlink"/>
            <w:noProof/>
          </w:rPr>
          <w:t>Motor Feedback System</w:t>
        </w:r>
        <w:r w:rsidR="00DD0ADC">
          <w:rPr>
            <w:noProof/>
            <w:webHidden/>
          </w:rPr>
          <w:tab/>
        </w:r>
        <w:r w:rsidR="00DD0ADC">
          <w:rPr>
            <w:noProof/>
            <w:webHidden/>
          </w:rPr>
          <w:fldChar w:fldCharType="begin"/>
        </w:r>
        <w:r w:rsidR="00DD0ADC">
          <w:rPr>
            <w:noProof/>
            <w:webHidden/>
          </w:rPr>
          <w:instrText xml:space="preserve"> PAGEREF _Toc131499203 \h </w:instrText>
        </w:r>
        <w:r w:rsidR="00DD0ADC">
          <w:rPr>
            <w:noProof/>
            <w:webHidden/>
          </w:rPr>
        </w:r>
        <w:r w:rsidR="00DD0ADC">
          <w:rPr>
            <w:noProof/>
            <w:webHidden/>
          </w:rPr>
          <w:fldChar w:fldCharType="separate"/>
        </w:r>
        <w:r w:rsidR="003133FB">
          <w:rPr>
            <w:noProof/>
            <w:webHidden/>
          </w:rPr>
          <w:t>54</w:t>
        </w:r>
        <w:r w:rsidR="00DD0ADC">
          <w:rPr>
            <w:noProof/>
            <w:webHidden/>
          </w:rPr>
          <w:fldChar w:fldCharType="end"/>
        </w:r>
      </w:hyperlink>
    </w:p>
    <w:p w:rsidR="00DD0ADC" w:rsidRDefault="0014723B" w14:paraId="73A06EC9" w14:textId="052F16A4">
      <w:pPr>
        <w:pStyle w:val="TOC2"/>
        <w:tabs>
          <w:tab w:val="left" w:pos="880"/>
          <w:tab w:val="right" w:leader="dot" w:pos="9350"/>
        </w:tabs>
        <w:rPr>
          <w:rFonts w:eastAsiaTheme="minorEastAsia" w:cstheme="minorBidi"/>
          <w:iCs w:val="0"/>
          <w:noProof/>
          <w:sz w:val="22"/>
          <w:szCs w:val="22"/>
        </w:rPr>
      </w:pPr>
      <w:hyperlink w:history="1" w:anchor="_Toc131499204">
        <w:r w:rsidRPr="00FA45B7" w:rsidR="00DD0ADC">
          <w:rPr>
            <w:rStyle w:val="Hyperlink"/>
            <w:noProof/>
          </w:rPr>
          <w:t>6.4</w:t>
        </w:r>
        <w:r w:rsidR="00DD0ADC">
          <w:rPr>
            <w:rFonts w:eastAsiaTheme="minorEastAsia" w:cstheme="minorBidi"/>
            <w:iCs w:val="0"/>
            <w:noProof/>
            <w:sz w:val="22"/>
            <w:szCs w:val="22"/>
          </w:rPr>
          <w:tab/>
        </w:r>
        <w:r w:rsidRPr="00FA45B7" w:rsidR="00DD0ADC">
          <w:rPr>
            <w:rStyle w:val="Hyperlink"/>
            <w:noProof/>
          </w:rPr>
          <w:t>Database</w:t>
        </w:r>
        <w:r w:rsidR="00DD0ADC">
          <w:rPr>
            <w:noProof/>
            <w:webHidden/>
          </w:rPr>
          <w:tab/>
        </w:r>
        <w:r w:rsidR="00DD0ADC">
          <w:rPr>
            <w:noProof/>
            <w:webHidden/>
          </w:rPr>
          <w:fldChar w:fldCharType="begin"/>
        </w:r>
        <w:r w:rsidR="00DD0ADC">
          <w:rPr>
            <w:noProof/>
            <w:webHidden/>
          </w:rPr>
          <w:instrText xml:space="preserve"> PAGEREF _Toc131499204 \h </w:instrText>
        </w:r>
        <w:r w:rsidR="00DD0ADC">
          <w:rPr>
            <w:noProof/>
            <w:webHidden/>
          </w:rPr>
        </w:r>
        <w:r w:rsidR="00DD0ADC">
          <w:rPr>
            <w:noProof/>
            <w:webHidden/>
          </w:rPr>
          <w:fldChar w:fldCharType="separate"/>
        </w:r>
        <w:r w:rsidR="003133FB">
          <w:rPr>
            <w:noProof/>
            <w:webHidden/>
          </w:rPr>
          <w:t>55</w:t>
        </w:r>
        <w:r w:rsidR="00DD0ADC">
          <w:rPr>
            <w:noProof/>
            <w:webHidden/>
          </w:rPr>
          <w:fldChar w:fldCharType="end"/>
        </w:r>
      </w:hyperlink>
    </w:p>
    <w:p w:rsidR="00DD0ADC" w:rsidRDefault="0014723B" w14:paraId="6CC71598" w14:textId="1126D33A">
      <w:pPr>
        <w:pStyle w:val="TOC2"/>
        <w:tabs>
          <w:tab w:val="left" w:pos="880"/>
          <w:tab w:val="right" w:leader="dot" w:pos="9350"/>
        </w:tabs>
        <w:rPr>
          <w:rFonts w:eastAsiaTheme="minorEastAsia" w:cstheme="minorBidi"/>
          <w:iCs w:val="0"/>
          <w:noProof/>
          <w:sz w:val="22"/>
          <w:szCs w:val="22"/>
        </w:rPr>
      </w:pPr>
      <w:hyperlink w:history="1" w:anchor="_Toc131499205">
        <w:r w:rsidRPr="00FA45B7" w:rsidR="00DD0ADC">
          <w:rPr>
            <w:rStyle w:val="Hyperlink"/>
            <w:noProof/>
          </w:rPr>
          <w:t>6.5</w:t>
        </w:r>
        <w:r w:rsidR="00DD0ADC">
          <w:rPr>
            <w:rFonts w:eastAsiaTheme="minorEastAsia" w:cstheme="minorBidi"/>
            <w:iCs w:val="0"/>
            <w:noProof/>
            <w:sz w:val="22"/>
            <w:szCs w:val="22"/>
          </w:rPr>
          <w:tab/>
        </w:r>
        <w:r w:rsidR="00820868">
          <w:rPr>
            <w:rStyle w:val="Hyperlink"/>
            <w:noProof/>
          </w:rPr>
          <w:t>User Interface</w:t>
        </w:r>
        <w:r w:rsidR="00DD0ADC">
          <w:rPr>
            <w:noProof/>
            <w:webHidden/>
          </w:rPr>
          <w:tab/>
        </w:r>
        <w:r w:rsidR="00DD0ADC">
          <w:rPr>
            <w:noProof/>
            <w:webHidden/>
          </w:rPr>
          <w:fldChar w:fldCharType="begin"/>
        </w:r>
        <w:r w:rsidR="00DD0ADC">
          <w:rPr>
            <w:noProof/>
            <w:webHidden/>
          </w:rPr>
          <w:instrText xml:space="preserve"> PAGEREF _Toc131499205 \h </w:instrText>
        </w:r>
        <w:r w:rsidR="00DD0ADC">
          <w:rPr>
            <w:noProof/>
            <w:webHidden/>
          </w:rPr>
        </w:r>
        <w:r w:rsidR="00DD0ADC">
          <w:rPr>
            <w:noProof/>
            <w:webHidden/>
          </w:rPr>
          <w:fldChar w:fldCharType="separate"/>
        </w:r>
        <w:r w:rsidR="003133FB">
          <w:rPr>
            <w:noProof/>
            <w:webHidden/>
          </w:rPr>
          <w:t>55</w:t>
        </w:r>
        <w:r w:rsidR="00DD0ADC">
          <w:rPr>
            <w:noProof/>
            <w:webHidden/>
          </w:rPr>
          <w:fldChar w:fldCharType="end"/>
        </w:r>
      </w:hyperlink>
    </w:p>
    <w:p w:rsidR="00DD0ADC" w:rsidRDefault="0014723B" w14:paraId="2C945CBC" w14:textId="3F858E17">
      <w:pPr>
        <w:pStyle w:val="TOC1"/>
        <w:tabs>
          <w:tab w:val="left" w:pos="480"/>
        </w:tabs>
        <w:rPr>
          <w:rFonts w:eastAsiaTheme="minorEastAsia" w:cstheme="minorBidi"/>
          <w:iCs w:val="0"/>
          <w:noProof/>
          <w:sz w:val="22"/>
          <w:szCs w:val="22"/>
        </w:rPr>
      </w:pPr>
      <w:hyperlink w:history="1" w:anchor="_Toc131499206">
        <w:r w:rsidRPr="00FA45B7" w:rsidR="00DD0ADC">
          <w:rPr>
            <w:rStyle w:val="Hyperlink"/>
            <w:noProof/>
          </w:rPr>
          <w:t>7</w:t>
        </w:r>
        <w:r w:rsidR="00DD0ADC">
          <w:rPr>
            <w:rFonts w:eastAsiaTheme="minorEastAsia" w:cstheme="minorBidi"/>
            <w:iCs w:val="0"/>
            <w:noProof/>
            <w:sz w:val="22"/>
            <w:szCs w:val="22"/>
          </w:rPr>
          <w:tab/>
        </w:r>
        <w:r w:rsidRPr="00FA45B7" w:rsidR="00DD0ADC">
          <w:rPr>
            <w:rStyle w:val="Hyperlink"/>
            <w:noProof/>
          </w:rPr>
          <w:t>Budget Breakdown</w:t>
        </w:r>
        <w:r w:rsidR="00DD0ADC">
          <w:rPr>
            <w:noProof/>
            <w:webHidden/>
          </w:rPr>
          <w:tab/>
        </w:r>
        <w:r w:rsidR="00DD0ADC">
          <w:rPr>
            <w:noProof/>
            <w:webHidden/>
          </w:rPr>
          <w:fldChar w:fldCharType="begin"/>
        </w:r>
        <w:r w:rsidR="00DD0ADC">
          <w:rPr>
            <w:noProof/>
            <w:webHidden/>
          </w:rPr>
          <w:instrText xml:space="preserve"> PAGEREF _Toc131499206 \h </w:instrText>
        </w:r>
        <w:r w:rsidR="00DD0ADC">
          <w:rPr>
            <w:noProof/>
            <w:webHidden/>
          </w:rPr>
        </w:r>
        <w:r w:rsidR="00DD0ADC">
          <w:rPr>
            <w:noProof/>
            <w:webHidden/>
          </w:rPr>
          <w:fldChar w:fldCharType="separate"/>
        </w:r>
        <w:r w:rsidR="003133FB">
          <w:rPr>
            <w:noProof/>
            <w:webHidden/>
          </w:rPr>
          <w:t>56</w:t>
        </w:r>
        <w:r w:rsidR="00DD0ADC">
          <w:rPr>
            <w:noProof/>
            <w:webHidden/>
          </w:rPr>
          <w:fldChar w:fldCharType="end"/>
        </w:r>
      </w:hyperlink>
    </w:p>
    <w:p w:rsidR="00DD0ADC" w:rsidRDefault="0014723B" w14:paraId="52B65D28" w14:textId="47452679">
      <w:pPr>
        <w:pStyle w:val="TOC1"/>
        <w:tabs>
          <w:tab w:val="left" w:pos="480"/>
        </w:tabs>
        <w:rPr>
          <w:rFonts w:eastAsiaTheme="minorEastAsia" w:cstheme="minorBidi"/>
          <w:iCs w:val="0"/>
          <w:noProof/>
          <w:sz w:val="22"/>
          <w:szCs w:val="22"/>
        </w:rPr>
      </w:pPr>
      <w:hyperlink w:history="1" w:anchor="_Toc131499207">
        <w:r w:rsidRPr="00FA45B7" w:rsidR="00DD0ADC">
          <w:rPr>
            <w:rStyle w:val="Hyperlink"/>
            <w:noProof/>
          </w:rPr>
          <w:t>8</w:t>
        </w:r>
        <w:r w:rsidR="00DD0ADC">
          <w:rPr>
            <w:rFonts w:eastAsiaTheme="minorEastAsia" w:cstheme="minorBidi"/>
            <w:iCs w:val="0"/>
            <w:noProof/>
            <w:sz w:val="22"/>
            <w:szCs w:val="22"/>
          </w:rPr>
          <w:tab/>
        </w:r>
        <w:r w:rsidRPr="00FA45B7" w:rsidR="00DD0ADC">
          <w:rPr>
            <w:rStyle w:val="Hyperlink"/>
            <w:noProof/>
          </w:rPr>
          <w:t>Reflections</w:t>
        </w:r>
        <w:r w:rsidR="00DD0ADC">
          <w:rPr>
            <w:noProof/>
            <w:webHidden/>
          </w:rPr>
          <w:tab/>
        </w:r>
        <w:r w:rsidR="00DD0ADC">
          <w:rPr>
            <w:noProof/>
            <w:webHidden/>
          </w:rPr>
          <w:fldChar w:fldCharType="begin"/>
        </w:r>
        <w:r w:rsidR="00DD0ADC">
          <w:rPr>
            <w:noProof/>
            <w:webHidden/>
          </w:rPr>
          <w:instrText xml:space="preserve"> PAGEREF _Toc131499207 \h </w:instrText>
        </w:r>
        <w:r w:rsidR="00DD0ADC">
          <w:rPr>
            <w:noProof/>
            <w:webHidden/>
          </w:rPr>
        </w:r>
        <w:r w:rsidR="00DD0ADC">
          <w:rPr>
            <w:noProof/>
            <w:webHidden/>
          </w:rPr>
          <w:fldChar w:fldCharType="separate"/>
        </w:r>
        <w:r w:rsidR="003133FB">
          <w:rPr>
            <w:noProof/>
            <w:webHidden/>
          </w:rPr>
          <w:t>58</w:t>
        </w:r>
        <w:r w:rsidR="00DD0ADC">
          <w:rPr>
            <w:noProof/>
            <w:webHidden/>
          </w:rPr>
          <w:fldChar w:fldCharType="end"/>
        </w:r>
      </w:hyperlink>
    </w:p>
    <w:p w:rsidR="00DD0ADC" w:rsidRDefault="0014723B" w14:paraId="39209E99" w14:textId="6C26E74F">
      <w:pPr>
        <w:pStyle w:val="TOC2"/>
        <w:tabs>
          <w:tab w:val="left" w:pos="880"/>
          <w:tab w:val="right" w:leader="dot" w:pos="9350"/>
        </w:tabs>
        <w:rPr>
          <w:rFonts w:eastAsiaTheme="minorEastAsia" w:cstheme="minorBidi"/>
          <w:iCs w:val="0"/>
          <w:noProof/>
          <w:sz w:val="22"/>
          <w:szCs w:val="22"/>
        </w:rPr>
      </w:pPr>
      <w:hyperlink w:history="1" w:anchor="_Toc131499208">
        <w:r w:rsidRPr="00FA45B7" w:rsidR="00DD0ADC">
          <w:rPr>
            <w:rStyle w:val="Hyperlink"/>
            <w:noProof/>
          </w:rPr>
          <w:t>8.1</w:t>
        </w:r>
        <w:r w:rsidR="00DD0ADC">
          <w:rPr>
            <w:rFonts w:eastAsiaTheme="minorEastAsia" w:cstheme="minorBidi"/>
            <w:iCs w:val="0"/>
            <w:noProof/>
            <w:sz w:val="22"/>
            <w:szCs w:val="22"/>
          </w:rPr>
          <w:tab/>
        </w:r>
        <w:r w:rsidRPr="00FA45B7" w:rsidR="00DD0ADC">
          <w:rPr>
            <w:rStyle w:val="Hyperlink"/>
            <w:noProof/>
          </w:rPr>
          <w:t>Limitations</w:t>
        </w:r>
        <w:r w:rsidR="00DD0ADC">
          <w:rPr>
            <w:noProof/>
            <w:webHidden/>
          </w:rPr>
          <w:tab/>
        </w:r>
        <w:r w:rsidR="00DD0ADC">
          <w:rPr>
            <w:noProof/>
            <w:webHidden/>
          </w:rPr>
          <w:fldChar w:fldCharType="begin"/>
        </w:r>
        <w:r w:rsidR="00DD0ADC">
          <w:rPr>
            <w:noProof/>
            <w:webHidden/>
          </w:rPr>
          <w:instrText xml:space="preserve"> PAGEREF _Toc131499208 \h </w:instrText>
        </w:r>
        <w:r w:rsidR="00DD0ADC">
          <w:rPr>
            <w:noProof/>
            <w:webHidden/>
          </w:rPr>
        </w:r>
        <w:r w:rsidR="00DD0ADC">
          <w:rPr>
            <w:noProof/>
            <w:webHidden/>
          </w:rPr>
          <w:fldChar w:fldCharType="separate"/>
        </w:r>
        <w:r w:rsidR="003133FB">
          <w:rPr>
            <w:noProof/>
            <w:webHidden/>
          </w:rPr>
          <w:t>59</w:t>
        </w:r>
        <w:r w:rsidR="00DD0ADC">
          <w:rPr>
            <w:noProof/>
            <w:webHidden/>
          </w:rPr>
          <w:fldChar w:fldCharType="end"/>
        </w:r>
      </w:hyperlink>
    </w:p>
    <w:p w:rsidR="00DD0ADC" w:rsidRDefault="0014723B" w14:paraId="33712FF8" w14:textId="1F462A49">
      <w:pPr>
        <w:pStyle w:val="TOC2"/>
        <w:tabs>
          <w:tab w:val="left" w:pos="880"/>
          <w:tab w:val="right" w:leader="dot" w:pos="9350"/>
        </w:tabs>
        <w:rPr>
          <w:rFonts w:eastAsiaTheme="minorEastAsia" w:cstheme="minorBidi"/>
          <w:iCs w:val="0"/>
          <w:noProof/>
          <w:sz w:val="22"/>
          <w:szCs w:val="22"/>
        </w:rPr>
      </w:pPr>
      <w:hyperlink w:history="1" w:anchor="_Toc131499209">
        <w:r w:rsidRPr="00FA45B7" w:rsidR="00DD0ADC">
          <w:rPr>
            <w:rStyle w:val="Hyperlink"/>
            <w:noProof/>
          </w:rPr>
          <w:t>8.2</w:t>
        </w:r>
        <w:r w:rsidR="00DD0ADC">
          <w:rPr>
            <w:rFonts w:eastAsiaTheme="minorEastAsia" w:cstheme="minorBidi"/>
            <w:iCs w:val="0"/>
            <w:noProof/>
            <w:sz w:val="22"/>
            <w:szCs w:val="22"/>
          </w:rPr>
          <w:tab/>
        </w:r>
        <w:r w:rsidRPr="00FA45B7" w:rsidR="00DD0ADC">
          <w:rPr>
            <w:rStyle w:val="Hyperlink"/>
            <w:noProof/>
          </w:rPr>
          <w:t>Future Work and Improvements</w:t>
        </w:r>
        <w:r w:rsidR="00DD0ADC">
          <w:rPr>
            <w:noProof/>
            <w:webHidden/>
          </w:rPr>
          <w:tab/>
        </w:r>
        <w:r w:rsidR="00DD0ADC">
          <w:rPr>
            <w:noProof/>
            <w:webHidden/>
          </w:rPr>
          <w:fldChar w:fldCharType="begin"/>
        </w:r>
        <w:r w:rsidR="00DD0ADC">
          <w:rPr>
            <w:noProof/>
            <w:webHidden/>
          </w:rPr>
          <w:instrText xml:space="preserve"> PAGEREF _Toc131499209 \h </w:instrText>
        </w:r>
        <w:r w:rsidR="00DD0ADC">
          <w:rPr>
            <w:noProof/>
            <w:webHidden/>
          </w:rPr>
        </w:r>
        <w:r w:rsidR="00DD0ADC">
          <w:rPr>
            <w:noProof/>
            <w:webHidden/>
          </w:rPr>
          <w:fldChar w:fldCharType="separate"/>
        </w:r>
        <w:r w:rsidR="003133FB">
          <w:rPr>
            <w:noProof/>
            <w:webHidden/>
          </w:rPr>
          <w:t>59</w:t>
        </w:r>
        <w:r w:rsidR="00DD0ADC">
          <w:rPr>
            <w:noProof/>
            <w:webHidden/>
          </w:rPr>
          <w:fldChar w:fldCharType="end"/>
        </w:r>
      </w:hyperlink>
    </w:p>
    <w:p w:rsidR="00DD0ADC" w:rsidRDefault="0014723B" w14:paraId="184A1583" w14:textId="27DD44BF">
      <w:pPr>
        <w:pStyle w:val="TOC3"/>
        <w:tabs>
          <w:tab w:val="right" w:leader="dot" w:pos="9350"/>
        </w:tabs>
        <w:rPr>
          <w:rFonts w:eastAsiaTheme="minorEastAsia" w:cstheme="minorBidi"/>
          <w:iCs w:val="0"/>
          <w:noProof/>
          <w:sz w:val="22"/>
          <w:szCs w:val="22"/>
        </w:rPr>
      </w:pPr>
      <w:hyperlink w:history="1" w:anchor="_Toc131499210">
        <w:r w:rsidRPr="00FA45B7" w:rsidR="00DD0ADC">
          <w:rPr>
            <w:rStyle w:val="Hyperlink"/>
            <w:noProof/>
          </w:rPr>
          <w:t>Database</w:t>
        </w:r>
        <w:r w:rsidR="00DD0ADC">
          <w:rPr>
            <w:noProof/>
            <w:webHidden/>
          </w:rPr>
          <w:tab/>
        </w:r>
        <w:r w:rsidR="00DD0ADC">
          <w:rPr>
            <w:noProof/>
            <w:webHidden/>
          </w:rPr>
          <w:fldChar w:fldCharType="begin"/>
        </w:r>
        <w:r w:rsidR="00DD0ADC">
          <w:rPr>
            <w:noProof/>
            <w:webHidden/>
          </w:rPr>
          <w:instrText xml:space="preserve"> PAGEREF _Toc131499210 \h </w:instrText>
        </w:r>
        <w:r w:rsidR="00DD0ADC">
          <w:rPr>
            <w:noProof/>
            <w:webHidden/>
          </w:rPr>
        </w:r>
        <w:r w:rsidR="00DD0ADC">
          <w:rPr>
            <w:noProof/>
            <w:webHidden/>
          </w:rPr>
          <w:fldChar w:fldCharType="separate"/>
        </w:r>
        <w:r w:rsidR="003133FB">
          <w:rPr>
            <w:noProof/>
            <w:webHidden/>
          </w:rPr>
          <w:t>59</w:t>
        </w:r>
        <w:r w:rsidR="00DD0ADC">
          <w:rPr>
            <w:noProof/>
            <w:webHidden/>
          </w:rPr>
          <w:fldChar w:fldCharType="end"/>
        </w:r>
      </w:hyperlink>
    </w:p>
    <w:p w:rsidR="00DD0ADC" w:rsidRDefault="0014723B" w14:paraId="6D2802F3" w14:textId="0483C1D3">
      <w:pPr>
        <w:pStyle w:val="TOC1"/>
        <w:tabs>
          <w:tab w:val="left" w:pos="480"/>
        </w:tabs>
        <w:rPr>
          <w:rFonts w:eastAsiaTheme="minorEastAsia" w:cstheme="minorBidi"/>
          <w:iCs w:val="0"/>
          <w:noProof/>
          <w:sz w:val="22"/>
          <w:szCs w:val="22"/>
        </w:rPr>
      </w:pPr>
      <w:hyperlink w:history="1" w:anchor="_Toc131499211">
        <w:r w:rsidRPr="00FA45B7" w:rsidR="00DD0ADC">
          <w:rPr>
            <w:rStyle w:val="Hyperlink"/>
            <w:noProof/>
          </w:rPr>
          <w:t>9</w:t>
        </w:r>
        <w:r w:rsidR="00DD0ADC">
          <w:rPr>
            <w:rFonts w:eastAsiaTheme="minorEastAsia" w:cstheme="minorBidi"/>
            <w:iCs w:val="0"/>
            <w:noProof/>
            <w:sz w:val="22"/>
            <w:szCs w:val="22"/>
          </w:rPr>
          <w:tab/>
        </w:r>
        <w:r w:rsidRPr="00FA45B7" w:rsidR="00DD0ADC">
          <w:rPr>
            <w:rStyle w:val="Hyperlink"/>
            <w:noProof/>
          </w:rPr>
          <w:t>Conclusion</w:t>
        </w:r>
        <w:r w:rsidR="00DD0ADC">
          <w:rPr>
            <w:noProof/>
            <w:webHidden/>
          </w:rPr>
          <w:tab/>
        </w:r>
        <w:r w:rsidR="00DD0ADC">
          <w:rPr>
            <w:noProof/>
            <w:webHidden/>
          </w:rPr>
          <w:fldChar w:fldCharType="begin"/>
        </w:r>
        <w:r w:rsidR="00DD0ADC">
          <w:rPr>
            <w:noProof/>
            <w:webHidden/>
          </w:rPr>
          <w:instrText xml:space="preserve"> PAGEREF _Toc131499211 \h </w:instrText>
        </w:r>
        <w:r w:rsidR="00DD0ADC">
          <w:rPr>
            <w:noProof/>
            <w:webHidden/>
          </w:rPr>
        </w:r>
        <w:r w:rsidR="00DD0ADC">
          <w:rPr>
            <w:noProof/>
            <w:webHidden/>
          </w:rPr>
          <w:fldChar w:fldCharType="separate"/>
        </w:r>
        <w:r w:rsidR="003133FB">
          <w:rPr>
            <w:noProof/>
            <w:webHidden/>
          </w:rPr>
          <w:t>60</w:t>
        </w:r>
        <w:r w:rsidR="00DD0ADC">
          <w:rPr>
            <w:noProof/>
            <w:webHidden/>
          </w:rPr>
          <w:fldChar w:fldCharType="end"/>
        </w:r>
      </w:hyperlink>
    </w:p>
    <w:p w:rsidR="00DD0ADC" w:rsidRDefault="0014723B" w14:paraId="3306259B" w14:textId="5E809412">
      <w:pPr>
        <w:pStyle w:val="TOC1"/>
        <w:tabs>
          <w:tab w:val="left" w:pos="480"/>
        </w:tabs>
        <w:rPr>
          <w:rFonts w:eastAsiaTheme="minorEastAsia" w:cstheme="minorBidi"/>
          <w:iCs w:val="0"/>
          <w:noProof/>
          <w:sz w:val="22"/>
          <w:szCs w:val="22"/>
        </w:rPr>
      </w:pPr>
      <w:hyperlink w:history="1" w:anchor="_Toc131499212">
        <w:r w:rsidRPr="00FA45B7" w:rsidR="00DD0ADC">
          <w:rPr>
            <w:rStyle w:val="Hyperlink"/>
            <w:noProof/>
          </w:rPr>
          <w:t>10</w:t>
        </w:r>
        <w:r w:rsidR="00DD0ADC">
          <w:rPr>
            <w:rFonts w:eastAsiaTheme="minorEastAsia" w:cstheme="minorBidi"/>
            <w:iCs w:val="0"/>
            <w:noProof/>
            <w:sz w:val="22"/>
            <w:szCs w:val="22"/>
          </w:rPr>
          <w:tab/>
        </w:r>
        <w:r w:rsidRPr="00FA45B7" w:rsidR="00DD0ADC">
          <w:rPr>
            <w:rStyle w:val="Hyperlink"/>
            <w:noProof/>
          </w:rPr>
          <w:t>References</w:t>
        </w:r>
        <w:r w:rsidR="00DD0ADC">
          <w:rPr>
            <w:noProof/>
            <w:webHidden/>
          </w:rPr>
          <w:tab/>
        </w:r>
        <w:r w:rsidR="00DD0ADC">
          <w:rPr>
            <w:noProof/>
            <w:webHidden/>
          </w:rPr>
          <w:fldChar w:fldCharType="begin"/>
        </w:r>
        <w:r w:rsidR="00DD0ADC">
          <w:rPr>
            <w:noProof/>
            <w:webHidden/>
          </w:rPr>
          <w:instrText xml:space="preserve"> PAGEREF _Toc131499212 \h </w:instrText>
        </w:r>
        <w:r w:rsidR="00DD0ADC">
          <w:rPr>
            <w:noProof/>
            <w:webHidden/>
          </w:rPr>
        </w:r>
        <w:r w:rsidR="00DD0ADC">
          <w:rPr>
            <w:noProof/>
            <w:webHidden/>
          </w:rPr>
          <w:fldChar w:fldCharType="separate"/>
        </w:r>
        <w:r w:rsidR="003133FB">
          <w:rPr>
            <w:noProof/>
            <w:webHidden/>
          </w:rPr>
          <w:t>61</w:t>
        </w:r>
        <w:r w:rsidR="00DD0ADC">
          <w:rPr>
            <w:noProof/>
            <w:webHidden/>
          </w:rPr>
          <w:fldChar w:fldCharType="end"/>
        </w:r>
      </w:hyperlink>
    </w:p>
    <w:p w:rsidR="00DD0ADC" w:rsidRDefault="0014723B" w14:paraId="0DDD7292" w14:textId="4F95734D">
      <w:pPr>
        <w:pStyle w:val="TOC1"/>
        <w:rPr>
          <w:rFonts w:eastAsiaTheme="minorEastAsia" w:cstheme="minorBidi"/>
          <w:iCs w:val="0"/>
          <w:noProof/>
          <w:sz w:val="22"/>
          <w:szCs w:val="22"/>
        </w:rPr>
      </w:pPr>
      <w:hyperlink w:history="1" w:anchor="_Toc131499213">
        <w:r w:rsidRPr="00FA45B7" w:rsidR="00DD0ADC">
          <w:rPr>
            <w:rStyle w:val="Hyperlink"/>
            <w:noProof/>
          </w:rPr>
          <w:t>Appendix 1: Relevant Courses</w:t>
        </w:r>
        <w:r w:rsidR="00DD0ADC">
          <w:rPr>
            <w:noProof/>
            <w:webHidden/>
          </w:rPr>
          <w:tab/>
        </w:r>
        <w:r w:rsidR="00DD0ADC">
          <w:rPr>
            <w:noProof/>
            <w:webHidden/>
          </w:rPr>
          <w:fldChar w:fldCharType="begin"/>
        </w:r>
        <w:r w:rsidR="00DD0ADC">
          <w:rPr>
            <w:noProof/>
            <w:webHidden/>
          </w:rPr>
          <w:instrText xml:space="preserve"> PAGEREF _Toc131499213 \h </w:instrText>
        </w:r>
        <w:r w:rsidR="00DD0ADC">
          <w:rPr>
            <w:noProof/>
            <w:webHidden/>
          </w:rPr>
        </w:r>
        <w:r w:rsidR="00DD0ADC">
          <w:rPr>
            <w:noProof/>
            <w:webHidden/>
          </w:rPr>
          <w:fldChar w:fldCharType="separate"/>
        </w:r>
        <w:r w:rsidR="003133FB">
          <w:rPr>
            <w:noProof/>
            <w:webHidden/>
          </w:rPr>
          <w:t>65</w:t>
        </w:r>
        <w:r w:rsidR="00DD0ADC">
          <w:rPr>
            <w:noProof/>
            <w:webHidden/>
          </w:rPr>
          <w:fldChar w:fldCharType="end"/>
        </w:r>
      </w:hyperlink>
    </w:p>
    <w:p w:rsidR="00DD0ADC" w:rsidRDefault="0014723B" w14:paraId="0380F48E" w14:textId="2FCD4CAF">
      <w:pPr>
        <w:pStyle w:val="TOC1"/>
        <w:rPr>
          <w:rFonts w:eastAsiaTheme="minorEastAsia" w:cstheme="minorBidi"/>
          <w:iCs w:val="0"/>
          <w:noProof/>
          <w:sz w:val="22"/>
          <w:szCs w:val="22"/>
        </w:rPr>
      </w:pPr>
      <w:hyperlink w:history="1" w:anchor="_Toc131499214">
        <w:r w:rsidRPr="00FA45B7" w:rsidR="00DD0ADC">
          <w:rPr>
            <w:rStyle w:val="Hyperlink"/>
            <w:noProof/>
          </w:rPr>
          <w:t>Appendix 2: Additional Diagrams</w:t>
        </w:r>
        <w:r w:rsidR="00DD0ADC">
          <w:rPr>
            <w:noProof/>
            <w:webHidden/>
          </w:rPr>
          <w:tab/>
        </w:r>
        <w:r w:rsidR="00DD0ADC">
          <w:rPr>
            <w:noProof/>
            <w:webHidden/>
          </w:rPr>
          <w:fldChar w:fldCharType="begin"/>
        </w:r>
        <w:r w:rsidR="00DD0ADC">
          <w:rPr>
            <w:noProof/>
            <w:webHidden/>
          </w:rPr>
          <w:instrText xml:space="preserve"> PAGEREF _Toc131499214 \h </w:instrText>
        </w:r>
        <w:r w:rsidR="00DD0ADC">
          <w:rPr>
            <w:noProof/>
            <w:webHidden/>
          </w:rPr>
        </w:r>
        <w:r w:rsidR="00DD0ADC">
          <w:rPr>
            <w:noProof/>
            <w:webHidden/>
          </w:rPr>
          <w:fldChar w:fldCharType="separate"/>
        </w:r>
        <w:r w:rsidR="003133FB">
          <w:rPr>
            <w:noProof/>
            <w:webHidden/>
          </w:rPr>
          <w:t>66</w:t>
        </w:r>
        <w:r w:rsidR="00DD0ADC">
          <w:rPr>
            <w:noProof/>
            <w:webHidden/>
          </w:rPr>
          <w:fldChar w:fldCharType="end"/>
        </w:r>
      </w:hyperlink>
    </w:p>
    <w:p w:rsidR="00DD0ADC" w:rsidRDefault="0014723B" w14:paraId="053290D4" w14:textId="1358FC94">
      <w:pPr>
        <w:pStyle w:val="TOC2"/>
        <w:tabs>
          <w:tab w:val="right" w:leader="dot" w:pos="9350"/>
        </w:tabs>
        <w:rPr>
          <w:rFonts w:eastAsiaTheme="minorEastAsia" w:cstheme="minorBidi"/>
          <w:iCs w:val="0"/>
          <w:noProof/>
          <w:sz w:val="22"/>
          <w:szCs w:val="22"/>
        </w:rPr>
      </w:pPr>
      <w:hyperlink w:history="1" w:anchor="_Toc131499215">
        <w:r w:rsidRPr="00FA45B7" w:rsidR="00DD0ADC">
          <w:rPr>
            <w:rStyle w:val="Hyperlink"/>
            <w:noProof/>
          </w:rPr>
          <w:t>Measuring Frequency with an Accelerometer</w:t>
        </w:r>
        <w:r w:rsidR="00DD0ADC">
          <w:rPr>
            <w:noProof/>
            <w:webHidden/>
          </w:rPr>
          <w:tab/>
        </w:r>
        <w:r w:rsidR="00DD0ADC">
          <w:rPr>
            <w:noProof/>
            <w:webHidden/>
          </w:rPr>
          <w:fldChar w:fldCharType="begin"/>
        </w:r>
        <w:r w:rsidR="00DD0ADC">
          <w:rPr>
            <w:noProof/>
            <w:webHidden/>
          </w:rPr>
          <w:instrText xml:space="preserve"> PAGEREF _Toc131499215 \h </w:instrText>
        </w:r>
        <w:r w:rsidR="00DD0ADC">
          <w:rPr>
            <w:noProof/>
            <w:webHidden/>
          </w:rPr>
        </w:r>
        <w:r w:rsidR="00DD0ADC">
          <w:rPr>
            <w:noProof/>
            <w:webHidden/>
          </w:rPr>
          <w:fldChar w:fldCharType="separate"/>
        </w:r>
        <w:r w:rsidR="003133FB">
          <w:rPr>
            <w:noProof/>
            <w:webHidden/>
          </w:rPr>
          <w:t>66</w:t>
        </w:r>
        <w:r w:rsidR="00DD0ADC">
          <w:rPr>
            <w:noProof/>
            <w:webHidden/>
          </w:rPr>
          <w:fldChar w:fldCharType="end"/>
        </w:r>
      </w:hyperlink>
    </w:p>
    <w:p w:rsidR="00DD0ADC" w:rsidRDefault="0014723B" w14:paraId="7FEAD30D" w14:textId="0C1A294D">
      <w:pPr>
        <w:pStyle w:val="TOC2"/>
        <w:tabs>
          <w:tab w:val="right" w:leader="dot" w:pos="9350"/>
        </w:tabs>
        <w:rPr>
          <w:rFonts w:eastAsiaTheme="minorEastAsia" w:cstheme="minorBidi"/>
          <w:iCs w:val="0"/>
          <w:noProof/>
          <w:sz w:val="22"/>
          <w:szCs w:val="22"/>
        </w:rPr>
      </w:pPr>
      <w:hyperlink w:history="1" w:anchor="_Toc131499216">
        <w:r w:rsidRPr="00FA45B7" w:rsidR="00DD0ADC">
          <w:rPr>
            <w:rStyle w:val="Hyperlink"/>
            <w:noProof/>
          </w:rPr>
          <w:t>Motor</w:t>
        </w:r>
        <w:r w:rsidR="00DD0ADC">
          <w:rPr>
            <w:noProof/>
            <w:webHidden/>
          </w:rPr>
          <w:tab/>
        </w:r>
        <w:r w:rsidR="00DD0ADC">
          <w:rPr>
            <w:noProof/>
            <w:webHidden/>
          </w:rPr>
          <w:fldChar w:fldCharType="begin"/>
        </w:r>
        <w:r w:rsidR="00DD0ADC">
          <w:rPr>
            <w:noProof/>
            <w:webHidden/>
          </w:rPr>
          <w:instrText xml:space="preserve"> PAGEREF _Toc131499216 \h </w:instrText>
        </w:r>
        <w:r w:rsidR="00DD0ADC">
          <w:rPr>
            <w:noProof/>
            <w:webHidden/>
          </w:rPr>
        </w:r>
        <w:r w:rsidR="00DD0ADC">
          <w:rPr>
            <w:noProof/>
            <w:webHidden/>
          </w:rPr>
          <w:fldChar w:fldCharType="separate"/>
        </w:r>
        <w:r w:rsidR="003133FB">
          <w:rPr>
            <w:noProof/>
            <w:webHidden/>
          </w:rPr>
          <w:t>67</w:t>
        </w:r>
        <w:r w:rsidR="00DD0ADC">
          <w:rPr>
            <w:noProof/>
            <w:webHidden/>
          </w:rPr>
          <w:fldChar w:fldCharType="end"/>
        </w:r>
      </w:hyperlink>
    </w:p>
    <w:p w:rsidR="00DD0ADC" w:rsidRDefault="0014723B" w14:paraId="6EAFA935" w14:textId="7464A076">
      <w:pPr>
        <w:pStyle w:val="TOC2"/>
        <w:tabs>
          <w:tab w:val="right" w:leader="dot" w:pos="9350"/>
        </w:tabs>
        <w:rPr>
          <w:rFonts w:eastAsiaTheme="minorEastAsia" w:cstheme="minorBidi"/>
          <w:iCs w:val="0"/>
          <w:noProof/>
          <w:sz w:val="22"/>
          <w:szCs w:val="22"/>
        </w:rPr>
      </w:pPr>
      <w:hyperlink w:history="1" w:anchor="_Toc131499217">
        <w:r w:rsidRPr="00FA45B7" w:rsidR="00DD0ADC">
          <w:rPr>
            <w:rStyle w:val="Hyperlink"/>
            <w:noProof/>
          </w:rPr>
          <w:t>Database</w:t>
        </w:r>
        <w:r w:rsidR="00DD0ADC">
          <w:rPr>
            <w:noProof/>
            <w:webHidden/>
          </w:rPr>
          <w:tab/>
        </w:r>
        <w:r w:rsidR="00DD0ADC">
          <w:rPr>
            <w:noProof/>
            <w:webHidden/>
          </w:rPr>
          <w:fldChar w:fldCharType="begin"/>
        </w:r>
        <w:r w:rsidR="00DD0ADC">
          <w:rPr>
            <w:noProof/>
            <w:webHidden/>
          </w:rPr>
          <w:instrText xml:space="preserve"> PAGEREF _Toc131499217 \h </w:instrText>
        </w:r>
        <w:r w:rsidR="00DD0ADC">
          <w:rPr>
            <w:noProof/>
            <w:webHidden/>
          </w:rPr>
        </w:r>
        <w:r w:rsidR="00DD0ADC">
          <w:rPr>
            <w:noProof/>
            <w:webHidden/>
          </w:rPr>
          <w:fldChar w:fldCharType="separate"/>
        </w:r>
        <w:r w:rsidR="003133FB">
          <w:rPr>
            <w:noProof/>
            <w:webHidden/>
          </w:rPr>
          <w:t>67</w:t>
        </w:r>
        <w:r w:rsidR="00DD0ADC">
          <w:rPr>
            <w:noProof/>
            <w:webHidden/>
          </w:rPr>
          <w:fldChar w:fldCharType="end"/>
        </w:r>
      </w:hyperlink>
    </w:p>
    <w:p w:rsidR="00DD0ADC" w:rsidRDefault="0014723B" w14:paraId="63FB5076" w14:textId="2FADECC1">
      <w:pPr>
        <w:pStyle w:val="TOC2"/>
        <w:tabs>
          <w:tab w:val="right" w:leader="dot" w:pos="9350"/>
        </w:tabs>
        <w:rPr>
          <w:rFonts w:eastAsiaTheme="minorEastAsia" w:cstheme="minorBidi"/>
          <w:iCs w:val="0"/>
          <w:noProof/>
          <w:sz w:val="22"/>
          <w:szCs w:val="22"/>
        </w:rPr>
      </w:pPr>
      <w:hyperlink w:history="1" w:anchor="_Toc131499218">
        <w:r w:rsidR="00820868">
          <w:rPr>
            <w:rStyle w:val="Hyperlink"/>
            <w:noProof/>
          </w:rPr>
          <w:t>User Interface</w:t>
        </w:r>
        <w:r w:rsidR="00DD0ADC">
          <w:rPr>
            <w:noProof/>
            <w:webHidden/>
          </w:rPr>
          <w:tab/>
        </w:r>
        <w:r w:rsidR="00DD0ADC">
          <w:rPr>
            <w:noProof/>
            <w:webHidden/>
          </w:rPr>
          <w:fldChar w:fldCharType="begin"/>
        </w:r>
        <w:r w:rsidR="00DD0ADC">
          <w:rPr>
            <w:noProof/>
            <w:webHidden/>
          </w:rPr>
          <w:instrText xml:space="preserve"> PAGEREF _Toc131499218 \h </w:instrText>
        </w:r>
        <w:r w:rsidR="00DD0ADC">
          <w:rPr>
            <w:noProof/>
            <w:webHidden/>
          </w:rPr>
        </w:r>
        <w:r w:rsidR="00DD0ADC">
          <w:rPr>
            <w:noProof/>
            <w:webHidden/>
          </w:rPr>
          <w:fldChar w:fldCharType="separate"/>
        </w:r>
        <w:r w:rsidR="003133FB">
          <w:rPr>
            <w:noProof/>
            <w:webHidden/>
          </w:rPr>
          <w:t>68</w:t>
        </w:r>
        <w:r w:rsidR="00DD0ADC">
          <w:rPr>
            <w:noProof/>
            <w:webHidden/>
          </w:rPr>
          <w:fldChar w:fldCharType="end"/>
        </w:r>
      </w:hyperlink>
    </w:p>
    <w:p w:rsidR="00DD0ADC" w:rsidRDefault="0014723B" w14:paraId="3B4AA299" w14:textId="27CDD44F">
      <w:pPr>
        <w:pStyle w:val="TOC1"/>
        <w:rPr>
          <w:rFonts w:eastAsiaTheme="minorEastAsia" w:cstheme="minorBidi"/>
          <w:iCs w:val="0"/>
          <w:noProof/>
          <w:sz w:val="22"/>
          <w:szCs w:val="22"/>
        </w:rPr>
      </w:pPr>
      <w:hyperlink w:history="1" w:anchor="_Toc131499219">
        <w:r w:rsidRPr="00FA45B7" w:rsidR="00DD0ADC">
          <w:rPr>
            <w:rStyle w:val="Hyperlink"/>
            <w:noProof/>
            <w:lang w:val="en-CA"/>
          </w:rPr>
          <w:t>Appendix 3: Costs</w:t>
        </w:r>
        <w:r w:rsidR="00DD0ADC">
          <w:rPr>
            <w:noProof/>
            <w:webHidden/>
          </w:rPr>
          <w:tab/>
        </w:r>
        <w:r w:rsidR="00DD0ADC">
          <w:rPr>
            <w:noProof/>
            <w:webHidden/>
          </w:rPr>
          <w:fldChar w:fldCharType="begin"/>
        </w:r>
        <w:r w:rsidR="00DD0ADC">
          <w:rPr>
            <w:noProof/>
            <w:webHidden/>
          </w:rPr>
          <w:instrText xml:space="preserve"> PAGEREF _Toc131499219 \h </w:instrText>
        </w:r>
        <w:r w:rsidR="00DD0ADC">
          <w:rPr>
            <w:noProof/>
            <w:webHidden/>
          </w:rPr>
        </w:r>
        <w:r w:rsidR="00DD0ADC">
          <w:rPr>
            <w:noProof/>
            <w:webHidden/>
          </w:rPr>
          <w:fldChar w:fldCharType="separate"/>
        </w:r>
        <w:r w:rsidR="003133FB">
          <w:rPr>
            <w:noProof/>
            <w:webHidden/>
          </w:rPr>
          <w:t>71</w:t>
        </w:r>
        <w:r w:rsidR="00DD0ADC">
          <w:rPr>
            <w:noProof/>
            <w:webHidden/>
          </w:rPr>
          <w:fldChar w:fldCharType="end"/>
        </w:r>
      </w:hyperlink>
    </w:p>
    <w:p w:rsidR="00DD0ADC" w:rsidRDefault="0014723B" w14:paraId="394C985B" w14:textId="7E5ECF0D">
      <w:pPr>
        <w:pStyle w:val="TOC2"/>
        <w:tabs>
          <w:tab w:val="right" w:leader="dot" w:pos="9350"/>
        </w:tabs>
        <w:rPr>
          <w:rFonts w:eastAsiaTheme="minorEastAsia" w:cstheme="minorBidi"/>
          <w:iCs w:val="0"/>
          <w:noProof/>
          <w:sz w:val="22"/>
          <w:szCs w:val="22"/>
        </w:rPr>
      </w:pPr>
      <w:hyperlink w:history="1" w:anchor="_Toc131499220">
        <w:r w:rsidRPr="00FA45B7" w:rsidR="00DD0ADC">
          <w:rPr>
            <w:rStyle w:val="Hyperlink"/>
            <w:noProof/>
          </w:rPr>
          <w:t>Research and Development Costs</w:t>
        </w:r>
        <w:r w:rsidR="00DD0ADC">
          <w:rPr>
            <w:noProof/>
            <w:webHidden/>
          </w:rPr>
          <w:tab/>
        </w:r>
        <w:r w:rsidR="00DD0ADC">
          <w:rPr>
            <w:noProof/>
            <w:webHidden/>
          </w:rPr>
          <w:fldChar w:fldCharType="begin"/>
        </w:r>
        <w:r w:rsidR="00DD0ADC">
          <w:rPr>
            <w:noProof/>
            <w:webHidden/>
          </w:rPr>
          <w:instrText xml:space="preserve"> PAGEREF _Toc131499220 \h </w:instrText>
        </w:r>
        <w:r w:rsidR="00DD0ADC">
          <w:rPr>
            <w:noProof/>
            <w:webHidden/>
          </w:rPr>
        </w:r>
        <w:r w:rsidR="00DD0ADC">
          <w:rPr>
            <w:noProof/>
            <w:webHidden/>
          </w:rPr>
          <w:fldChar w:fldCharType="separate"/>
        </w:r>
        <w:r w:rsidR="003133FB">
          <w:rPr>
            <w:noProof/>
            <w:webHidden/>
          </w:rPr>
          <w:t>71</w:t>
        </w:r>
        <w:r w:rsidR="00DD0ADC">
          <w:rPr>
            <w:noProof/>
            <w:webHidden/>
          </w:rPr>
          <w:fldChar w:fldCharType="end"/>
        </w:r>
      </w:hyperlink>
    </w:p>
    <w:p w:rsidR="00DD0ADC" w:rsidRDefault="0014723B" w14:paraId="4A7DAD8E" w14:textId="51B950CE">
      <w:pPr>
        <w:pStyle w:val="TOC2"/>
        <w:tabs>
          <w:tab w:val="right" w:leader="dot" w:pos="9350"/>
        </w:tabs>
        <w:rPr>
          <w:rFonts w:eastAsiaTheme="minorEastAsia" w:cstheme="minorBidi"/>
          <w:iCs w:val="0"/>
          <w:noProof/>
          <w:sz w:val="22"/>
          <w:szCs w:val="22"/>
        </w:rPr>
      </w:pPr>
      <w:hyperlink w:history="1" w:anchor="_Toc131499221">
        <w:r w:rsidRPr="00FA45B7" w:rsidR="00DD0ADC">
          <w:rPr>
            <w:rStyle w:val="Hyperlink"/>
            <w:noProof/>
          </w:rPr>
          <w:t>Additional Table Costs</w:t>
        </w:r>
        <w:r w:rsidR="00DD0ADC">
          <w:rPr>
            <w:noProof/>
            <w:webHidden/>
          </w:rPr>
          <w:tab/>
        </w:r>
        <w:r w:rsidR="00DD0ADC">
          <w:rPr>
            <w:noProof/>
            <w:webHidden/>
          </w:rPr>
          <w:fldChar w:fldCharType="begin"/>
        </w:r>
        <w:r w:rsidR="00DD0ADC">
          <w:rPr>
            <w:noProof/>
            <w:webHidden/>
          </w:rPr>
          <w:instrText xml:space="preserve"> PAGEREF _Toc131499221 \h </w:instrText>
        </w:r>
        <w:r w:rsidR="00DD0ADC">
          <w:rPr>
            <w:noProof/>
            <w:webHidden/>
          </w:rPr>
        </w:r>
        <w:r w:rsidR="00DD0ADC">
          <w:rPr>
            <w:noProof/>
            <w:webHidden/>
          </w:rPr>
          <w:fldChar w:fldCharType="separate"/>
        </w:r>
        <w:r w:rsidR="003133FB">
          <w:rPr>
            <w:noProof/>
            <w:webHidden/>
          </w:rPr>
          <w:t>72</w:t>
        </w:r>
        <w:r w:rsidR="00DD0ADC">
          <w:rPr>
            <w:noProof/>
            <w:webHidden/>
          </w:rPr>
          <w:fldChar w:fldCharType="end"/>
        </w:r>
      </w:hyperlink>
    </w:p>
    <w:p w:rsidR="00DD0ADC" w:rsidRDefault="0014723B" w14:paraId="5277F9E6" w14:textId="21CE87B0">
      <w:pPr>
        <w:pStyle w:val="TOC1"/>
        <w:rPr>
          <w:rFonts w:eastAsiaTheme="minorEastAsia" w:cstheme="minorBidi"/>
          <w:iCs w:val="0"/>
          <w:noProof/>
          <w:sz w:val="22"/>
          <w:szCs w:val="22"/>
        </w:rPr>
      </w:pPr>
      <w:hyperlink w:history="1" w:anchor="_Toc131499222">
        <w:r w:rsidRPr="00FA45B7" w:rsidR="00DD0ADC">
          <w:rPr>
            <w:rStyle w:val="Hyperlink"/>
            <w:noProof/>
          </w:rPr>
          <w:t>Appendix 4: Work Plan</w:t>
        </w:r>
        <w:r w:rsidR="00DD0ADC">
          <w:rPr>
            <w:noProof/>
            <w:webHidden/>
          </w:rPr>
          <w:tab/>
        </w:r>
        <w:r w:rsidR="00DD0ADC">
          <w:rPr>
            <w:noProof/>
            <w:webHidden/>
          </w:rPr>
          <w:fldChar w:fldCharType="begin"/>
        </w:r>
        <w:r w:rsidR="00DD0ADC">
          <w:rPr>
            <w:noProof/>
            <w:webHidden/>
          </w:rPr>
          <w:instrText xml:space="preserve"> PAGEREF _Toc131499222 \h </w:instrText>
        </w:r>
        <w:r w:rsidR="00DD0ADC">
          <w:rPr>
            <w:noProof/>
            <w:webHidden/>
          </w:rPr>
        </w:r>
        <w:r w:rsidR="00DD0ADC">
          <w:rPr>
            <w:noProof/>
            <w:webHidden/>
          </w:rPr>
          <w:fldChar w:fldCharType="separate"/>
        </w:r>
        <w:r w:rsidR="003133FB">
          <w:rPr>
            <w:noProof/>
            <w:webHidden/>
          </w:rPr>
          <w:t>73</w:t>
        </w:r>
        <w:r w:rsidR="00DD0ADC">
          <w:rPr>
            <w:noProof/>
            <w:webHidden/>
          </w:rPr>
          <w:fldChar w:fldCharType="end"/>
        </w:r>
      </w:hyperlink>
    </w:p>
    <w:p w:rsidR="00DD0ADC" w:rsidRDefault="0014723B" w14:paraId="5FBADA2C" w14:textId="02B17D29">
      <w:pPr>
        <w:pStyle w:val="TOC2"/>
        <w:tabs>
          <w:tab w:val="right" w:leader="dot" w:pos="9350"/>
        </w:tabs>
        <w:rPr>
          <w:rFonts w:eastAsiaTheme="minorEastAsia" w:cstheme="minorBidi"/>
          <w:iCs w:val="0"/>
          <w:noProof/>
          <w:sz w:val="22"/>
          <w:szCs w:val="22"/>
        </w:rPr>
      </w:pPr>
      <w:hyperlink w:history="1" w:anchor="_Toc131499223">
        <w:r w:rsidRPr="00FA45B7" w:rsidR="00DD0ADC">
          <w:rPr>
            <w:rStyle w:val="Hyperlink"/>
            <w:noProof/>
          </w:rPr>
          <w:t>Collaboration</w:t>
        </w:r>
        <w:r w:rsidR="00DD0ADC">
          <w:rPr>
            <w:noProof/>
            <w:webHidden/>
          </w:rPr>
          <w:tab/>
        </w:r>
        <w:r w:rsidR="00DD0ADC">
          <w:rPr>
            <w:noProof/>
            <w:webHidden/>
          </w:rPr>
          <w:fldChar w:fldCharType="begin"/>
        </w:r>
        <w:r w:rsidR="00DD0ADC">
          <w:rPr>
            <w:noProof/>
            <w:webHidden/>
          </w:rPr>
          <w:instrText xml:space="preserve"> PAGEREF _Toc131499223 \h </w:instrText>
        </w:r>
        <w:r w:rsidR="00DD0ADC">
          <w:rPr>
            <w:noProof/>
            <w:webHidden/>
          </w:rPr>
        </w:r>
        <w:r w:rsidR="00DD0ADC">
          <w:rPr>
            <w:noProof/>
            <w:webHidden/>
          </w:rPr>
          <w:fldChar w:fldCharType="separate"/>
        </w:r>
        <w:r w:rsidR="003133FB">
          <w:rPr>
            <w:noProof/>
            <w:webHidden/>
          </w:rPr>
          <w:t>73</w:t>
        </w:r>
        <w:r w:rsidR="00DD0ADC">
          <w:rPr>
            <w:noProof/>
            <w:webHidden/>
          </w:rPr>
          <w:fldChar w:fldCharType="end"/>
        </w:r>
      </w:hyperlink>
    </w:p>
    <w:p w:rsidR="00DD0ADC" w:rsidRDefault="0014723B" w14:paraId="1E50C039" w14:textId="238B6F03">
      <w:pPr>
        <w:pStyle w:val="TOC2"/>
        <w:tabs>
          <w:tab w:val="right" w:leader="dot" w:pos="9350"/>
        </w:tabs>
        <w:rPr>
          <w:rFonts w:eastAsiaTheme="minorEastAsia" w:cstheme="minorBidi"/>
          <w:iCs w:val="0"/>
          <w:noProof/>
          <w:sz w:val="22"/>
          <w:szCs w:val="22"/>
        </w:rPr>
      </w:pPr>
      <w:hyperlink w:history="1" w:anchor="_Toc131499224">
        <w:r w:rsidRPr="00FA45B7" w:rsidR="00DD0ADC">
          <w:rPr>
            <w:rStyle w:val="Hyperlink"/>
            <w:noProof/>
          </w:rPr>
          <w:t>Project Milestones</w:t>
        </w:r>
        <w:r w:rsidR="00DD0ADC">
          <w:rPr>
            <w:noProof/>
            <w:webHidden/>
          </w:rPr>
          <w:tab/>
        </w:r>
        <w:r w:rsidR="00DD0ADC">
          <w:rPr>
            <w:noProof/>
            <w:webHidden/>
          </w:rPr>
          <w:fldChar w:fldCharType="begin"/>
        </w:r>
        <w:r w:rsidR="00DD0ADC">
          <w:rPr>
            <w:noProof/>
            <w:webHidden/>
          </w:rPr>
          <w:instrText xml:space="preserve"> PAGEREF _Toc131499224 \h </w:instrText>
        </w:r>
        <w:r w:rsidR="00DD0ADC">
          <w:rPr>
            <w:noProof/>
            <w:webHidden/>
          </w:rPr>
        </w:r>
        <w:r w:rsidR="00DD0ADC">
          <w:rPr>
            <w:noProof/>
            <w:webHidden/>
          </w:rPr>
          <w:fldChar w:fldCharType="separate"/>
        </w:r>
        <w:r w:rsidR="003133FB">
          <w:rPr>
            <w:noProof/>
            <w:webHidden/>
          </w:rPr>
          <w:t>73</w:t>
        </w:r>
        <w:r w:rsidR="00DD0ADC">
          <w:rPr>
            <w:noProof/>
            <w:webHidden/>
          </w:rPr>
          <w:fldChar w:fldCharType="end"/>
        </w:r>
      </w:hyperlink>
    </w:p>
    <w:p w:rsidR="00DD0ADC" w:rsidRDefault="0014723B" w14:paraId="1AEB1650" w14:textId="0EF46A97">
      <w:pPr>
        <w:pStyle w:val="TOC2"/>
        <w:tabs>
          <w:tab w:val="right" w:leader="dot" w:pos="9350"/>
        </w:tabs>
        <w:rPr>
          <w:rFonts w:eastAsiaTheme="minorEastAsia" w:cstheme="minorBidi"/>
          <w:iCs w:val="0"/>
          <w:noProof/>
          <w:sz w:val="22"/>
          <w:szCs w:val="22"/>
        </w:rPr>
      </w:pPr>
      <w:hyperlink w:history="1" w:anchor="_Toc131499225">
        <w:r w:rsidRPr="00FA45B7" w:rsidR="00DD0ADC">
          <w:rPr>
            <w:rStyle w:val="Hyperlink"/>
            <w:noProof/>
          </w:rPr>
          <w:t>Schedule of Activities/Gantt Chart</w:t>
        </w:r>
        <w:r w:rsidR="00DD0ADC">
          <w:rPr>
            <w:noProof/>
            <w:webHidden/>
          </w:rPr>
          <w:tab/>
        </w:r>
        <w:r w:rsidR="00DD0ADC">
          <w:rPr>
            <w:noProof/>
            <w:webHidden/>
          </w:rPr>
          <w:fldChar w:fldCharType="begin"/>
        </w:r>
        <w:r w:rsidR="00DD0ADC">
          <w:rPr>
            <w:noProof/>
            <w:webHidden/>
          </w:rPr>
          <w:instrText xml:space="preserve"> PAGEREF _Toc131499225 \h </w:instrText>
        </w:r>
        <w:r w:rsidR="00DD0ADC">
          <w:rPr>
            <w:noProof/>
            <w:webHidden/>
          </w:rPr>
        </w:r>
        <w:r w:rsidR="00DD0ADC">
          <w:rPr>
            <w:noProof/>
            <w:webHidden/>
          </w:rPr>
          <w:fldChar w:fldCharType="separate"/>
        </w:r>
        <w:r w:rsidR="003133FB">
          <w:rPr>
            <w:noProof/>
            <w:webHidden/>
          </w:rPr>
          <w:t>75</w:t>
        </w:r>
        <w:r w:rsidR="00DD0ADC">
          <w:rPr>
            <w:noProof/>
            <w:webHidden/>
          </w:rPr>
          <w:fldChar w:fldCharType="end"/>
        </w:r>
      </w:hyperlink>
    </w:p>
    <w:p w:rsidR="00DD0ADC" w:rsidRDefault="0014723B" w14:paraId="47C3B91A" w14:textId="7C09071E">
      <w:pPr>
        <w:pStyle w:val="TOC1"/>
        <w:rPr>
          <w:rFonts w:eastAsiaTheme="minorEastAsia" w:cstheme="minorBidi"/>
          <w:iCs w:val="0"/>
          <w:noProof/>
          <w:sz w:val="22"/>
          <w:szCs w:val="22"/>
        </w:rPr>
      </w:pPr>
      <w:hyperlink w:history="1" w:anchor="_Toc131499226">
        <w:r w:rsidRPr="00FA45B7" w:rsidR="00DD0ADC">
          <w:rPr>
            <w:rStyle w:val="Hyperlink"/>
            <w:noProof/>
            <w:lang w:val="en-CA"/>
          </w:rPr>
          <w:t>Appendix 5: Progress Report</w:t>
        </w:r>
        <w:r w:rsidR="00DD0ADC">
          <w:rPr>
            <w:noProof/>
            <w:webHidden/>
          </w:rPr>
          <w:tab/>
        </w:r>
        <w:r w:rsidR="00DD0ADC">
          <w:rPr>
            <w:noProof/>
            <w:webHidden/>
          </w:rPr>
          <w:fldChar w:fldCharType="begin"/>
        </w:r>
        <w:r w:rsidR="00DD0ADC">
          <w:rPr>
            <w:noProof/>
            <w:webHidden/>
          </w:rPr>
          <w:instrText xml:space="preserve"> PAGEREF _Toc131499226 \h </w:instrText>
        </w:r>
        <w:r w:rsidR="00DD0ADC">
          <w:rPr>
            <w:noProof/>
            <w:webHidden/>
          </w:rPr>
        </w:r>
        <w:r w:rsidR="00DD0ADC">
          <w:rPr>
            <w:noProof/>
            <w:webHidden/>
          </w:rPr>
          <w:fldChar w:fldCharType="separate"/>
        </w:r>
        <w:r w:rsidR="003133FB">
          <w:rPr>
            <w:noProof/>
            <w:webHidden/>
          </w:rPr>
          <w:t>77</w:t>
        </w:r>
        <w:r w:rsidR="00DD0ADC">
          <w:rPr>
            <w:noProof/>
            <w:webHidden/>
          </w:rPr>
          <w:fldChar w:fldCharType="end"/>
        </w:r>
      </w:hyperlink>
    </w:p>
    <w:p w:rsidR="00DD0ADC" w:rsidRDefault="0014723B" w14:paraId="3AA10392" w14:textId="4C84FBDA">
      <w:pPr>
        <w:pStyle w:val="TOC1"/>
        <w:rPr>
          <w:rFonts w:eastAsiaTheme="minorEastAsia" w:cstheme="minorBidi"/>
          <w:iCs w:val="0"/>
          <w:noProof/>
          <w:sz w:val="22"/>
          <w:szCs w:val="22"/>
        </w:rPr>
      </w:pPr>
      <w:hyperlink w:history="1" w:anchor="_Toc131499227">
        <w:r w:rsidRPr="00FA45B7" w:rsidR="00DD0ADC">
          <w:rPr>
            <w:rStyle w:val="Hyperlink"/>
            <w:noProof/>
            <w:lang w:val="en-CA"/>
          </w:rPr>
          <w:t>Appendix 6: Proposal</w:t>
        </w:r>
        <w:r w:rsidR="00DD0ADC">
          <w:rPr>
            <w:noProof/>
            <w:webHidden/>
          </w:rPr>
          <w:tab/>
        </w:r>
        <w:r w:rsidR="00DD0ADC">
          <w:rPr>
            <w:noProof/>
            <w:webHidden/>
          </w:rPr>
          <w:fldChar w:fldCharType="begin"/>
        </w:r>
        <w:r w:rsidR="00DD0ADC">
          <w:rPr>
            <w:noProof/>
            <w:webHidden/>
          </w:rPr>
          <w:instrText xml:space="preserve"> PAGEREF _Toc131499227 \h </w:instrText>
        </w:r>
        <w:r w:rsidR="00DD0ADC">
          <w:rPr>
            <w:noProof/>
            <w:webHidden/>
          </w:rPr>
        </w:r>
        <w:r w:rsidR="00DD0ADC">
          <w:rPr>
            <w:noProof/>
            <w:webHidden/>
          </w:rPr>
          <w:fldChar w:fldCharType="separate"/>
        </w:r>
        <w:r w:rsidR="003133FB">
          <w:rPr>
            <w:noProof/>
            <w:webHidden/>
          </w:rPr>
          <w:t>77</w:t>
        </w:r>
        <w:r w:rsidR="00DD0ADC">
          <w:rPr>
            <w:noProof/>
            <w:webHidden/>
          </w:rPr>
          <w:fldChar w:fldCharType="end"/>
        </w:r>
      </w:hyperlink>
    </w:p>
    <w:p w:rsidR="4782E530" w:rsidP="4782E530" w:rsidRDefault="4782E530" w14:paraId="539677E9" w14:textId="4E12CBCF">
      <w:pPr>
        <w:pStyle w:val="TOC2"/>
        <w:tabs>
          <w:tab w:val="right" w:leader="dot" w:pos="9360"/>
        </w:tabs>
        <w:rPr>
          <w:rStyle w:val="Hyperlink"/>
        </w:rPr>
      </w:pPr>
      <w:r>
        <w:fldChar w:fldCharType="end"/>
      </w:r>
    </w:p>
    <w:p w:rsidR="00BF57B9" w:rsidP="4782E530" w:rsidRDefault="00BF57B9" w14:paraId="036655F2" w14:textId="3140F328">
      <w:pPr>
        <w:rPr>
          <w:b/>
          <w:bCs/>
        </w:rPr>
      </w:pPr>
    </w:p>
    <w:p w:rsidR="00BF57B9" w:rsidRDefault="00BF57B9" w14:paraId="69D55CF5" w14:textId="77777777">
      <w:pPr>
        <w:spacing w:line="259" w:lineRule="auto"/>
        <w:jc w:val="left"/>
        <w:rPr>
          <w:b/>
          <w:noProof/>
        </w:rPr>
      </w:pPr>
      <w:r>
        <w:rPr>
          <w:b/>
          <w:noProof/>
        </w:rPr>
        <w:br w:type="page"/>
      </w:r>
    </w:p>
    <w:p w:rsidR="00516128" w:rsidP="00516128" w:rsidRDefault="7645ADCA" w14:paraId="143DEFEC" w14:textId="29F5ABB5">
      <w:pPr>
        <w:pStyle w:val="Heading1"/>
        <w:numPr>
          <w:ilvl w:val="0"/>
          <w:numId w:val="0"/>
        </w:numPr>
        <w:ind w:left="360" w:hanging="360"/>
      </w:pPr>
      <w:bookmarkStart w:name="_Toc131499146" w:id="11"/>
      <w:r>
        <w:lastRenderedPageBreak/>
        <w:t>List of Figures and Tables</w:t>
      </w:r>
      <w:bookmarkEnd w:id="11"/>
    </w:p>
    <w:p w:rsidR="00DD0ADC" w:rsidRDefault="00516128" w14:paraId="41636909" w14:textId="15D40671">
      <w:pPr>
        <w:pStyle w:val="TableofFigures"/>
        <w:tabs>
          <w:tab w:val="right" w:leader="dot" w:pos="9350"/>
        </w:tabs>
        <w:rPr>
          <w:rFonts w:eastAsiaTheme="minorEastAsia" w:cstheme="minorBidi"/>
          <w:iCs w:val="0"/>
          <w:noProof/>
          <w:sz w:val="22"/>
          <w:szCs w:val="22"/>
        </w:rPr>
      </w:pPr>
      <w:r>
        <w:fldChar w:fldCharType="begin"/>
      </w:r>
      <w:r>
        <w:instrText xml:space="preserve"> TOC \h \z \c "Figure" </w:instrText>
      </w:r>
      <w:r>
        <w:fldChar w:fldCharType="separate"/>
      </w:r>
      <w:hyperlink w:history="1" w:anchor="_Toc131499107">
        <w:r w:rsidRPr="00A50D53" w:rsidR="00DD0ADC">
          <w:rPr>
            <w:rStyle w:val="Hyperlink"/>
            <w:noProof/>
          </w:rPr>
          <w:t>Figure 1 – Pre-defined definitions required to run the program</w:t>
        </w:r>
        <w:r w:rsidR="00DD0ADC">
          <w:rPr>
            <w:noProof/>
            <w:webHidden/>
          </w:rPr>
          <w:tab/>
        </w:r>
        <w:r w:rsidR="00DD0ADC">
          <w:rPr>
            <w:noProof/>
            <w:webHidden/>
          </w:rPr>
          <w:fldChar w:fldCharType="begin"/>
        </w:r>
        <w:r w:rsidR="00DD0ADC">
          <w:rPr>
            <w:noProof/>
            <w:webHidden/>
          </w:rPr>
          <w:instrText xml:space="preserve"> PAGEREF _Toc131499107 \h </w:instrText>
        </w:r>
        <w:r w:rsidR="00DD0ADC">
          <w:rPr>
            <w:noProof/>
            <w:webHidden/>
          </w:rPr>
        </w:r>
        <w:r w:rsidR="00DD0ADC">
          <w:rPr>
            <w:noProof/>
            <w:webHidden/>
          </w:rPr>
          <w:fldChar w:fldCharType="separate"/>
        </w:r>
        <w:r w:rsidR="003133FB">
          <w:rPr>
            <w:noProof/>
            <w:webHidden/>
          </w:rPr>
          <w:t>26</w:t>
        </w:r>
        <w:r w:rsidR="00DD0ADC">
          <w:rPr>
            <w:noProof/>
            <w:webHidden/>
          </w:rPr>
          <w:fldChar w:fldCharType="end"/>
        </w:r>
      </w:hyperlink>
    </w:p>
    <w:p w:rsidR="00DD0ADC" w:rsidRDefault="0014723B" w14:paraId="1DC15783" w14:textId="000E65C6">
      <w:pPr>
        <w:pStyle w:val="TableofFigures"/>
        <w:tabs>
          <w:tab w:val="right" w:leader="dot" w:pos="9350"/>
        </w:tabs>
        <w:rPr>
          <w:rFonts w:eastAsiaTheme="minorEastAsia" w:cstheme="minorBidi"/>
          <w:iCs w:val="0"/>
          <w:noProof/>
          <w:sz w:val="22"/>
          <w:szCs w:val="22"/>
        </w:rPr>
      </w:pPr>
      <w:hyperlink w:history="1" w:anchor="_Toc131499108">
        <w:r w:rsidRPr="00A50D53" w:rsidR="00DD0ADC">
          <w:rPr>
            <w:rStyle w:val="Hyperlink"/>
            <w:noProof/>
          </w:rPr>
          <w:t>Figure 2 – Code snippet of setup() and loop() function</w:t>
        </w:r>
        <w:r w:rsidR="00DD0ADC">
          <w:rPr>
            <w:noProof/>
            <w:webHidden/>
          </w:rPr>
          <w:tab/>
        </w:r>
        <w:r w:rsidR="00DD0ADC">
          <w:rPr>
            <w:noProof/>
            <w:webHidden/>
          </w:rPr>
          <w:fldChar w:fldCharType="begin"/>
        </w:r>
        <w:r w:rsidR="00DD0ADC">
          <w:rPr>
            <w:noProof/>
            <w:webHidden/>
          </w:rPr>
          <w:instrText xml:space="preserve"> PAGEREF _Toc131499108 \h </w:instrText>
        </w:r>
        <w:r w:rsidR="00DD0ADC">
          <w:rPr>
            <w:noProof/>
            <w:webHidden/>
          </w:rPr>
        </w:r>
        <w:r w:rsidR="00DD0ADC">
          <w:rPr>
            <w:noProof/>
            <w:webHidden/>
          </w:rPr>
          <w:fldChar w:fldCharType="separate"/>
        </w:r>
        <w:r w:rsidR="003133FB">
          <w:rPr>
            <w:noProof/>
            <w:webHidden/>
          </w:rPr>
          <w:t>27</w:t>
        </w:r>
        <w:r w:rsidR="00DD0ADC">
          <w:rPr>
            <w:noProof/>
            <w:webHidden/>
          </w:rPr>
          <w:fldChar w:fldCharType="end"/>
        </w:r>
      </w:hyperlink>
    </w:p>
    <w:p w:rsidR="00DD0ADC" w:rsidRDefault="0014723B" w14:paraId="1D46FCE1" w14:textId="47A4EF0A">
      <w:pPr>
        <w:pStyle w:val="TableofFigures"/>
        <w:tabs>
          <w:tab w:val="right" w:leader="dot" w:pos="9350"/>
        </w:tabs>
        <w:rPr>
          <w:rFonts w:eastAsiaTheme="minorEastAsia" w:cstheme="minorBidi"/>
          <w:iCs w:val="0"/>
          <w:noProof/>
          <w:sz w:val="22"/>
          <w:szCs w:val="22"/>
        </w:rPr>
      </w:pPr>
      <w:hyperlink w:history="1" w:anchor="_Toc131499109">
        <w:r w:rsidRPr="00A50D53" w:rsidR="00DD0ADC">
          <w:rPr>
            <w:rStyle w:val="Hyperlink"/>
            <w:noProof/>
          </w:rPr>
          <w:t>Figure 3 – Code snippet of conducting Fourier transform manually and calculating frequency.</w:t>
        </w:r>
        <w:r w:rsidR="00DD0ADC">
          <w:rPr>
            <w:noProof/>
            <w:webHidden/>
          </w:rPr>
          <w:tab/>
        </w:r>
        <w:r w:rsidR="00DD0ADC">
          <w:rPr>
            <w:noProof/>
            <w:webHidden/>
          </w:rPr>
          <w:fldChar w:fldCharType="begin"/>
        </w:r>
        <w:r w:rsidR="00DD0ADC">
          <w:rPr>
            <w:noProof/>
            <w:webHidden/>
          </w:rPr>
          <w:instrText xml:space="preserve"> PAGEREF _Toc131499109 \h </w:instrText>
        </w:r>
        <w:r w:rsidR="00DD0ADC">
          <w:rPr>
            <w:noProof/>
            <w:webHidden/>
          </w:rPr>
        </w:r>
        <w:r w:rsidR="00DD0ADC">
          <w:rPr>
            <w:noProof/>
            <w:webHidden/>
          </w:rPr>
          <w:fldChar w:fldCharType="separate"/>
        </w:r>
        <w:r w:rsidR="003133FB">
          <w:rPr>
            <w:noProof/>
            <w:webHidden/>
          </w:rPr>
          <w:t>28</w:t>
        </w:r>
        <w:r w:rsidR="00DD0ADC">
          <w:rPr>
            <w:noProof/>
            <w:webHidden/>
          </w:rPr>
          <w:fldChar w:fldCharType="end"/>
        </w:r>
      </w:hyperlink>
    </w:p>
    <w:p w:rsidR="00DD0ADC" w:rsidRDefault="0014723B" w14:paraId="476017BC" w14:textId="68AE7668">
      <w:pPr>
        <w:pStyle w:val="TableofFigures"/>
        <w:tabs>
          <w:tab w:val="right" w:leader="dot" w:pos="9350"/>
        </w:tabs>
        <w:rPr>
          <w:rFonts w:eastAsiaTheme="minorEastAsia" w:cstheme="minorBidi"/>
          <w:iCs w:val="0"/>
          <w:noProof/>
          <w:sz w:val="22"/>
          <w:szCs w:val="22"/>
        </w:rPr>
      </w:pPr>
      <w:hyperlink w:history="1" w:anchor="_Toc131499110">
        <w:r w:rsidRPr="00A50D53" w:rsidR="00DD0ADC">
          <w:rPr>
            <w:rStyle w:val="Hyperlink"/>
            <w:noProof/>
          </w:rPr>
          <w:t>Figure 4 – Code utilized to output frequency and addition of 100ms delay.</w:t>
        </w:r>
        <w:r w:rsidR="00DD0ADC">
          <w:rPr>
            <w:noProof/>
            <w:webHidden/>
          </w:rPr>
          <w:tab/>
        </w:r>
        <w:r w:rsidR="00DD0ADC">
          <w:rPr>
            <w:noProof/>
            <w:webHidden/>
          </w:rPr>
          <w:fldChar w:fldCharType="begin"/>
        </w:r>
        <w:r w:rsidR="00DD0ADC">
          <w:rPr>
            <w:noProof/>
            <w:webHidden/>
          </w:rPr>
          <w:instrText xml:space="preserve"> PAGEREF _Toc131499110 \h </w:instrText>
        </w:r>
        <w:r w:rsidR="00DD0ADC">
          <w:rPr>
            <w:noProof/>
            <w:webHidden/>
          </w:rPr>
        </w:r>
        <w:r w:rsidR="00DD0ADC">
          <w:rPr>
            <w:noProof/>
            <w:webHidden/>
          </w:rPr>
          <w:fldChar w:fldCharType="separate"/>
        </w:r>
        <w:r w:rsidR="003133FB">
          <w:rPr>
            <w:noProof/>
            <w:webHidden/>
          </w:rPr>
          <w:t>28</w:t>
        </w:r>
        <w:r w:rsidR="00DD0ADC">
          <w:rPr>
            <w:noProof/>
            <w:webHidden/>
          </w:rPr>
          <w:fldChar w:fldCharType="end"/>
        </w:r>
      </w:hyperlink>
    </w:p>
    <w:p w:rsidR="00DD0ADC" w:rsidRDefault="0014723B" w14:paraId="4C7B5286" w14:textId="3B07B981">
      <w:pPr>
        <w:pStyle w:val="TableofFigures"/>
        <w:tabs>
          <w:tab w:val="right" w:leader="dot" w:pos="9350"/>
        </w:tabs>
        <w:rPr>
          <w:rFonts w:eastAsiaTheme="minorEastAsia" w:cstheme="minorBidi"/>
          <w:iCs w:val="0"/>
          <w:noProof/>
          <w:sz w:val="22"/>
          <w:szCs w:val="22"/>
        </w:rPr>
      </w:pPr>
      <w:hyperlink w:history="1" w:anchor="_Toc131499111" r:id="rId21">
        <w:r w:rsidRPr="00A50D53" w:rsidR="00DD0ADC">
          <w:rPr>
            <w:rStyle w:val="Hyperlink"/>
            <w:noProof/>
          </w:rPr>
          <w:t>Figure 5 – Demonstration of backlash between gears</w:t>
        </w:r>
        <w:r w:rsidR="00DD0ADC">
          <w:rPr>
            <w:noProof/>
            <w:webHidden/>
          </w:rPr>
          <w:tab/>
        </w:r>
        <w:r w:rsidR="00DD0ADC">
          <w:rPr>
            <w:noProof/>
            <w:webHidden/>
          </w:rPr>
          <w:fldChar w:fldCharType="begin"/>
        </w:r>
        <w:r w:rsidR="00DD0ADC">
          <w:rPr>
            <w:noProof/>
            <w:webHidden/>
          </w:rPr>
          <w:instrText xml:space="preserve"> PAGEREF _Toc131499111 \h </w:instrText>
        </w:r>
        <w:r w:rsidR="00DD0ADC">
          <w:rPr>
            <w:noProof/>
            <w:webHidden/>
          </w:rPr>
        </w:r>
        <w:r w:rsidR="00DD0ADC">
          <w:rPr>
            <w:noProof/>
            <w:webHidden/>
          </w:rPr>
          <w:fldChar w:fldCharType="separate"/>
        </w:r>
        <w:r w:rsidR="003133FB">
          <w:rPr>
            <w:noProof/>
            <w:webHidden/>
          </w:rPr>
          <w:t>29</w:t>
        </w:r>
        <w:r w:rsidR="00DD0ADC">
          <w:rPr>
            <w:noProof/>
            <w:webHidden/>
          </w:rPr>
          <w:fldChar w:fldCharType="end"/>
        </w:r>
      </w:hyperlink>
    </w:p>
    <w:p w:rsidR="00DD0ADC" w:rsidRDefault="0014723B" w14:paraId="3219C69B" w14:textId="4EC7F3C8">
      <w:pPr>
        <w:pStyle w:val="TableofFigures"/>
        <w:tabs>
          <w:tab w:val="right" w:leader="dot" w:pos="9350"/>
        </w:tabs>
        <w:rPr>
          <w:rFonts w:eastAsiaTheme="minorEastAsia" w:cstheme="minorBidi"/>
          <w:iCs w:val="0"/>
          <w:noProof/>
          <w:sz w:val="22"/>
          <w:szCs w:val="22"/>
        </w:rPr>
      </w:pPr>
      <w:hyperlink w:history="1" w:anchor="_Toc131499112" r:id="rId22">
        <w:r w:rsidRPr="00A50D53" w:rsidR="00DD0ADC">
          <w:rPr>
            <w:rStyle w:val="Hyperlink"/>
            <w:noProof/>
          </w:rPr>
          <w:t>Figure 6 – Strain vs. voltage curve for a typical piezo material when alternating voltages are applied  [11]</w:t>
        </w:r>
        <w:r w:rsidR="00DD0ADC">
          <w:rPr>
            <w:noProof/>
            <w:webHidden/>
          </w:rPr>
          <w:tab/>
        </w:r>
        <w:r w:rsidR="00DD0ADC">
          <w:rPr>
            <w:noProof/>
            <w:webHidden/>
          </w:rPr>
          <w:fldChar w:fldCharType="begin"/>
        </w:r>
        <w:r w:rsidR="00DD0ADC">
          <w:rPr>
            <w:noProof/>
            <w:webHidden/>
          </w:rPr>
          <w:instrText xml:space="preserve"> PAGEREF _Toc131499112 \h </w:instrText>
        </w:r>
        <w:r w:rsidR="00DD0ADC">
          <w:rPr>
            <w:noProof/>
            <w:webHidden/>
          </w:rPr>
        </w:r>
        <w:r w:rsidR="00DD0ADC">
          <w:rPr>
            <w:noProof/>
            <w:webHidden/>
          </w:rPr>
          <w:fldChar w:fldCharType="separate"/>
        </w:r>
        <w:r w:rsidR="003133FB">
          <w:rPr>
            <w:noProof/>
            <w:webHidden/>
          </w:rPr>
          <w:t>30</w:t>
        </w:r>
        <w:r w:rsidR="00DD0ADC">
          <w:rPr>
            <w:noProof/>
            <w:webHidden/>
          </w:rPr>
          <w:fldChar w:fldCharType="end"/>
        </w:r>
      </w:hyperlink>
    </w:p>
    <w:p w:rsidR="00DD0ADC" w:rsidRDefault="0014723B" w14:paraId="21E4FFAD" w14:textId="198CE257">
      <w:pPr>
        <w:pStyle w:val="TableofFigures"/>
        <w:tabs>
          <w:tab w:val="right" w:leader="dot" w:pos="9350"/>
        </w:tabs>
        <w:rPr>
          <w:rFonts w:eastAsiaTheme="minorEastAsia" w:cstheme="minorBidi"/>
          <w:iCs w:val="0"/>
          <w:noProof/>
          <w:sz w:val="22"/>
          <w:szCs w:val="22"/>
        </w:rPr>
      </w:pPr>
      <w:hyperlink w:history="1" w:anchor="_Toc131499113">
        <w:r w:rsidRPr="00A50D53" w:rsidR="00DD0ADC">
          <w:rPr>
            <w:rStyle w:val="Hyperlink"/>
            <w:noProof/>
          </w:rPr>
          <w:t>Figure 7 – DC motor frequencies [14]</w:t>
        </w:r>
        <w:r w:rsidR="00DD0ADC">
          <w:rPr>
            <w:noProof/>
            <w:webHidden/>
          </w:rPr>
          <w:tab/>
        </w:r>
        <w:r w:rsidR="00DD0ADC">
          <w:rPr>
            <w:noProof/>
            <w:webHidden/>
          </w:rPr>
          <w:fldChar w:fldCharType="begin"/>
        </w:r>
        <w:r w:rsidR="00DD0ADC">
          <w:rPr>
            <w:noProof/>
            <w:webHidden/>
          </w:rPr>
          <w:instrText xml:space="preserve"> PAGEREF _Toc131499113 \h </w:instrText>
        </w:r>
        <w:r w:rsidR="00DD0ADC">
          <w:rPr>
            <w:noProof/>
            <w:webHidden/>
          </w:rPr>
        </w:r>
        <w:r w:rsidR="00DD0ADC">
          <w:rPr>
            <w:noProof/>
            <w:webHidden/>
          </w:rPr>
          <w:fldChar w:fldCharType="separate"/>
        </w:r>
        <w:r w:rsidR="003133FB">
          <w:rPr>
            <w:noProof/>
            <w:webHidden/>
          </w:rPr>
          <w:t>31</w:t>
        </w:r>
        <w:r w:rsidR="00DD0ADC">
          <w:rPr>
            <w:noProof/>
            <w:webHidden/>
          </w:rPr>
          <w:fldChar w:fldCharType="end"/>
        </w:r>
      </w:hyperlink>
    </w:p>
    <w:p w:rsidR="00DD0ADC" w:rsidRDefault="0014723B" w14:paraId="693161BE" w14:textId="7722A476">
      <w:pPr>
        <w:pStyle w:val="TableofFigures"/>
        <w:tabs>
          <w:tab w:val="right" w:leader="dot" w:pos="9350"/>
        </w:tabs>
        <w:rPr>
          <w:rFonts w:eastAsiaTheme="minorEastAsia" w:cstheme="minorBidi"/>
          <w:iCs w:val="0"/>
          <w:noProof/>
          <w:sz w:val="22"/>
          <w:szCs w:val="22"/>
        </w:rPr>
      </w:pPr>
      <w:hyperlink w:history="1" w:anchor="_Toc131499114">
        <w:r w:rsidRPr="00A50D53" w:rsidR="00DD0ADC">
          <w:rPr>
            <w:rStyle w:val="Hyperlink"/>
            <w:noProof/>
          </w:rPr>
          <w:t>Figure 8 – L298N Motor Driver</w:t>
        </w:r>
        <w:r w:rsidR="00DD0ADC">
          <w:rPr>
            <w:noProof/>
            <w:webHidden/>
          </w:rPr>
          <w:tab/>
        </w:r>
        <w:r w:rsidR="00DD0ADC">
          <w:rPr>
            <w:noProof/>
            <w:webHidden/>
          </w:rPr>
          <w:fldChar w:fldCharType="begin"/>
        </w:r>
        <w:r w:rsidR="00DD0ADC">
          <w:rPr>
            <w:noProof/>
            <w:webHidden/>
          </w:rPr>
          <w:instrText xml:space="preserve"> PAGEREF _Toc131499114 \h </w:instrText>
        </w:r>
        <w:r w:rsidR="00DD0ADC">
          <w:rPr>
            <w:noProof/>
            <w:webHidden/>
          </w:rPr>
        </w:r>
        <w:r w:rsidR="00DD0ADC">
          <w:rPr>
            <w:noProof/>
            <w:webHidden/>
          </w:rPr>
          <w:fldChar w:fldCharType="separate"/>
        </w:r>
        <w:r w:rsidR="003133FB">
          <w:rPr>
            <w:noProof/>
            <w:webHidden/>
          </w:rPr>
          <w:t>32</w:t>
        </w:r>
        <w:r w:rsidR="00DD0ADC">
          <w:rPr>
            <w:noProof/>
            <w:webHidden/>
          </w:rPr>
          <w:fldChar w:fldCharType="end"/>
        </w:r>
      </w:hyperlink>
    </w:p>
    <w:p w:rsidR="00DD0ADC" w:rsidRDefault="0014723B" w14:paraId="267FA452" w14:textId="798D5CB4">
      <w:pPr>
        <w:pStyle w:val="TableofFigures"/>
        <w:tabs>
          <w:tab w:val="right" w:leader="dot" w:pos="9350"/>
        </w:tabs>
        <w:rPr>
          <w:rFonts w:eastAsiaTheme="minorEastAsia" w:cstheme="minorBidi"/>
          <w:iCs w:val="0"/>
          <w:noProof/>
          <w:sz w:val="22"/>
          <w:szCs w:val="22"/>
        </w:rPr>
      </w:pPr>
      <w:hyperlink w:history="1" w:anchor="_Toc131499115">
        <w:r w:rsidRPr="00A50D53" w:rsidR="00DD0ADC">
          <w:rPr>
            <w:rStyle w:val="Hyperlink"/>
            <w:noProof/>
          </w:rPr>
          <w:t>Figure 9 – An example of a RDMS in banking [16]</w:t>
        </w:r>
        <w:r w:rsidR="00DD0ADC">
          <w:rPr>
            <w:noProof/>
            <w:webHidden/>
          </w:rPr>
          <w:tab/>
        </w:r>
        <w:r w:rsidR="00DD0ADC">
          <w:rPr>
            <w:noProof/>
            <w:webHidden/>
          </w:rPr>
          <w:fldChar w:fldCharType="begin"/>
        </w:r>
        <w:r w:rsidR="00DD0ADC">
          <w:rPr>
            <w:noProof/>
            <w:webHidden/>
          </w:rPr>
          <w:instrText xml:space="preserve"> PAGEREF _Toc131499115 \h </w:instrText>
        </w:r>
        <w:r w:rsidR="00DD0ADC">
          <w:rPr>
            <w:noProof/>
            <w:webHidden/>
          </w:rPr>
        </w:r>
        <w:r w:rsidR="00DD0ADC">
          <w:rPr>
            <w:noProof/>
            <w:webHidden/>
          </w:rPr>
          <w:fldChar w:fldCharType="separate"/>
        </w:r>
        <w:r w:rsidR="003133FB">
          <w:rPr>
            <w:noProof/>
            <w:webHidden/>
          </w:rPr>
          <w:t>33</w:t>
        </w:r>
        <w:r w:rsidR="00DD0ADC">
          <w:rPr>
            <w:noProof/>
            <w:webHidden/>
          </w:rPr>
          <w:fldChar w:fldCharType="end"/>
        </w:r>
      </w:hyperlink>
    </w:p>
    <w:p w:rsidR="00DD0ADC" w:rsidRDefault="0014723B" w14:paraId="09CF9FA8" w14:textId="57717695">
      <w:pPr>
        <w:pStyle w:val="TableofFigures"/>
        <w:tabs>
          <w:tab w:val="right" w:leader="dot" w:pos="9350"/>
        </w:tabs>
        <w:rPr>
          <w:rFonts w:eastAsiaTheme="minorEastAsia" w:cstheme="minorBidi"/>
          <w:iCs w:val="0"/>
          <w:noProof/>
          <w:sz w:val="22"/>
          <w:szCs w:val="22"/>
        </w:rPr>
      </w:pPr>
      <w:hyperlink w:history="1" w:anchor="_Toc131499116">
        <w:r w:rsidRPr="00A50D53" w:rsidR="00DD0ADC">
          <w:rPr>
            <w:rStyle w:val="Hyperlink"/>
            <w:noProof/>
          </w:rPr>
          <w:t>Figure 10 – System block diagram</w:t>
        </w:r>
        <w:r w:rsidR="00DD0ADC">
          <w:rPr>
            <w:noProof/>
            <w:webHidden/>
          </w:rPr>
          <w:tab/>
        </w:r>
        <w:r w:rsidR="00DD0ADC">
          <w:rPr>
            <w:noProof/>
            <w:webHidden/>
          </w:rPr>
          <w:fldChar w:fldCharType="begin"/>
        </w:r>
        <w:r w:rsidR="00DD0ADC">
          <w:rPr>
            <w:noProof/>
            <w:webHidden/>
          </w:rPr>
          <w:instrText xml:space="preserve"> PAGEREF _Toc131499116 \h </w:instrText>
        </w:r>
        <w:r w:rsidR="00DD0ADC">
          <w:rPr>
            <w:noProof/>
            <w:webHidden/>
          </w:rPr>
        </w:r>
        <w:r w:rsidR="00DD0ADC">
          <w:rPr>
            <w:noProof/>
            <w:webHidden/>
          </w:rPr>
          <w:fldChar w:fldCharType="separate"/>
        </w:r>
        <w:r w:rsidR="003133FB">
          <w:rPr>
            <w:noProof/>
            <w:webHidden/>
          </w:rPr>
          <w:t>35</w:t>
        </w:r>
        <w:r w:rsidR="00DD0ADC">
          <w:rPr>
            <w:noProof/>
            <w:webHidden/>
          </w:rPr>
          <w:fldChar w:fldCharType="end"/>
        </w:r>
      </w:hyperlink>
    </w:p>
    <w:p w:rsidR="00DD0ADC" w:rsidRDefault="0014723B" w14:paraId="7D2C968A" w14:textId="2A4A67AF">
      <w:pPr>
        <w:pStyle w:val="TableofFigures"/>
        <w:tabs>
          <w:tab w:val="right" w:leader="dot" w:pos="9350"/>
        </w:tabs>
        <w:rPr>
          <w:rFonts w:eastAsiaTheme="minorEastAsia" w:cstheme="minorBidi"/>
          <w:iCs w:val="0"/>
          <w:noProof/>
          <w:sz w:val="22"/>
          <w:szCs w:val="22"/>
        </w:rPr>
      </w:pPr>
      <w:hyperlink w:history="1" w:anchor="_Toc131499117" r:id="rId23">
        <w:r w:rsidRPr="00A50D53" w:rsidR="00DD0ADC">
          <w:rPr>
            <w:rStyle w:val="Hyperlink"/>
            <w:noProof/>
          </w:rPr>
          <w:t>Figure 11 – Vibration table system</w:t>
        </w:r>
        <w:r w:rsidR="00DD0ADC">
          <w:rPr>
            <w:noProof/>
            <w:webHidden/>
          </w:rPr>
          <w:tab/>
        </w:r>
        <w:r w:rsidR="00DD0ADC">
          <w:rPr>
            <w:noProof/>
            <w:webHidden/>
          </w:rPr>
          <w:fldChar w:fldCharType="begin"/>
        </w:r>
        <w:r w:rsidR="00DD0ADC">
          <w:rPr>
            <w:noProof/>
            <w:webHidden/>
          </w:rPr>
          <w:instrText xml:space="preserve"> PAGEREF _Toc131499117 \h </w:instrText>
        </w:r>
        <w:r w:rsidR="00DD0ADC">
          <w:rPr>
            <w:noProof/>
            <w:webHidden/>
          </w:rPr>
        </w:r>
        <w:r w:rsidR="00DD0ADC">
          <w:rPr>
            <w:noProof/>
            <w:webHidden/>
          </w:rPr>
          <w:fldChar w:fldCharType="separate"/>
        </w:r>
        <w:r w:rsidR="003133FB">
          <w:rPr>
            <w:noProof/>
            <w:webHidden/>
          </w:rPr>
          <w:t>36</w:t>
        </w:r>
        <w:r w:rsidR="00DD0ADC">
          <w:rPr>
            <w:noProof/>
            <w:webHidden/>
          </w:rPr>
          <w:fldChar w:fldCharType="end"/>
        </w:r>
      </w:hyperlink>
    </w:p>
    <w:p w:rsidR="00DD0ADC" w:rsidRDefault="0014723B" w14:paraId="32983A46" w14:textId="3E09F789">
      <w:pPr>
        <w:pStyle w:val="TableofFigures"/>
        <w:tabs>
          <w:tab w:val="right" w:leader="dot" w:pos="9350"/>
        </w:tabs>
        <w:rPr>
          <w:rFonts w:eastAsiaTheme="minorEastAsia" w:cstheme="minorBidi"/>
          <w:iCs w:val="0"/>
          <w:noProof/>
          <w:sz w:val="22"/>
          <w:szCs w:val="22"/>
        </w:rPr>
      </w:pPr>
      <w:hyperlink w:history="1" w:anchor="_Toc131499118" r:id="rId24">
        <w:r w:rsidRPr="00A50D53" w:rsidR="00DD0ADC">
          <w:rPr>
            <w:rStyle w:val="Hyperlink"/>
            <w:noProof/>
          </w:rPr>
          <w:t>Figure 12 – Digital indicator set-up</w:t>
        </w:r>
        <w:r w:rsidR="00DD0ADC">
          <w:rPr>
            <w:noProof/>
            <w:webHidden/>
          </w:rPr>
          <w:tab/>
        </w:r>
        <w:r w:rsidR="00DD0ADC">
          <w:rPr>
            <w:noProof/>
            <w:webHidden/>
          </w:rPr>
          <w:fldChar w:fldCharType="begin"/>
        </w:r>
        <w:r w:rsidR="00DD0ADC">
          <w:rPr>
            <w:noProof/>
            <w:webHidden/>
          </w:rPr>
          <w:instrText xml:space="preserve"> PAGEREF _Toc131499118 \h </w:instrText>
        </w:r>
        <w:r w:rsidR="00DD0ADC">
          <w:rPr>
            <w:noProof/>
            <w:webHidden/>
          </w:rPr>
        </w:r>
        <w:r w:rsidR="00DD0ADC">
          <w:rPr>
            <w:noProof/>
            <w:webHidden/>
          </w:rPr>
          <w:fldChar w:fldCharType="separate"/>
        </w:r>
        <w:r w:rsidR="003133FB">
          <w:rPr>
            <w:noProof/>
            <w:webHidden/>
          </w:rPr>
          <w:t>37</w:t>
        </w:r>
        <w:r w:rsidR="00DD0ADC">
          <w:rPr>
            <w:noProof/>
            <w:webHidden/>
          </w:rPr>
          <w:fldChar w:fldCharType="end"/>
        </w:r>
      </w:hyperlink>
    </w:p>
    <w:p w:rsidR="00DD0ADC" w:rsidRDefault="0014723B" w14:paraId="150058F0" w14:textId="46FD65A4">
      <w:pPr>
        <w:pStyle w:val="TableofFigures"/>
        <w:tabs>
          <w:tab w:val="right" w:leader="dot" w:pos="9350"/>
        </w:tabs>
        <w:rPr>
          <w:rFonts w:eastAsiaTheme="minorEastAsia" w:cstheme="minorBidi"/>
          <w:iCs w:val="0"/>
          <w:noProof/>
          <w:sz w:val="22"/>
          <w:szCs w:val="22"/>
        </w:rPr>
      </w:pPr>
      <w:hyperlink w:history="1" w:anchor="_Toc131499119" r:id="rId25">
        <w:r w:rsidRPr="00A50D53" w:rsidR="00DD0ADC">
          <w:rPr>
            <w:rStyle w:val="Hyperlink"/>
            <w:noProof/>
          </w:rPr>
          <w:t>Figure 13 – DHT22 Sensor Module</w:t>
        </w:r>
        <w:r w:rsidR="00DD0ADC">
          <w:rPr>
            <w:noProof/>
            <w:webHidden/>
          </w:rPr>
          <w:tab/>
        </w:r>
        <w:r w:rsidR="00DD0ADC">
          <w:rPr>
            <w:noProof/>
            <w:webHidden/>
          </w:rPr>
          <w:fldChar w:fldCharType="begin"/>
        </w:r>
        <w:r w:rsidR="00DD0ADC">
          <w:rPr>
            <w:noProof/>
            <w:webHidden/>
          </w:rPr>
          <w:instrText xml:space="preserve"> PAGEREF _Toc131499119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rsidR="00DD0ADC" w:rsidRDefault="0014723B" w14:paraId="4960A9EE" w14:textId="341D8160">
      <w:pPr>
        <w:pStyle w:val="TableofFigures"/>
        <w:tabs>
          <w:tab w:val="right" w:leader="dot" w:pos="9350"/>
        </w:tabs>
        <w:rPr>
          <w:rFonts w:eastAsiaTheme="minorEastAsia" w:cstheme="minorBidi"/>
          <w:iCs w:val="0"/>
          <w:noProof/>
          <w:sz w:val="22"/>
          <w:szCs w:val="22"/>
        </w:rPr>
      </w:pPr>
      <w:hyperlink w:history="1" w:anchor="_Toc131499120" r:id="rId26">
        <w:r w:rsidRPr="00A50D53" w:rsidR="00DD0ADC">
          <w:rPr>
            <w:rStyle w:val="Hyperlink"/>
            <w:noProof/>
          </w:rPr>
          <w:t>Figure 14 – IR Sensor Module</w:t>
        </w:r>
        <w:r w:rsidR="00DD0ADC">
          <w:rPr>
            <w:noProof/>
            <w:webHidden/>
          </w:rPr>
          <w:tab/>
        </w:r>
        <w:r w:rsidR="00DD0ADC">
          <w:rPr>
            <w:noProof/>
            <w:webHidden/>
          </w:rPr>
          <w:fldChar w:fldCharType="begin"/>
        </w:r>
        <w:r w:rsidR="00DD0ADC">
          <w:rPr>
            <w:noProof/>
            <w:webHidden/>
          </w:rPr>
          <w:instrText xml:space="preserve"> PAGEREF _Toc131499120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rsidR="00DD0ADC" w:rsidRDefault="0014723B" w14:paraId="1C63F8E3" w14:textId="71EF038F">
      <w:pPr>
        <w:pStyle w:val="TableofFigures"/>
        <w:tabs>
          <w:tab w:val="right" w:leader="dot" w:pos="9350"/>
        </w:tabs>
        <w:rPr>
          <w:rFonts w:eastAsiaTheme="minorEastAsia" w:cstheme="minorBidi"/>
          <w:iCs w:val="0"/>
          <w:noProof/>
          <w:sz w:val="22"/>
          <w:szCs w:val="22"/>
        </w:rPr>
      </w:pPr>
      <w:hyperlink w:history="1" w:anchor="_Toc131499121" r:id="rId27">
        <w:r w:rsidRPr="00A50D53" w:rsidR="00DD0ADC">
          <w:rPr>
            <w:rStyle w:val="Hyperlink"/>
            <w:noProof/>
          </w:rPr>
          <w:t>Figure 15 – Original design of the JWST fine positioning stage by Polyfractal, available on Thingiverse.com [13].</w:t>
        </w:r>
        <w:r w:rsidR="00DD0ADC">
          <w:rPr>
            <w:noProof/>
            <w:webHidden/>
          </w:rPr>
          <w:tab/>
        </w:r>
        <w:r w:rsidR="00DD0ADC">
          <w:rPr>
            <w:noProof/>
            <w:webHidden/>
          </w:rPr>
          <w:fldChar w:fldCharType="begin"/>
        </w:r>
        <w:r w:rsidR="00DD0ADC">
          <w:rPr>
            <w:noProof/>
            <w:webHidden/>
          </w:rPr>
          <w:instrText xml:space="preserve"> PAGEREF _Toc131499121 \h </w:instrText>
        </w:r>
        <w:r w:rsidR="00DD0ADC">
          <w:rPr>
            <w:noProof/>
            <w:webHidden/>
          </w:rPr>
        </w:r>
        <w:r w:rsidR="00DD0ADC">
          <w:rPr>
            <w:noProof/>
            <w:webHidden/>
          </w:rPr>
          <w:fldChar w:fldCharType="separate"/>
        </w:r>
        <w:r w:rsidR="003133FB">
          <w:rPr>
            <w:noProof/>
            <w:webHidden/>
          </w:rPr>
          <w:t>39</w:t>
        </w:r>
        <w:r w:rsidR="00DD0ADC">
          <w:rPr>
            <w:noProof/>
            <w:webHidden/>
          </w:rPr>
          <w:fldChar w:fldCharType="end"/>
        </w:r>
      </w:hyperlink>
    </w:p>
    <w:p w:rsidR="00DD0ADC" w:rsidRDefault="0014723B" w14:paraId="424FE5BF" w14:textId="359BAB06">
      <w:pPr>
        <w:pStyle w:val="TableofFigures"/>
        <w:tabs>
          <w:tab w:val="right" w:leader="dot" w:pos="9350"/>
        </w:tabs>
        <w:rPr>
          <w:rFonts w:eastAsiaTheme="minorEastAsia" w:cstheme="minorBidi"/>
          <w:iCs w:val="0"/>
          <w:noProof/>
          <w:sz w:val="22"/>
          <w:szCs w:val="22"/>
        </w:rPr>
      </w:pPr>
      <w:hyperlink w:history="1" w:anchor="_Toc131499122" r:id="rId28">
        <w:r w:rsidRPr="00A50D53" w:rsidR="00DD0ADC">
          <w:rPr>
            <w:rStyle w:val="Hyperlink"/>
            <w:noProof/>
          </w:rPr>
          <w:t>Figure 16 – Simulated displacement of flexure</w:t>
        </w:r>
        <w:r w:rsidR="00DD0ADC">
          <w:rPr>
            <w:noProof/>
            <w:webHidden/>
          </w:rPr>
          <w:tab/>
        </w:r>
        <w:r w:rsidR="00DD0ADC">
          <w:rPr>
            <w:noProof/>
            <w:webHidden/>
          </w:rPr>
          <w:fldChar w:fldCharType="begin"/>
        </w:r>
        <w:r w:rsidR="00DD0ADC">
          <w:rPr>
            <w:noProof/>
            <w:webHidden/>
          </w:rPr>
          <w:instrText xml:space="preserve"> PAGEREF _Toc131499122 \h </w:instrText>
        </w:r>
        <w:r w:rsidR="00DD0ADC">
          <w:rPr>
            <w:noProof/>
            <w:webHidden/>
          </w:rPr>
        </w:r>
        <w:r w:rsidR="00DD0ADC">
          <w:rPr>
            <w:noProof/>
            <w:webHidden/>
          </w:rPr>
          <w:fldChar w:fldCharType="separate"/>
        </w:r>
        <w:r w:rsidR="003133FB">
          <w:rPr>
            <w:noProof/>
            <w:webHidden/>
          </w:rPr>
          <w:t>39</w:t>
        </w:r>
        <w:r w:rsidR="00DD0ADC">
          <w:rPr>
            <w:noProof/>
            <w:webHidden/>
          </w:rPr>
          <w:fldChar w:fldCharType="end"/>
        </w:r>
      </w:hyperlink>
    </w:p>
    <w:p w:rsidR="00DD0ADC" w:rsidRDefault="0014723B" w14:paraId="0E2D9C98" w14:textId="13C80BB2">
      <w:pPr>
        <w:pStyle w:val="TableofFigures"/>
        <w:tabs>
          <w:tab w:val="right" w:leader="dot" w:pos="9350"/>
        </w:tabs>
        <w:rPr>
          <w:rFonts w:eastAsiaTheme="minorEastAsia" w:cstheme="minorBidi"/>
          <w:iCs w:val="0"/>
          <w:noProof/>
          <w:sz w:val="22"/>
          <w:szCs w:val="22"/>
        </w:rPr>
      </w:pPr>
      <w:hyperlink w:history="1" w:anchor="_Toc131499123" r:id="rId29">
        <w:r w:rsidRPr="00A50D53" w:rsidR="00DD0ADC">
          <w:rPr>
            <w:rStyle w:val="Hyperlink"/>
            <w:noProof/>
          </w:rPr>
          <w:t>Figure 17 – Flexure with gears</w:t>
        </w:r>
        <w:r w:rsidR="00DD0ADC">
          <w:rPr>
            <w:noProof/>
            <w:webHidden/>
          </w:rPr>
          <w:tab/>
        </w:r>
        <w:r w:rsidR="00DD0ADC">
          <w:rPr>
            <w:noProof/>
            <w:webHidden/>
          </w:rPr>
          <w:fldChar w:fldCharType="begin"/>
        </w:r>
        <w:r w:rsidR="00DD0ADC">
          <w:rPr>
            <w:noProof/>
            <w:webHidden/>
          </w:rPr>
          <w:instrText xml:space="preserve"> PAGEREF _Toc131499123 \h </w:instrText>
        </w:r>
        <w:r w:rsidR="00DD0ADC">
          <w:rPr>
            <w:noProof/>
            <w:webHidden/>
          </w:rPr>
        </w:r>
        <w:r w:rsidR="00DD0ADC">
          <w:rPr>
            <w:noProof/>
            <w:webHidden/>
          </w:rPr>
          <w:fldChar w:fldCharType="separate"/>
        </w:r>
        <w:r w:rsidR="003133FB">
          <w:rPr>
            <w:noProof/>
            <w:webHidden/>
          </w:rPr>
          <w:t>40</w:t>
        </w:r>
        <w:r w:rsidR="00DD0ADC">
          <w:rPr>
            <w:noProof/>
            <w:webHidden/>
          </w:rPr>
          <w:fldChar w:fldCharType="end"/>
        </w:r>
      </w:hyperlink>
    </w:p>
    <w:p w:rsidR="00DD0ADC" w:rsidRDefault="0014723B" w14:paraId="06DD1C49" w14:textId="41BDCC7C">
      <w:pPr>
        <w:pStyle w:val="TableofFigures"/>
        <w:tabs>
          <w:tab w:val="right" w:leader="dot" w:pos="9350"/>
        </w:tabs>
        <w:rPr>
          <w:rFonts w:eastAsiaTheme="minorEastAsia" w:cstheme="minorBidi"/>
          <w:iCs w:val="0"/>
          <w:noProof/>
          <w:sz w:val="22"/>
          <w:szCs w:val="22"/>
        </w:rPr>
      </w:pPr>
      <w:hyperlink w:history="1" w:anchor="_Toc131499124" r:id="rId30">
        <w:r w:rsidRPr="00A50D53" w:rsidR="00DD0ADC">
          <w:rPr>
            <w:rStyle w:val="Hyperlink"/>
            <w:noProof/>
          </w:rPr>
          <w:t>Figure 18 – Range of motion of flexure</w:t>
        </w:r>
        <w:r w:rsidR="00DD0ADC">
          <w:rPr>
            <w:noProof/>
            <w:webHidden/>
          </w:rPr>
          <w:tab/>
        </w:r>
        <w:r w:rsidR="00DD0ADC">
          <w:rPr>
            <w:noProof/>
            <w:webHidden/>
          </w:rPr>
          <w:fldChar w:fldCharType="begin"/>
        </w:r>
        <w:r w:rsidR="00DD0ADC">
          <w:rPr>
            <w:noProof/>
            <w:webHidden/>
          </w:rPr>
          <w:instrText xml:space="preserve"> PAGEREF _Toc131499124 \h </w:instrText>
        </w:r>
        <w:r w:rsidR="00DD0ADC">
          <w:rPr>
            <w:noProof/>
            <w:webHidden/>
          </w:rPr>
        </w:r>
        <w:r w:rsidR="00DD0ADC">
          <w:rPr>
            <w:noProof/>
            <w:webHidden/>
          </w:rPr>
          <w:fldChar w:fldCharType="separate"/>
        </w:r>
        <w:r w:rsidR="003133FB">
          <w:rPr>
            <w:noProof/>
            <w:webHidden/>
          </w:rPr>
          <w:t>40</w:t>
        </w:r>
        <w:r w:rsidR="00DD0ADC">
          <w:rPr>
            <w:noProof/>
            <w:webHidden/>
          </w:rPr>
          <w:fldChar w:fldCharType="end"/>
        </w:r>
      </w:hyperlink>
    </w:p>
    <w:p w:rsidR="00DD0ADC" w:rsidRDefault="0014723B" w14:paraId="6B92BE4F" w14:textId="13CDDE46">
      <w:pPr>
        <w:pStyle w:val="TableofFigures"/>
        <w:tabs>
          <w:tab w:val="right" w:leader="dot" w:pos="9350"/>
        </w:tabs>
        <w:rPr>
          <w:rFonts w:eastAsiaTheme="minorEastAsia" w:cstheme="minorBidi"/>
          <w:iCs w:val="0"/>
          <w:noProof/>
          <w:sz w:val="22"/>
          <w:szCs w:val="22"/>
        </w:rPr>
      </w:pPr>
      <w:hyperlink w:history="1" w:anchor="_Toc131499125" r:id="rId31">
        <w:r w:rsidRPr="00A50D53" w:rsidR="00DD0ADC">
          <w:rPr>
            <w:rStyle w:val="Hyperlink"/>
            <w:noProof/>
          </w:rPr>
          <w:t>Figure 19 – Flexures with couplers for (a) under-mounting and (b) side-mounting</w:t>
        </w:r>
        <w:r w:rsidR="00DD0ADC">
          <w:rPr>
            <w:noProof/>
            <w:webHidden/>
          </w:rPr>
          <w:tab/>
        </w:r>
        <w:r w:rsidR="00DD0ADC">
          <w:rPr>
            <w:noProof/>
            <w:webHidden/>
          </w:rPr>
          <w:fldChar w:fldCharType="begin"/>
        </w:r>
        <w:r w:rsidR="00DD0ADC">
          <w:rPr>
            <w:noProof/>
            <w:webHidden/>
          </w:rPr>
          <w:instrText xml:space="preserve"> PAGEREF _Toc131499125 \h </w:instrText>
        </w:r>
        <w:r w:rsidR="00DD0ADC">
          <w:rPr>
            <w:noProof/>
            <w:webHidden/>
          </w:rPr>
        </w:r>
        <w:r w:rsidR="00DD0ADC">
          <w:rPr>
            <w:noProof/>
            <w:webHidden/>
          </w:rPr>
          <w:fldChar w:fldCharType="separate"/>
        </w:r>
        <w:r w:rsidR="003133FB">
          <w:rPr>
            <w:noProof/>
            <w:webHidden/>
          </w:rPr>
          <w:t>41</w:t>
        </w:r>
        <w:r w:rsidR="00DD0ADC">
          <w:rPr>
            <w:noProof/>
            <w:webHidden/>
          </w:rPr>
          <w:fldChar w:fldCharType="end"/>
        </w:r>
      </w:hyperlink>
    </w:p>
    <w:p w:rsidR="00DD0ADC" w:rsidRDefault="0014723B" w14:paraId="779BD9D4" w14:textId="122AF297">
      <w:pPr>
        <w:pStyle w:val="TableofFigures"/>
        <w:tabs>
          <w:tab w:val="right" w:leader="dot" w:pos="9350"/>
        </w:tabs>
        <w:rPr>
          <w:rFonts w:eastAsiaTheme="minorEastAsia" w:cstheme="minorBidi"/>
          <w:iCs w:val="0"/>
          <w:noProof/>
          <w:sz w:val="22"/>
          <w:szCs w:val="22"/>
        </w:rPr>
      </w:pPr>
      <w:hyperlink w:history="1" w:anchor="_Toc131499126">
        <w:r w:rsidRPr="00A50D53" w:rsidR="00DD0ADC">
          <w:rPr>
            <w:rStyle w:val="Hyperlink"/>
            <w:noProof/>
          </w:rPr>
          <w:t>Figure 20 – 3D model of table design.</w:t>
        </w:r>
        <w:r w:rsidR="00DD0ADC">
          <w:rPr>
            <w:noProof/>
            <w:webHidden/>
          </w:rPr>
          <w:tab/>
        </w:r>
        <w:r w:rsidR="00DD0ADC">
          <w:rPr>
            <w:noProof/>
            <w:webHidden/>
          </w:rPr>
          <w:fldChar w:fldCharType="begin"/>
        </w:r>
        <w:r w:rsidR="00DD0ADC">
          <w:rPr>
            <w:noProof/>
            <w:webHidden/>
          </w:rPr>
          <w:instrText xml:space="preserve"> PAGEREF _Toc131499126 \h </w:instrText>
        </w:r>
        <w:r w:rsidR="00DD0ADC">
          <w:rPr>
            <w:noProof/>
            <w:webHidden/>
          </w:rPr>
        </w:r>
        <w:r w:rsidR="00DD0ADC">
          <w:rPr>
            <w:noProof/>
            <w:webHidden/>
          </w:rPr>
          <w:fldChar w:fldCharType="separate"/>
        </w:r>
        <w:r w:rsidR="003133FB">
          <w:rPr>
            <w:noProof/>
            <w:webHidden/>
          </w:rPr>
          <w:t>41</w:t>
        </w:r>
        <w:r w:rsidR="00DD0ADC">
          <w:rPr>
            <w:noProof/>
            <w:webHidden/>
          </w:rPr>
          <w:fldChar w:fldCharType="end"/>
        </w:r>
      </w:hyperlink>
    </w:p>
    <w:p w:rsidR="00DD0ADC" w:rsidRDefault="0014723B" w14:paraId="3100810B" w14:textId="3D5B8272">
      <w:pPr>
        <w:pStyle w:val="TableofFigures"/>
        <w:tabs>
          <w:tab w:val="right" w:leader="dot" w:pos="9350"/>
        </w:tabs>
        <w:rPr>
          <w:rFonts w:eastAsiaTheme="minorEastAsia" w:cstheme="minorBidi"/>
          <w:iCs w:val="0"/>
          <w:noProof/>
          <w:sz w:val="22"/>
          <w:szCs w:val="22"/>
        </w:rPr>
      </w:pPr>
      <w:hyperlink w:history="1" w:anchor="_Toc131499127">
        <w:r w:rsidRPr="00A50D53" w:rsidR="00DD0ADC">
          <w:rPr>
            <w:rStyle w:val="Hyperlink"/>
            <w:noProof/>
          </w:rPr>
          <w:t>Figure 21 – 3D model of table design, actuator mounted underneath.</w:t>
        </w:r>
        <w:r w:rsidR="00DD0ADC">
          <w:rPr>
            <w:noProof/>
            <w:webHidden/>
          </w:rPr>
          <w:tab/>
        </w:r>
        <w:r w:rsidR="00DD0ADC">
          <w:rPr>
            <w:noProof/>
            <w:webHidden/>
          </w:rPr>
          <w:fldChar w:fldCharType="begin"/>
        </w:r>
        <w:r w:rsidR="00DD0ADC">
          <w:rPr>
            <w:noProof/>
            <w:webHidden/>
          </w:rPr>
          <w:instrText xml:space="preserve"> PAGEREF _Toc131499127 \h </w:instrText>
        </w:r>
        <w:r w:rsidR="00DD0ADC">
          <w:rPr>
            <w:noProof/>
            <w:webHidden/>
          </w:rPr>
        </w:r>
        <w:r w:rsidR="00DD0ADC">
          <w:rPr>
            <w:noProof/>
            <w:webHidden/>
          </w:rPr>
          <w:fldChar w:fldCharType="separate"/>
        </w:r>
        <w:r w:rsidR="003133FB">
          <w:rPr>
            <w:noProof/>
            <w:webHidden/>
          </w:rPr>
          <w:t>42</w:t>
        </w:r>
        <w:r w:rsidR="00DD0ADC">
          <w:rPr>
            <w:noProof/>
            <w:webHidden/>
          </w:rPr>
          <w:fldChar w:fldCharType="end"/>
        </w:r>
      </w:hyperlink>
    </w:p>
    <w:p w:rsidR="00DD0ADC" w:rsidRDefault="0014723B" w14:paraId="7B63538A" w14:textId="1FF8B7A6">
      <w:pPr>
        <w:pStyle w:val="TableofFigures"/>
        <w:tabs>
          <w:tab w:val="right" w:leader="dot" w:pos="9350"/>
        </w:tabs>
        <w:rPr>
          <w:rFonts w:eastAsiaTheme="minorEastAsia" w:cstheme="minorBidi"/>
          <w:iCs w:val="0"/>
          <w:noProof/>
          <w:sz w:val="22"/>
          <w:szCs w:val="22"/>
        </w:rPr>
      </w:pPr>
      <w:hyperlink w:history="1" w:anchor="_Toc131499128">
        <w:r w:rsidRPr="00A50D53" w:rsidR="00DD0ADC">
          <w:rPr>
            <w:rStyle w:val="Hyperlink"/>
            <w:noProof/>
          </w:rPr>
          <w:t>Figure 22 – Actual build of table, with actuator in side-mounted configuration.</w:t>
        </w:r>
        <w:r w:rsidR="00DD0ADC">
          <w:rPr>
            <w:noProof/>
            <w:webHidden/>
          </w:rPr>
          <w:tab/>
        </w:r>
        <w:r w:rsidR="00DD0ADC">
          <w:rPr>
            <w:noProof/>
            <w:webHidden/>
          </w:rPr>
          <w:fldChar w:fldCharType="begin"/>
        </w:r>
        <w:r w:rsidR="00DD0ADC">
          <w:rPr>
            <w:noProof/>
            <w:webHidden/>
          </w:rPr>
          <w:instrText xml:space="preserve"> PAGEREF _Toc131499128 \h </w:instrText>
        </w:r>
        <w:r w:rsidR="00DD0ADC">
          <w:rPr>
            <w:noProof/>
            <w:webHidden/>
          </w:rPr>
        </w:r>
        <w:r w:rsidR="00DD0ADC">
          <w:rPr>
            <w:noProof/>
            <w:webHidden/>
          </w:rPr>
          <w:fldChar w:fldCharType="separate"/>
        </w:r>
        <w:r w:rsidR="003133FB">
          <w:rPr>
            <w:noProof/>
            <w:webHidden/>
          </w:rPr>
          <w:t>43</w:t>
        </w:r>
        <w:r w:rsidR="00DD0ADC">
          <w:rPr>
            <w:noProof/>
            <w:webHidden/>
          </w:rPr>
          <w:fldChar w:fldCharType="end"/>
        </w:r>
      </w:hyperlink>
    </w:p>
    <w:p w:rsidR="00DD0ADC" w:rsidRDefault="0014723B" w14:paraId="2C88DF74" w14:textId="5283AC99">
      <w:pPr>
        <w:pStyle w:val="TableofFigures"/>
        <w:tabs>
          <w:tab w:val="right" w:leader="dot" w:pos="9350"/>
        </w:tabs>
        <w:rPr>
          <w:rFonts w:eastAsiaTheme="minorEastAsia" w:cstheme="minorBidi"/>
          <w:iCs w:val="0"/>
          <w:noProof/>
          <w:sz w:val="22"/>
          <w:szCs w:val="22"/>
        </w:rPr>
      </w:pPr>
      <w:hyperlink w:history="1" w:anchor="_Toc131499129">
        <w:r w:rsidRPr="00A50D53" w:rsidR="00DD0ADC">
          <w:rPr>
            <w:rStyle w:val="Hyperlink"/>
            <w:noProof/>
          </w:rPr>
          <w:t>Figure 23 – Database Schema</w:t>
        </w:r>
        <w:r w:rsidR="00DD0ADC">
          <w:rPr>
            <w:noProof/>
            <w:webHidden/>
          </w:rPr>
          <w:tab/>
        </w:r>
        <w:r w:rsidR="00DD0ADC">
          <w:rPr>
            <w:noProof/>
            <w:webHidden/>
          </w:rPr>
          <w:fldChar w:fldCharType="begin"/>
        </w:r>
        <w:r w:rsidR="00DD0ADC">
          <w:rPr>
            <w:noProof/>
            <w:webHidden/>
          </w:rPr>
          <w:instrText xml:space="preserve"> PAGEREF _Toc131499129 \h </w:instrText>
        </w:r>
        <w:r w:rsidR="00DD0ADC">
          <w:rPr>
            <w:noProof/>
            <w:webHidden/>
          </w:rPr>
        </w:r>
        <w:r w:rsidR="00DD0ADC">
          <w:rPr>
            <w:noProof/>
            <w:webHidden/>
          </w:rPr>
          <w:fldChar w:fldCharType="separate"/>
        </w:r>
        <w:r w:rsidR="003133FB">
          <w:rPr>
            <w:noProof/>
            <w:webHidden/>
          </w:rPr>
          <w:t>44</w:t>
        </w:r>
        <w:r w:rsidR="00DD0ADC">
          <w:rPr>
            <w:noProof/>
            <w:webHidden/>
          </w:rPr>
          <w:fldChar w:fldCharType="end"/>
        </w:r>
      </w:hyperlink>
    </w:p>
    <w:p w:rsidR="00DD0ADC" w:rsidRDefault="0014723B" w14:paraId="19F1249C" w14:textId="1A21169E">
      <w:pPr>
        <w:pStyle w:val="TableofFigures"/>
        <w:tabs>
          <w:tab w:val="right" w:leader="dot" w:pos="9350"/>
        </w:tabs>
        <w:rPr>
          <w:rFonts w:eastAsiaTheme="minorEastAsia" w:cstheme="minorBidi"/>
          <w:iCs w:val="0"/>
          <w:noProof/>
          <w:sz w:val="22"/>
          <w:szCs w:val="22"/>
        </w:rPr>
      </w:pPr>
      <w:hyperlink w:history="1" w:anchor="_Toc131499130">
        <w:r w:rsidRPr="00A50D53" w:rsidR="00DD0ADC">
          <w:rPr>
            <w:rStyle w:val="Hyperlink"/>
            <w:noProof/>
          </w:rPr>
          <w:t>Figure 24 – Database file as an excel spreadsheet.</w:t>
        </w:r>
        <w:r w:rsidR="00DD0ADC">
          <w:rPr>
            <w:noProof/>
            <w:webHidden/>
          </w:rPr>
          <w:tab/>
        </w:r>
        <w:r w:rsidR="00DD0ADC">
          <w:rPr>
            <w:noProof/>
            <w:webHidden/>
          </w:rPr>
          <w:fldChar w:fldCharType="begin"/>
        </w:r>
        <w:r w:rsidR="00DD0ADC">
          <w:rPr>
            <w:noProof/>
            <w:webHidden/>
          </w:rPr>
          <w:instrText xml:space="preserve"> PAGEREF _Toc131499130 \h </w:instrText>
        </w:r>
        <w:r w:rsidR="00DD0ADC">
          <w:rPr>
            <w:noProof/>
            <w:webHidden/>
          </w:rPr>
        </w:r>
        <w:r w:rsidR="00DD0ADC">
          <w:rPr>
            <w:noProof/>
            <w:webHidden/>
          </w:rPr>
          <w:fldChar w:fldCharType="separate"/>
        </w:r>
        <w:r w:rsidR="003133FB">
          <w:rPr>
            <w:noProof/>
            <w:webHidden/>
          </w:rPr>
          <w:t>46</w:t>
        </w:r>
        <w:r w:rsidR="00DD0ADC">
          <w:rPr>
            <w:noProof/>
            <w:webHidden/>
          </w:rPr>
          <w:fldChar w:fldCharType="end"/>
        </w:r>
      </w:hyperlink>
    </w:p>
    <w:p w:rsidR="00DD0ADC" w:rsidRDefault="0014723B" w14:paraId="53162261" w14:textId="385F0EBD">
      <w:pPr>
        <w:pStyle w:val="TableofFigures"/>
        <w:tabs>
          <w:tab w:val="right" w:leader="dot" w:pos="9350"/>
        </w:tabs>
        <w:rPr>
          <w:rFonts w:eastAsiaTheme="minorEastAsia" w:cstheme="minorBidi"/>
          <w:iCs w:val="0"/>
          <w:noProof/>
          <w:sz w:val="22"/>
          <w:szCs w:val="22"/>
        </w:rPr>
      </w:pPr>
      <w:hyperlink w:history="1" w:anchor="_Toc131499131">
        <w:r w:rsidRPr="00A50D53" w:rsidR="00DD0ADC">
          <w:rPr>
            <w:rStyle w:val="Hyperlink"/>
            <w:noProof/>
          </w:rPr>
          <w:t>Figure 25 – Received email containing attached database file as excel spreadsheet.</w:t>
        </w:r>
        <w:r w:rsidR="00DD0ADC">
          <w:rPr>
            <w:noProof/>
            <w:webHidden/>
          </w:rPr>
          <w:tab/>
        </w:r>
        <w:r w:rsidR="00DD0ADC">
          <w:rPr>
            <w:noProof/>
            <w:webHidden/>
          </w:rPr>
          <w:fldChar w:fldCharType="begin"/>
        </w:r>
        <w:r w:rsidR="00DD0ADC">
          <w:rPr>
            <w:noProof/>
            <w:webHidden/>
          </w:rPr>
          <w:instrText xml:space="preserve"> PAGEREF _Toc131499131 \h </w:instrText>
        </w:r>
        <w:r w:rsidR="00DD0ADC">
          <w:rPr>
            <w:noProof/>
            <w:webHidden/>
          </w:rPr>
        </w:r>
        <w:r w:rsidR="00DD0ADC">
          <w:rPr>
            <w:noProof/>
            <w:webHidden/>
          </w:rPr>
          <w:fldChar w:fldCharType="separate"/>
        </w:r>
        <w:r w:rsidR="003133FB">
          <w:rPr>
            <w:noProof/>
            <w:webHidden/>
          </w:rPr>
          <w:t>46</w:t>
        </w:r>
        <w:r w:rsidR="00DD0ADC">
          <w:rPr>
            <w:noProof/>
            <w:webHidden/>
          </w:rPr>
          <w:fldChar w:fldCharType="end"/>
        </w:r>
      </w:hyperlink>
    </w:p>
    <w:p w:rsidR="00DD0ADC" w:rsidRDefault="0014723B" w14:paraId="1331B570" w14:textId="75F1640E">
      <w:pPr>
        <w:pStyle w:val="TableofFigures"/>
        <w:tabs>
          <w:tab w:val="right" w:leader="dot" w:pos="9350"/>
        </w:tabs>
        <w:rPr>
          <w:rFonts w:eastAsiaTheme="minorEastAsia" w:cstheme="minorBidi"/>
          <w:iCs w:val="0"/>
          <w:noProof/>
          <w:sz w:val="22"/>
          <w:szCs w:val="22"/>
        </w:rPr>
      </w:pPr>
      <w:hyperlink w:history="1" w:anchor="_Toc131499132">
        <w:r w:rsidRPr="00A50D53" w:rsidR="00DD0ADC">
          <w:rPr>
            <w:rStyle w:val="Hyperlink"/>
            <w:noProof/>
          </w:rPr>
          <w:t>Figure 26 – Home screen UI</w:t>
        </w:r>
        <w:r w:rsidR="00DD0ADC">
          <w:rPr>
            <w:noProof/>
            <w:webHidden/>
          </w:rPr>
          <w:tab/>
        </w:r>
        <w:r w:rsidR="00DD0ADC">
          <w:rPr>
            <w:noProof/>
            <w:webHidden/>
          </w:rPr>
          <w:fldChar w:fldCharType="begin"/>
        </w:r>
        <w:r w:rsidR="00DD0ADC">
          <w:rPr>
            <w:noProof/>
            <w:webHidden/>
          </w:rPr>
          <w:instrText xml:space="preserve"> PAGEREF _Toc131499132 \h </w:instrText>
        </w:r>
        <w:r w:rsidR="00DD0ADC">
          <w:rPr>
            <w:noProof/>
            <w:webHidden/>
          </w:rPr>
        </w:r>
        <w:r w:rsidR="00DD0ADC">
          <w:rPr>
            <w:noProof/>
            <w:webHidden/>
          </w:rPr>
          <w:fldChar w:fldCharType="separate"/>
        </w:r>
        <w:r w:rsidR="003133FB">
          <w:rPr>
            <w:noProof/>
            <w:webHidden/>
          </w:rPr>
          <w:t>47</w:t>
        </w:r>
        <w:r w:rsidR="00DD0ADC">
          <w:rPr>
            <w:noProof/>
            <w:webHidden/>
          </w:rPr>
          <w:fldChar w:fldCharType="end"/>
        </w:r>
      </w:hyperlink>
    </w:p>
    <w:p w:rsidR="00DD0ADC" w:rsidRDefault="0014723B" w14:paraId="750A4720" w14:textId="1766C715">
      <w:pPr>
        <w:pStyle w:val="TableofFigures"/>
        <w:tabs>
          <w:tab w:val="right" w:leader="dot" w:pos="9350"/>
        </w:tabs>
        <w:rPr>
          <w:rFonts w:eastAsiaTheme="minorEastAsia" w:cstheme="minorBidi"/>
          <w:iCs w:val="0"/>
          <w:noProof/>
          <w:sz w:val="22"/>
          <w:szCs w:val="22"/>
        </w:rPr>
      </w:pPr>
      <w:hyperlink w:history="1" w:anchor="_Toc131499133">
        <w:r w:rsidRPr="00A50D53" w:rsidR="00DD0ADC">
          <w:rPr>
            <w:rStyle w:val="Hyperlink"/>
            <w:noProof/>
          </w:rPr>
          <w:t>Figure 27 – Settings Page UI</w:t>
        </w:r>
        <w:r w:rsidR="00DD0ADC">
          <w:rPr>
            <w:noProof/>
            <w:webHidden/>
          </w:rPr>
          <w:tab/>
        </w:r>
        <w:r w:rsidR="00DD0ADC">
          <w:rPr>
            <w:noProof/>
            <w:webHidden/>
          </w:rPr>
          <w:fldChar w:fldCharType="begin"/>
        </w:r>
        <w:r w:rsidR="00DD0ADC">
          <w:rPr>
            <w:noProof/>
            <w:webHidden/>
          </w:rPr>
          <w:instrText xml:space="preserve"> PAGEREF _Toc131499133 \h </w:instrText>
        </w:r>
        <w:r w:rsidR="00DD0ADC">
          <w:rPr>
            <w:noProof/>
            <w:webHidden/>
          </w:rPr>
        </w:r>
        <w:r w:rsidR="00DD0ADC">
          <w:rPr>
            <w:noProof/>
            <w:webHidden/>
          </w:rPr>
          <w:fldChar w:fldCharType="separate"/>
        </w:r>
        <w:r w:rsidR="003133FB">
          <w:rPr>
            <w:noProof/>
            <w:webHidden/>
          </w:rPr>
          <w:t>48</w:t>
        </w:r>
        <w:r w:rsidR="00DD0ADC">
          <w:rPr>
            <w:noProof/>
            <w:webHidden/>
          </w:rPr>
          <w:fldChar w:fldCharType="end"/>
        </w:r>
      </w:hyperlink>
    </w:p>
    <w:p w:rsidR="00DD0ADC" w:rsidRDefault="0014723B" w14:paraId="265794BB" w14:textId="05ED773B">
      <w:pPr>
        <w:pStyle w:val="TableofFigures"/>
        <w:tabs>
          <w:tab w:val="right" w:leader="dot" w:pos="9350"/>
        </w:tabs>
        <w:rPr>
          <w:rFonts w:eastAsiaTheme="minorEastAsia" w:cstheme="minorBidi"/>
          <w:iCs w:val="0"/>
          <w:noProof/>
          <w:sz w:val="22"/>
          <w:szCs w:val="22"/>
        </w:rPr>
      </w:pPr>
      <w:hyperlink w:history="1" w:anchor="_Toc131499134">
        <w:r w:rsidRPr="00A50D53" w:rsidR="00DD0ADC">
          <w:rPr>
            <w:rStyle w:val="Hyperlink"/>
            <w:noProof/>
          </w:rPr>
          <w:t>Figure 28 – Code  utilized to calculate frequency using raw data of accelerometer</w:t>
        </w:r>
        <w:r w:rsidR="00DD0ADC">
          <w:rPr>
            <w:noProof/>
            <w:webHidden/>
          </w:rPr>
          <w:tab/>
        </w:r>
        <w:r w:rsidR="00DD0ADC">
          <w:rPr>
            <w:noProof/>
            <w:webHidden/>
          </w:rPr>
          <w:fldChar w:fldCharType="begin"/>
        </w:r>
        <w:r w:rsidR="00DD0ADC">
          <w:rPr>
            <w:noProof/>
            <w:webHidden/>
          </w:rPr>
          <w:instrText xml:space="preserve"> PAGEREF _Toc131499134 \h </w:instrText>
        </w:r>
        <w:r w:rsidR="00DD0ADC">
          <w:rPr>
            <w:noProof/>
            <w:webHidden/>
          </w:rPr>
        </w:r>
        <w:r w:rsidR="00DD0ADC">
          <w:rPr>
            <w:noProof/>
            <w:webHidden/>
          </w:rPr>
          <w:fldChar w:fldCharType="separate"/>
        </w:r>
        <w:r w:rsidR="003133FB">
          <w:rPr>
            <w:noProof/>
            <w:webHidden/>
          </w:rPr>
          <w:t>66</w:t>
        </w:r>
        <w:r w:rsidR="00DD0ADC">
          <w:rPr>
            <w:noProof/>
            <w:webHidden/>
          </w:rPr>
          <w:fldChar w:fldCharType="end"/>
        </w:r>
      </w:hyperlink>
    </w:p>
    <w:p w:rsidR="00DD0ADC" w:rsidRDefault="0014723B" w14:paraId="08F19863" w14:textId="66D7A149">
      <w:pPr>
        <w:pStyle w:val="TableofFigures"/>
        <w:tabs>
          <w:tab w:val="right" w:leader="dot" w:pos="9350"/>
        </w:tabs>
        <w:rPr>
          <w:rFonts w:eastAsiaTheme="minorEastAsia" w:cstheme="minorBidi"/>
          <w:iCs w:val="0"/>
          <w:noProof/>
          <w:sz w:val="22"/>
          <w:szCs w:val="22"/>
        </w:rPr>
      </w:pPr>
      <w:hyperlink w:history="1" w:anchor="_Toc131499135">
        <w:r w:rsidRPr="00A50D53" w:rsidR="00DD0ADC">
          <w:rPr>
            <w:rStyle w:val="Hyperlink"/>
            <w:noProof/>
          </w:rPr>
          <w:t>Figure 29 – Motor design schematics</w:t>
        </w:r>
        <w:r w:rsidR="00DD0ADC">
          <w:rPr>
            <w:noProof/>
            <w:webHidden/>
          </w:rPr>
          <w:tab/>
        </w:r>
        <w:r w:rsidR="00DD0ADC">
          <w:rPr>
            <w:noProof/>
            <w:webHidden/>
          </w:rPr>
          <w:fldChar w:fldCharType="begin"/>
        </w:r>
        <w:r w:rsidR="00DD0ADC">
          <w:rPr>
            <w:noProof/>
            <w:webHidden/>
          </w:rPr>
          <w:instrText xml:space="preserve"> PAGEREF _Toc131499135 \h </w:instrText>
        </w:r>
        <w:r w:rsidR="00DD0ADC">
          <w:rPr>
            <w:noProof/>
            <w:webHidden/>
          </w:rPr>
        </w:r>
        <w:r w:rsidR="00DD0ADC">
          <w:rPr>
            <w:noProof/>
            <w:webHidden/>
          </w:rPr>
          <w:fldChar w:fldCharType="separate"/>
        </w:r>
        <w:r w:rsidR="003133FB">
          <w:rPr>
            <w:noProof/>
            <w:webHidden/>
          </w:rPr>
          <w:t>67</w:t>
        </w:r>
        <w:r w:rsidR="00DD0ADC">
          <w:rPr>
            <w:noProof/>
            <w:webHidden/>
          </w:rPr>
          <w:fldChar w:fldCharType="end"/>
        </w:r>
      </w:hyperlink>
    </w:p>
    <w:p w:rsidR="00DD0ADC" w:rsidRDefault="0014723B" w14:paraId="376FC843" w14:textId="10A25B04">
      <w:pPr>
        <w:pStyle w:val="TableofFigures"/>
        <w:tabs>
          <w:tab w:val="right" w:leader="dot" w:pos="9350"/>
        </w:tabs>
        <w:rPr>
          <w:rFonts w:eastAsiaTheme="minorEastAsia" w:cstheme="minorBidi"/>
          <w:iCs w:val="0"/>
          <w:noProof/>
          <w:sz w:val="22"/>
          <w:szCs w:val="22"/>
        </w:rPr>
      </w:pPr>
      <w:hyperlink w:history="1" w:anchor="_Toc131499136">
        <w:r w:rsidRPr="00A50D53" w:rsidR="00DD0ADC">
          <w:rPr>
            <w:rStyle w:val="Hyperlink"/>
            <w:noProof/>
          </w:rPr>
          <w:t>Figure 34 – Database schema from the proposal.</w:t>
        </w:r>
        <w:r w:rsidR="00DD0ADC">
          <w:rPr>
            <w:noProof/>
            <w:webHidden/>
          </w:rPr>
          <w:tab/>
        </w:r>
        <w:r w:rsidR="00DD0ADC">
          <w:rPr>
            <w:noProof/>
            <w:webHidden/>
          </w:rPr>
          <w:fldChar w:fldCharType="begin"/>
        </w:r>
        <w:r w:rsidR="00DD0ADC">
          <w:rPr>
            <w:noProof/>
            <w:webHidden/>
          </w:rPr>
          <w:instrText xml:space="preserve"> PAGEREF _Toc131499136 \h </w:instrText>
        </w:r>
        <w:r w:rsidR="00DD0ADC">
          <w:rPr>
            <w:noProof/>
            <w:webHidden/>
          </w:rPr>
        </w:r>
        <w:r w:rsidR="00DD0ADC">
          <w:rPr>
            <w:noProof/>
            <w:webHidden/>
          </w:rPr>
          <w:fldChar w:fldCharType="separate"/>
        </w:r>
        <w:r w:rsidR="003133FB">
          <w:rPr>
            <w:noProof/>
            <w:webHidden/>
          </w:rPr>
          <w:t>67</w:t>
        </w:r>
        <w:r w:rsidR="00DD0ADC">
          <w:rPr>
            <w:noProof/>
            <w:webHidden/>
          </w:rPr>
          <w:fldChar w:fldCharType="end"/>
        </w:r>
      </w:hyperlink>
    </w:p>
    <w:p w:rsidR="00DD0ADC" w:rsidRDefault="0014723B" w14:paraId="566271F4" w14:textId="39269472">
      <w:pPr>
        <w:pStyle w:val="TableofFigures"/>
        <w:tabs>
          <w:tab w:val="right" w:leader="dot" w:pos="9350"/>
        </w:tabs>
        <w:rPr>
          <w:rFonts w:eastAsiaTheme="minorEastAsia" w:cstheme="minorBidi"/>
          <w:iCs w:val="0"/>
          <w:noProof/>
          <w:sz w:val="22"/>
          <w:szCs w:val="22"/>
        </w:rPr>
      </w:pPr>
      <w:hyperlink w:history="1" w:anchor="_Toc131499137">
        <w:r w:rsidRPr="00A50D53" w:rsidR="00DD0ADC">
          <w:rPr>
            <w:rStyle w:val="Hyperlink"/>
            <w:noProof/>
          </w:rPr>
          <w:t>Figure 35 – Database schema from the progress report.</w:t>
        </w:r>
        <w:r w:rsidR="00DD0ADC">
          <w:rPr>
            <w:noProof/>
            <w:webHidden/>
          </w:rPr>
          <w:tab/>
        </w:r>
        <w:r w:rsidR="00DD0ADC">
          <w:rPr>
            <w:noProof/>
            <w:webHidden/>
          </w:rPr>
          <w:fldChar w:fldCharType="begin"/>
        </w:r>
        <w:r w:rsidR="00DD0ADC">
          <w:rPr>
            <w:noProof/>
            <w:webHidden/>
          </w:rPr>
          <w:instrText xml:space="preserve"> PAGEREF _Toc131499137 \h </w:instrText>
        </w:r>
        <w:r w:rsidR="00DD0ADC">
          <w:rPr>
            <w:noProof/>
            <w:webHidden/>
          </w:rPr>
        </w:r>
        <w:r w:rsidR="00DD0ADC">
          <w:rPr>
            <w:noProof/>
            <w:webHidden/>
          </w:rPr>
          <w:fldChar w:fldCharType="separate"/>
        </w:r>
        <w:r w:rsidR="003133FB">
          <w:rPr>
            <w:noProof/>
            <w:webHidden/>
          </w:rPr>
          <w:t>68</w:t>
        </w:r>
        <w:r w:rsidR="00DD0ADC">
          <w:rPr>
            <w:noProof/>
            <w:webHidden/>
          </w:rPr>
          <w:fldChar w:fldCharType="end"/>
        </w:r>
      </w:hyperlink>
    </w:p>
    <w:p w:rsidR="00DD0ADC" w:rsidRDefault="0014723B" w14:paraId="19BA7FA6" w14:textId="2B6668A7">
      <w:pPr>
        <w:pStyle w:val="TableofFigures"/>
        <w:tabs>
          <w:tab w:val="right" w:leader="dot" w:pos="9350"/>
        </w:tabs>
        <w:rPr>
          <w:rFonts w:eastAsiaTheme="minorEastAsia" w:cstheme="minorBidi"/>
          <w:iCs w:val="0"/>
          <w:noProof/>
          <w:sz w:val="22"/>
          <w:szCs w:val="22"/>
        </w:rPr>
      </w:pPr>
      <w:hyperlink w:history="1" w:anchor="_Toc131499138">
        <w:r w:rsidRPr="00A50D53" w:rsidR="00DD0ADC">
          <w:rPr>
            <w:rStyle w:val="Hyperlink"/>
            <w:noProof/>
          </w:rPr>
          <w:t>Figure 30 – Home screen UI Wireframe</w:t>
        </w:r>
        <w:r w:rsidR="00DD0ADC">
          <w:rPr>
            <w:noProof/>
            <w:webHidden/>
          </w:rPr>
          <w:tab/>
        </w:r>
        <w:r w:rsidR="00DD0ADC">
          <w:rPr>
            <w:noProof/>
            <w:webHidden/>
          </w:rPr>
          <w:fldChar w:fldCharType="begin"/>
        </w:r>
        <w:r w:rsidR="00DD0ADC">
          <w:rPr>
            <w:noProof/>
            <w:webHidden/>
          </w:rPr>
          <w:instrText xml:space="preserve"> PAGEREF _Toc131499138 \h </w:instrText>
        </w:r>
        <w:r w:rsidR="00DD0ADC">
          <w:rPr>
            <w:noProof/>
            <w:webHidden/>
          </w:rPr>
        </w:r>
        <w:r w:rsidR="00DD0ADC">
          <w:rPr>
            <w:noProof/>
            <w:webHidden/>
          </w:rPr>
          <w:fldChar w:fldCharType="separate"/>
        </w:r>
        <w:r w:rsidR="003133FB">
          <w:rPr>
            <w:noProof/>
            <w:webHidden/>
          </w:rPr>
          <w:t>68</w:t>
        </w:r>
        <w:r w:rsidR="00DD0ADC">
          <w:rPr>
            <w:noProof/>
            <w:webHidden/>
          </w:rPr>
          <w:fldChar w:fldCharType="end"/>
        </w:r>
      </w:hyperlink>
    </w:p>
    <w:p w:rsidR="00DD0ADC" w:rsidRDefault="0014723B" w14:paraId="22BFCD43" w14:textId="58F70713">
      <w:pPr>
        <w:pStyle w:val="TableofFigures"/>
        <w:tabs>
          <w:tab w:val="right" w:leader="dot" w:pos="9350"/>
        </w:tabs>
        <w:rPr>
          <w:rFonts w:eastAsiaTheme="minorEastAsia" w:cstheme="minorBidi"/>
          <w:iCs w:val="0"/>
          <w:noProof/>
          <w:sz w:val="22"/>
          <w:szCs w:val="22"/>
        </w:rPr>
      </w:pPr>
      <w:hyperlink w:history="1" w:anchor="_Toc131499139">
        <w:r w:rsidRPr="00A50D53" w:rsidR="00DD0ADC">
          <w:rPr>
            <w:rStyle w:val="Hyperlink"/>
            <w:noProof/>
          </w:rPr>
          <w:t>Figure 31 – Setting Screen UI Wireframe</w:t>
        </w:r>
        <w:r w:rsidR="00DD0ADC">
          <w:rPr>
            <w:noProof/>
            <w:webHidden/>
          </w:rPr>
          <w:tab/>
        </w:r>
        <w:r w:rsidR="00DD0ADC">
          <w:rPr>
            <w:noProof/>
            <w:webHidden/>
          </w:rPr>
          <w:fldChar w:fldCharType="begin"/>
        </w:r>
        <w:r w:rsidR="00DD0ADC">
          <w:rPr>
            <w:noProof/>
            <w:webHidden/>
          </w:rPr>
          <w:instrText xml:space="preserve"> PAGEREF _Toc131499139 \h </w:instrText>
        </w:r>
        <w:r w:rsidR="00DD0ADC">
          <w:rPr>
            <w:noProof/>
            <w:webHidden/>
          </w:rPr>
        </w:r>
        <w:r w:rsidR="00DD0ADC">
          <w:rPr>
            <w:noProof/>
            <w:webHidden/>
          </w:rPr>
          <w:fldChar w:fldCharType="separate"/>
        </w:r>
        <w:r w:rsidR="003133FB">
          <w:rPr>
            <w:noProof/>
            <w:webHidden/>
          </w:rPr>
          <w:t>69</w:t>
        </w:r>
        <w:r w:rsidR="00DD0ADC">
          <w:rPr>
            <w:noProof/>
            <w:webHidden/>
          </w:rPr>
          <w:fldChar w:fldCharType="end"/>
        </w:r>
      </w:hyperlink>
    </w:p>
    <w:p w:rsidR="00DD0ADC" w:rsidRDefault="0014723B" w14:paraId="33324188" w14:textId="3B3F8777">
      <w:pPr>
        <w:pStyle w:val="TableofFigures"/>
        <w:tabs>
          <w:tab w:val="right" w:leader="dot" w:pos="9350"/>
        </w:tabs>
        <w:rPr>
          <w:rFonts w:eastAsiaTheme="minorEastAsia" w:cstheme="minorBidi"/>
          <w:iCs w:val="0"/>
          <w:noProof/>
          <w:sz w:val="22"/>
          <w:szCs w:val="22"/>
        </w:rPr>
      </w:pPr>
      <w:hyperlink w:history="1" w:anchor="_Toc131499140">
        <w:r w:rsidRPr="00A50D53" w:rsidR="00DD0ADC">
          <w:rPr>
            <w:rStyle w:val="Hyperlink"/>
            <w:noProof/>
          </w:rPr>
          <w:t>Figure 32 – Home screen UI First Version</w:t>
        </w:r>
        <w:r w:rsidR="00DD0ADC">
          <w:rPr>
            <w:noProof/>
            <w:webHidden/>
          </w:rPr>
          <w:tab/>
        </w:r>
        <w:r w:rsidR="00DD0ADC">
          <w:rPr>
            <w:noProof/>
            <w:webHidden/>
          </w:rPr>
          <w:fldChar w:fldCharType="begin"/>
        </w:r>
        <w:r w:rsidR="00DD0ADC">
          <w:rPr>
            <w:noProof/>
            <w:webHidden/>
          </w:rPr>
          <w:instrText xml:space="preserve"> PAGEREF _Toc131499140 \h </w:instrText>
        </w:r>
        <w:r w:rsidR="00DD0ADC">
          <w:rPr>
            <w:noProof/>
            <w:webHidden/>
          </w:rPr>
        </w:r>
        <w:r w:rsidR="00DD0ADC">
          <w:rPr>
            <w:noProof/>
            <w:webHidden/>
          </w:rPr>
          <w:fldChar w:fldCharType="separate"/>
        </w:r>
        <w:r w:rsidR="003133FB">
          <w:rPr>
            <w:noProof/>
            <w:webHidden/>
          </w:rPr>
          <w:t>69</w:t>
        </w:r>
        <w:r w:rsidR="00DD0ADC">
          <w:rPr>
            <w:noProof/>
            <w:webHidden/>
          </w:rPr>
          <w:fldChar w:fldCharType="end"/>
        </w:r>
      </w:hyperlink>
    </w:p>
    <w:p w:rsidR="00DD0ADC" w:rsidRDefault="0014723B" w14:paraId="2A08CF1B" w14:textId="292B05A9">
      <w:pPr>
        <w:pStyle w:val="TableofFigures"/>
        <w:tabs>
          <w:tab w:val="right" w:leader="dot" w:pos="9350"/>
        </w:tabs>
        <w:rPr>
          <w:rFonts w:eastAsiaTheme="minorEastAsia" w:cstheme="minorBidi"/>
          <w:iCs w:val="0"/>
          <w:noProof/>
          <w:sz w:val="22"/>
          <w:szCs w:val="22"/>
        </w:rPr>
      </w:pPr>
      <w:hyperlink w:history="1" w:anchor="_Toc131499141">
        <w:r w:rsidRPr="00A50D53" w:rsidR="00DD0ADC">
          <w:rPr>
            <w:rStyle w:val="Hyperlink"/>
            <w:noProof/>
          </w:rPr>
          <w:t>Figure 33 – Settings screen UI First Version</w:t>
        </w:r>
        <w:r w:rsidR="00DD0ADC">
          <w:rPr>
            <w:noProof/>
            <w:webHidden/>
          </w:rPr>
          <w:tab/>
        </w:r>
        <w:r w:rsidR="00DD0ADC">
          <w:rPr>
            <w:noProof/>
            <w:webHidden/>
          </w:rPr>
          <w:fldChar w:fldCharType="begin"/>
        </w:r>
        <w:r w:rsidR="00DD0ADC">
          <w:rPr>
            <w:noProof/>
            <w:webHidden/>
          </w:rPr>
          <w:instrText xml:space="preserve"> PAGEREF _Toc131499141 \h </w:instrText>
        </w:r>
        <w:r w:rsidR="00DD0ADC">
          <w:rPr>
            <w:noProof/>
            <w:webHidden/>
          </w:rPr>
        </w:r>
        <w:r w:rsidR="00DD0ADC">
          <w:rPr>
            <w:noProof/>
            <w:webHidden/>
          </w:rPr>
          <w:fldChar w:fldCharType="separate"/>
        </w:r>
        <w:r w:rsidR="003133FB">
          <w:rPr>
            <w:noProof/>
            <w:webHidden/>
          </w:rPr>
          <w:t>70</w:t>
        </w:r>
        <w:r w:rsidR="00DD0ADC">
          <w:rPr>
            <w:noProof/>
            <w:webHidden/>
          </w:rPr>
          <w:fldChar w:fldCharType="end"/>
        </w:r>
      </w:hyperlink>
    </w:p>
    <w:p w:rsidR="00DD0ADC" w:rsidRDefault="0014723B" w14:paraId="2EFE0A56" w14:textId="6EB907E7">
      <w:pPr>
        <w:pStyle w:val="TableofFigures"/>
        <w:tabs>
          <w:tab w:val="right" w:leader="dot" w:pos="9350"/>
        </w:tabs>
        <w:rPr>
          <w:rFonts w:eastAsiaTheme="minorEastAsia" w:cstheme="minorBidi"/>
          <w:iCs w:val="0"/>
          <w:noProof/>
          <w:sz w:val="22"/>
          <w:szCs w:val="22"/>
        </w:rPr>
      </w:pPr>
      <w:hyperlink w:history="1" w:anchor="_Toc131499142">
        <w:r w:rsidRPr="00A50D53" w:rsidR="00DD0ADC">
          <w:rPr>
            <w:rStyle w:val="Hyperlink"/>
            <w:noProof/>
          </w:rPr>
          <w:t>Figure 36 – Gantt chart</w:t>
        </w:r>
        <w:r w:rsidR="00DD0ADC">
          <w:rPr>
            <w:noProof/>
            <w:webHidden/>
          </w:rPr>
          <w:tab/>
        </w:r>
        <w:r w:rsidR="00DD0ADC">
          <w:rPr>
            <w:noProof/>
            <w:webHidden/>
          </w:rPr>
          <w:fldChar w:fldCharType="begin"/>
        </w:r>
        <w:r w:rsidR="00DD0ADC">
          <w:rPr>
            <w:noProof/>
            <w:webHidden/>
          </w:rPr>
          <w:instrText xml:space="preserve"> PAGEREF _Toc131499142 \h </w:instrText>
        </w:r>
        <w:r w:rsidR="00DD0ADC">
          <w:rPr>
            <w:noProof/>
            <w:webHidden/>
          </w:rPr>
        </w:r>
        <w:r w:rsidR="00DD0ADC">
          <w:rPr>
            <w:noProof/>
            <w:webHidden/>
          </w:rPr>
          <w:fldChar w:fldCharType="separate"/>
        </w:r>
        <w:r w:rsidR="003133FB">
          <w:rPr>
            <w:noProof/>
            <w:webHidden/>
          </w:rPr>
          <w:t>76</w:t>
        </w:r>
        <w:r w:rsidR="00DD0ADC">
          <w:rPr>
            <w:noProof/>
            <w:webHidden/>
          </w:rPr>
          <w:fldChar w:fldCharType="end"/>
        </w:r>
      </w:hyperlink>
    </w:p>
    <w:p w:rsidR="002079D2" w:rsidRDefault="00516128" w14:paraId="10D89964" w14:textId="62DF62AD">
      <w:pPr>
        <w:spacing w:line="259" w:lineRule="auto"/>
        <w:jc w:val="left"/>
        <w:rPr>
          <w:noProof/>
        </w:rPr>
      </w:pPr>
      <w:r>
        <w:fldChar w:fldCharType="end"/>
      </w:r>
      <w:r w:rsidR="00273842">
        <w:fldChar w:fldCharType="begin"/>
      </w:r>
      <w:r w:rsidR="00273842">
        <w:instrText xml:space="preserve"> TOC \h \z \c "Table" </w:instrText>
      </w:r>
      <w:r w:rsidR="00273842">
        <w:fldChar w:fldCharType="separate"/>
      </w:r>
    </w:p>
    <w:p w:rsidR="002079D2" w:rsidRDefault="0014723B" w14:paraId="60813FB5" w14:textId="4E96E3C4">
      <w:pPr>
        <w:pStyle w:val="TableofFigures"/>
        <w:tabs>
          <w:tab w:val="right" w:leader="dot" w:pos="9350"/>
        </w:tabs>
        <w:rPr>
          <w:rFonts w:eastAsiaTheme="minorEastAsia" w:cstheme="minorBidi"/>
          <w:iCs w:val="0"/>
          <w:noProof/>
          <w:sz w:val="22"/>
          <w:szCs w:val="22"/>
        </w:rPr>
      </w:pPr>
      <w:hyperlink w:history="1" w:anchor="_Toc131498366">
        <w:r w:rsidRPr="00AC692C" w:rsidR="002079D2">
          <w:rPr>
            <w:rStyle w:val="Hyperlink"/>
            <w:noProof/>
          </w:rPr>
          <w:t>Table 1 - Roles, tasks, and relevant experience for each team member.</w:t>
        </w:r>
        <w:r w:rsidR="002079D2">
          <w:rPr>
            <w:noProof/>
            <w:webHidden/>
          </w:rPr>
          <w:tab/>
        </w:r>
        <w:r w:rsidR="002079D2">
          <w:rPr>
            <w:noProof/>
            <w:webHidden/>
          </w:rPr>
          <w:fldChar w:fldCharType="begin"/>
        </w:r>
        <w:r w:rsidR="002079D2">
          <w:rPr>
            <w:noProof/>
            <w:webHidden/>
          </w:rPr>
          <w:instrText xml:space="preserve"> PAGEREF _Toc131498366 \h </w:instrText>
        </w:r>
        <w:r w:rsidR="002079D2">
          <w:rPr>
            <w:noProof/>
            <w:webHidden/>
          </w:rPr>
        </w:r>
        <w:r w:rsidR="002079D2">
          <w:rPr>
            <w:noProof/>
            <w:webHidden/>
          </w:rPr>
          <w:fldChar w:fldCharType="separate"/>
        </w:r>
        <w:r w:rsidR="003133FB">
          <w:rPr>
            <w:noProof/>
            <w:webHidden/>
          </w:rPr>
          <w:t>12</w:t>
        </w:r>
        <w:r w:rsidR="002079D2">
          <w:rPr>
            <w:noProof/>
            <w:webHidden/>
          </w:rPr>
          <w:fldChar w:fldCharType="end"/>
        </w:r>
      </w:hyperlink>
    </w:p>
    <w:p w:rsidR="002079D2" w:rsidRDefault="0014723B" w14:paraId="5975FBAB" w14:textId="3873DEEE">
      <w:pPr>
        <w:pStyle w:val="TableofFigures"/>
        <w:tabs>
          <w:tab w:val="right" w:leader="dot" w:pos="9350"/>
        </w:tabs>
        <w:rPr>
          <w:rFonts w:eastAsiaTheme="minorEastAsia" w:cstheme="minorBidi"/>
          <w:iCs w:val="0"/>
          <w:noProof/>
          <w:sz w:val="22"/>
          <w:szCs w:val="22"/>
        </w:rPr>
      </w:pPr>
      <w:hyperlink w:history="1" w:anchor="_Toc131498367">
        <w:r w:rsidRPr="00AC692C" w:rsidR="002079D2">
          <w:rPr>
            <w:rStyle w:val="Hyperlink"/>
            <w:noProof/>
          </w:rPr>
          <w:t>Table 2 - Contributions of each team member to the project components.</w:t>
        </w:r>
        <w:r w:rsidR="002079D2">
          <w:rPr>
            <w:noProof/>
            <w:webHidden/>
          </w:rPr>
          <w:tab/>
        </w:r>
        <w:r w:rsidR="002079D2">
          <w:rPr>
            <w:noProof/>
            <w:webHidden/>
          </w:rPr>
          <w:fldChar w:fldCharType="begin"/>
        </w:r>
        <w:r w:rsidR="002079D2">
          <w:rPr>
            <w:noProof/>
            <w:webHidden/>
          </w:rPr>
          <w:instrText xml:space="preserve"> PAGEREF _Toc131498367 \h </w:instrText>
        </w:r>
        <w:r w:rsidR="002079D2">
          <w:rPr>
            <w:noProof/>
            <w:webHidden/>
          </w:rPr>
        </w:r>
        <w:r w:rsidR="002079D2">
          <w:rPr>
            <w:noProof/>
            <w:webHidden/>
          </w:rPr>
          <w:fldChar w:fldCharType="separate"/>
        </w:r>
        <w:r w:rsidR="003133FB">
          <w:rPr>
            <w:noProof/>
            <w:webHidden/>
          </w:rPr>
          <w:t>14</w:t>
        </w:r>
        <w:r w:rsidR="002079D2">
          <w:rPr>
            <w:noProof/>
            <w:webHidden/>
          </w:rPr>
          <w:fldChar w:fldCharType="end"/>
        </w:r>
      </w:hyperlink>
    </w:p>
    <w:p w:rsidR="002079D2" w:rsidRDefault="0014723B" w14:paraId="1E44B746" w14:textId="300CF3B0">
      <w:pPr>
        <w:pStyle w:val="TableofFigures"/>
        <w:tabs>
          <w:tab w:val="right" w:leader="dot" w:pos="9350"/>
        </w:tabs>
        <w:rPr>
          <w:rFonts w:eastAsiaTheme="minorEastAsia" w:cstheme="minorBidi"/>
          <w:iCs w:val="0"/>
          <w:noProof/>
          <w:sz w:val="22"/>
          <w:szCs w:val="22"/>
        </w:rPr>
      </w:pPr>
      <w:hyperlink w:history="1" w:anchor="_Toc131498368">
        <w:r w:rsidRPr="00AC692C" w:rsidR="002079D2">
          <w:rPr>
            <w:rStyle w:val="Hyperlink"/>
            <w:noProof/>
          </w:rPr>
          <w:t>Table 3 - Contributions from each team member to the Final Report document.</w:t>
        </w:r>
        <w:r w:rsidR="002079D2">
          <w:rPr>
            <w:noProof/>
            <w:webHidden/>
          </w:rPr>
          <w:tab/>
        </w:r>
        <w:r w:rsidR="002079D2">
          <w:rPr>
            <w:noProof/>
            <w:webHidden/>
          </w:rPr>
          <w:fldChar w:fldCharType="begin"/>
        </w:r>
        <w:r w:rsidR="002079D2">
          <w:rPr>
            <w:noProof/>
            <w:webHidden/>
          </w:rPr>
          <w:instrText xml:space="preserve"> PAGEREF _Toc131498368 \h </w:instrText>
        </w:r>
        <w:r w:rsidR="002079D2">
          <w:rPr>
            <w:noProof/>
            <w:webHidden/>
          </w:rPr>
        </w:r>
        <w:r w:rsidR="002079D2">
          <w:rPr>
            <w:noProof/>
            <w:webHidden/>
          </w:rPr>
          <w:fldChar w:fldCharType="separate"/>
        </w:r>
        <w:r w:rsidR="003133FB">
          <w:rPr>
            <w:noProof/>
            <w:webHidden/>
          </w:rPr>
          <w:t>15</w:t>
        </w:r>
        <w:r w:rsidR="002079D2">
          <w:rPr>
            <w:noProof/>
            <w:webHidden/>
          </w:rPr>
          <w:fldChar w:fldCharType="end"/>
        </w:r>
      </w:hyperlink>
    </w:p>
    <w:p w:rsidR="002079D2" w:rsidRDefault="0014723B" w14:paraId="4D37BE56" w14:textId="5FD156B7">
      <w:pPr>
        <w:pStyle w:val="TableofFigures"/>
        <w:tabs>
          <w:tab w:val="right" w:leader="dot" w:pos="9350"/>
        </w:tabs>
        <w:rPr>
          <w:rFonts w:eastAsiaTheme="minorEastAsia" w:cstheme="minorBidi"/>
          <w:iCs w:val="0"/>
          <w:noProof/>
          <w:sz w:val="22"/>
          <w:szCs w:val="22"/>
        </w:rPr>
      </w:pPr>
      <w:hyperlink w:history="1" w:anchor="_Toc131498369">
        <w:r w:rsidRPr="00AC692C" w:rsidR="002079D2">
          <w:rPr>
            <w:rStyle w:val="Hyperlink"/>
            <w:noProof/>
          </w:rPr>
          <w:t>Table 4 - Different gear configurations and their output frequencies</w:t>
        </w:r>
        <w:r w:rsidR="002079D2">
          <w:rPr>
            <w:noProof/>
            <w:webHidden/>
          </w:rPr>
          <w:tab/>
        </w:r>
        <w:r w:rsidR="002079D2">
          <w:rPr>
            <w:noProof/>
            <w:webHidden/>
          </w:rPr>
          <w:fldChar w:fldCharType="begin"/>
        </w:r>
        <w:r w:rsidR="002079D2">
          <w:rPr>
            <w:noProof/>
            <w:webHidden/>
          </w:rPr>
          <w:instrText xml:space="preserve"> PAGEREF _Toc131498369 \h </w:instrText>
        </w:r>
        <w:r w:rsidR="002079D2">
          <w:rPr>
            <w:noProof/>
            <w:webHidden/>
          </w:rPr>
        </w:r>
        <w:r w:rsidR="002079D2">
          <w:rPr>
            <w:noProof/>
            <w:webHidden/>
          </w:rPr>
          <w:fldChar w:fldCharType="separate"/>
        </w:r>
        <w:r w:rsidR="003133FB">
          <w:rPr>
            <w:noProof/>
            <w:webHidden/>
          </w:rPr>
          <w:t>40</w:t>
        </w:r>
        <w:r w:rsidR="002079D2">
          <w:rPr>
            <w:noProof/>
            <w:webHidden/>
          </w:rPr>
          <w:fldChar w:fldCharType="end"/>
        </w:r>
      </w:hyperlink>
    </w:p>
    <w:p w:rsidR="002079D2" w:rsidRDefault="0014723B" w14:paraId="6E8DD523" w14:textId="683AA9F4">
      <w:pPr>
        <w:pStyle w:val="TableofFigures"/>
        <w:tabs>
          <w:tab w:val="right" w:leader="dot" w:pos="9350"/>
        </w:tabs>
        <w:rPr>
          <w:rFonts w:eastAsiaTheme="minorEastAsia" w:cstheme="minorBidi"/>
          <w:iCs w:val="0"/>
          <w:noProof/>
          <w:sz w:val="22"/>
          <w:szCs w:val="22"/>
        </w:rPr>
      </w:pPr>
      <w:hyperlink w:history="1" w:anchor="_Toc131498370">
        <w:r w:rsidRPr="00AC692C" w:rsidR="002079D2">
          <w:rPr>
            <w:rStyle w:val="Hyperlink"/>
            <w:noProof/>
          </w:rPr>
          <w:t>Table 5 - Hardware required to complete project, with sources and pricing.</w:t>
        </w:r>
        <w:r w:rsidR="002079D2">
          <w:rPr>
            <w:noProof/>
            <w:webHidden/>
          </w:rPr>
          <w:tab/>
        </w:r>
        <w:r w:rsidR="002079D2">
          <w:rPr>
            <w:noProof/>
            <w:webHidden/>
          </w:rPr>
          <w:fldChar w:fldCharType="begin"/>
        </w:r>
        <w:r w:rsidR="002079D2">
          <w:rPr>
            <w:noProof/>
            <w:webHidden/>
          </w:rPr>
          <w:instrText xml:space="preserve"> PAGEREF _Toc131498370 \h </w:instrText>
        </w:r>
        <w:r w:rsidR="002079D2">
          <w:rPr>
            <w:noProof/>
            <w:webHidden/>
          </w:rPr>
        </w:r>
        <w:r w:rsidR="002079D2">
          <w:rPr>
            <w:noProof/>
            <w:webHidden/>
          </w:rPr>
          <w:fldChar w:fldCharType="separate"/>
        </w:r>
        <w:r w:rsidR="003133FB">
          <w:rPr>
            <w:noProof/>
            <w:webHidden/>
          </w:rPr>
          <w:t>57</w:t>
        </w:r>
        <w:r w:rsidR="002079D2">
          <w:rPr>
            <w:noProof/>
            <w:webHidden/>
          </w:rPr>
          <w:fldChar w:fldCharType="end"/>
        </w:r>
      </w:hyperlink>
    </w:p>
    <w:p w:rsidR="002079D2" w:rsidRDefault="0014723B" w14:paraId="52368F22" w14:textId="1270BC02">
      <w:pPr>
        <w:pStyle w:val="TableofFigures"/>
        <w:tabs>
          <w:tab w:val="right" w:leader="dot" w:pos="9350"/>
        </w:tabs>
        <w:rPr>
          <w:rFonts w:eastAsiaTheme="minorEastAsia" w:cstheme="minorBidi"/>
          <w:iCs w:val="0"/>
          <w:noProof/>
          <w:sz w:val="22"/>
          <w:szCs w:val="22"/>
        </w:rPr>
      </w:pPr>
      <w:hyperlink w:history="1" w:anchor="_Toc131498371">
        <w:r w:rsidRPr="00AC692C" w:rsidR="002079D2">
          <w:rPr>
            <w:rStyle w:val="Hyperlink"/>
            <w:noProof/>
          </w:rPr>
          <w:t>Table 6 - Cumulative relevant courses for required knowledge and experience.</w:t>
        </w:r>
        <w:r w:rsidR="002079D2">
          <w:rPr>
            <w:noProof/>
            <w:webHidden/>
          </w:rPr>
          <w:tab/>
        </w:r>
        <w:r w:rsidR="002079D2">
          <w:rPr>
            <w:noProof/>
            <w:webHidden/>
          </w:rPr>
          <w:fldChar w:fldCharType="begin"/>
        </w:r>
        <w:r w:rsidR="002079D2">
          <w:rPr>
            <w:noProof/>
            <w:webHidden/>
          </w:rPr>
          <w:instrText xml:space="preserve"> PAGEREF _Toc131498371 \h </w:instrText>
        </w:r>
        <w:r w:rsidR="002079D2">
          <w:rPr>
            <w:noProof/>
            <w:webHidden/>
          </w:rPr>
        </w:r>
        <w:r w:rsidR="002079D2">
          <w:rPr>
            <w:noProof/>
            <w:webHidden/>
          </w:rPr>
          <w:fldChar w:fldCharType="separate"/>
        </w:r>
        <w:r w:rsidR="003133FB">
          <w:rPr>
            <w:noProof/>
            <w:webHidden/>
          </w:rPr>
          <w:t>65</w:t>
        </w:r>
        <w:r w:rsidR="002079D2">
          <w:rPr>
            <w:noProof/>
            <w:webHidden/>
          </w:rPr>
          <w:fldChar w:fldCharType="end"/>
        </w:r>
      </w:hyperlink>
    </w:p>
    <w:p w:rsidR="002079D2" w:rsidRDefault="0014723B" w14:paraId="121DE917" w14:textId="562E77C9">
      <w:pPr>
        <w:pStyle w:val="TableofFigures"/>
        <w:tabs>
          <w:tab w:val="right" w:leader="dot" w:pos="9350"/>
        </w:tabs>
        <w:rPr>
          <w:rFonts w:eastAsiaTheme="minorEastAsia" w:cstheme="minorBidi"/>
          <w:iCs w:val="0"/>
          <w:noProof/>
          <w:sz w:val="22"/>
          <w:szCs w:val="22"/>
        </w:rPr>
      </w:pPr>
      <w:hyperlink w:history="1" w:anchor="_Toc131498372">
        <w:r w:rsidRPr="00AC692C" w:rsidR="002079D2">
          <w:rPr>
            <w:rStyle w:val="Hyperlink"/>
            <w:noProof/>
          </w:rPr>
          <w:t>Table 7 - Components ordered for research and development purposes.</w:t>
        </w:r>
        <w:r w:rsidR="002079D2">
          <w:rPr>
            <w:noProof/>
            <w:webHidden/>
          </w:rPr>
          <w:tab/>
        </w:r>
        <w:r w:rsidR="002079D2">
          <w:rPr>
            <w:noProof/>
            <w:webHidden/>
          </w:rPr>
          <w:fldChar w:fldCharType="begin"/>
        </w:r>
        <w:r w:rsidR="002079D2">
          <w:rPr>
            <w:noProof/>
            <w:webHidden/>
          </w:rPr>
          <w:instrText xml:space="preserve"> PAGEREF _Toc131498372 \h </w:instrText>
        </w:r>
        <w:r w:rsidR="002079D2">
          <w:rPr>
            <w:noProof/>
            <w:webHidden/>
          </w:rPr>
        </w:r>
        <w:r w:rsidR="002079D2">
          <w:rPr>
            <w:noProof/>
            <w:webHidden/>
          </w:rPr>
          <w:fldChar w:fldCharType="separate"/>
        </w:r>
        <w:r w:rsidR="003133FB">
          <w:rPr>
            <w:noProof/>
            <w:webHidden/>
          </w:rPr>
          <w:t>71</w:t>
        </w:r>
        <w:r w:rsidR="002079D2">
          <w:rPr>
            <w:noProof/>
            <w:webHidden/>
          </w:rPr>
          <w:fldChar w:fldCharType="end"/>
        </w:r>
      </w:hyperlink>
    </w:p>
    <w:p w:rsidR="002079D2" w:rsidRDefault="0014723B" w14:paraId="2083D3C0" w14:textId="1DEA39D6">
      <w:pPr>
        <w:pStyle w:val="TableofFigures"/>
        <w:tabs>
          <w:tab w:val="right" w:leader="dot" w:pos="9350"/>
        </w:tabs>
        <w:rPr>
          <w:rFonts w:eastAsiaTheme="minorEastAsia" w:cstheme="minorBidi"/>
          <w:iCs w:val="0"/>
          <w:noProof/>
          <w:sz w:val="22"/>
          <w:szCs w:val="22"/>
        </w:rPr>
      </w:pPr>
      <w:hyperlink w:history="1" w:anchor="_Toc131498373">
        <w:r w:rsidRPr="00AC692C" w:rsidR="002079D2">
          <w:rPr>
            <w:rStyle w:val="Hyperlink"/>
            <w:noProof/>
          </w:rPr>
          <w:t>Table 8 - Components needed to build additional table for system</w:t>
        </w:r>
        <w:r w:rsidR="002079D2">
          <w:rPr>
            <w:noProof/>
            <w:webHidden/>
          </w:rPr>
          <w:tab/>
        </w:r>
        <w:r w:rsidR="002079D2">
          <w:rPr>
            <w:noProof/>
            <w:webHidden/>
          </w:rPr>
          <w:fldChar w:fldCharType="begin"/>
        </w:r>
        <w:r w:rsidR="002079D2">
          <w:rPr>
            <w:noProof/>
            <w:webHidden/>
          </w:rPr>
          <w:instrText xml:space="preserve"> PAGEREF _Toc131498373 \h </w:instrText>
        </w:r>
        <w:r w:rsidR="002079D2">
          <w:rPr>
            <w:noProof/>
            <w:webHidden/>
          </w:rPr>
        </w:r>
        <w:r w:rsidR="002079D2">
          <w:rPr>
            <w:noProof/>
            <w:webHidden/>
          </w:rPr>
          <w:fldChar w:fldCharType="separate"/>
        </w:r>
        <w:r w:rsidR="003133FB">
          <w:rPr>
            <w:noProof/>
            <w:webHidden/>
          </w:rPr>
          <w:t>72</w:t>
        </w:r>
        <w:r w:rsidR="002079D2">
          <w:rPr>
            <w:noProof/>
            <w:webHidden/>
          </w:rPr>
          <w:fldChar w:fldCharType="end"/>
        </w:r>
      </w:hyperlink>
    </w:p>
    <w:p w:rsidR="002079D2" w:rsidRDefault="0014723B" w14:paraId="7C5F2FA8" w14:textId="100B4296">
      <w:pPr>
        <w:pStyle w:val="TableofFigures"/>
        <w:tabs>
          <w:tab w:val="right" w:leader="dot" w:pos="9350"/>
        </w:tabs>
        <w:rPr>
          <w:rFonts w:eastAsiaTheme="minorEastAsia" w:cstheme="minorBidi"/>
          <w:iCs w:val="0"/>
          <w:noProof/>
          <w:sz w:val="22"/>
          <w:szCs w:val="22"/>
        </w:rPr>
      </w:pPr>
      <w:hyperlink w:history="1" w:anchor="_Toc131498374">
        <w:r w:rsidRPr="00AC692C" w:rsidR="002079D2">
          <w:rPr>
            <w:rStyle w:val="Hyperlink"/>
            <w:noProof/>
          </w:rPr>
          <w:t>Table 9 - Milestone descriptions and completion dates.</w:t>
        </w:r>
        <w:r w:rsidR="002079D2">
          <w:rPr>
            <w:noProof/>
            <w:webHidden/>
          </w:rPr>
          <w:tab/>
        </w:r>
        <w:r w:rsidR="002079D2">
          <w:rPr>
            <w:noProof/>
            <w:webHidden/>
          </w:rPr>
          <w:fldChar w:fldCharType="begin"/>
        </w:r>
        <w:r w:rsidR="002079D2">
          <w:rPr>
            <w:noProof/>
            <w:webHidden/>
          </w:rPr>
          <w:instrText xml:space="preserve"> PAGEREF _Toc131498374 \h </w:instrText>
        </w:r>
        <w:r w:rsidR="002079D2">
          <w:rPr>
            <w:noProof/>
            <w:webHidden/>
          </w:rPr>
        </w:r>
        <w:r w:rsidR="002079D2">
          <w:rPr>
            <w:noProof/>
            <w:webHidden/>
          </w:rPr>
          <w:fldChar w:fldCharType="separate"/>
        </w:r>
        <w:r w:rsidR="003133FB">
          <w:rPr>
            <w:noProof/>
            <w:webHidden/>
          </w:rPr>
          <w:t>73</w:t>
        </w:r>
        <w:r w:rsidR="002079D2">
          <w:rPr>
            <w:noProof/>
            <w:webHidden/>
          </w:rPr>
          <w:fldChar w:fldCharType="end"/>
        </w:r>
      </w:hyperlink>
    </w:p>
    <w:p w:rsidR="002079D2" w:rsidRDefault="0014723B" w14:paraId="6AB44819" w14:textId="58F58735">
      <w:pPr>
        <w:pStyle w:val="TableofFigures"/>
        <w:tabs>
          <w:tab w:val="right" w:leader="dot" w:pos="9350"/>
        </w:tabs>
        <w:rPr>
          <w:rFonts w:eastAsiaTheme="minorEastAsia" w:cstheme="minorBidi"/>
          <w:iCs w:val="0"/>
          <w:noProof/>
          <w:sz w:val="22"/>
          <w:szCs w:val="22"/>
        </w:rPr>
      </w:pPr>
      <w:hyperlink w:history="1" w:anchor="_Toc131498375">
        <w:r w:rsidRPr="00AC692C" w:rsidR="002079D2">
          <w:rPr>
            <w:rStyle w:val="Hyperlink"/>
            <w:noProof/>
          </w:rPr>
          <w:t>Table 10 - Schedule of activities for project completion, documentation, and presentations.</w:t>
        </w:r>
        <w:r w:rsidR="002079D2">
          <w:rPr>
            <w:noProof/>
            <w:webHidden/>
          </w:rPr>
          <w:tab/>
        </w:r>
        <w:r w:rsidR="002079D2">
          <w:rPr>
            <w:noProof/>
            <w:webHidden/>
          </w:rPr>
          <w:fldChar w:fldCharType="begin"/>
        </w:r>
        <w:r w:rsidR="002079D2">
          <w:rPr>
            <w:noProof/>
            <w:webHidden/>
          </w:rPr>
          <w:instrText xml:space="preserve"> PAGEREF _Toc131498375 \h </w:instrText>
        </w:r>
        <w:r w:rsidR="002079D2">
          <w:rPr>
            <w:noProof/>
            <w:webHidden/>
          </w:rPr>
        </w:r>
        <w:r w:rsidR="002079D2">
          <w:rPr>
            <w:noProof/>
            <w:webHidden/>
          </w:rPr>
          <w:fldChar w:fldCharType="separate"/>
        </w:r>
        <w:r w:rsidR="003133FB">
          <w:rPr>
            <w:noProof/>
            <w:webHidden/>
          </w:rPr>
          <w:t>75</w:t>
        </w:r>
        <w:r w:rsidR="002079D2">
          <w:rPr>
            <w:noProof/>
            <w:webHidden/>
          </w:rPr>
          <w:fldChar w:fldCharType="end"/>
        </w:r>
      </w:hyperlink>
    </w:p>
    <w:p w:rsidR="000934A3" w:rsidP="00DF26B4" w:rsidRDefault="00273842" w14:paraId="276500CF" w14:textId="764EA8A5">
      <w:pPr>
        <w:spacing w:line="259" w:lineRule="auto"/>
        <w:jc w:val="left"/>
        <w:rPr>
          <w:rFonts w:eastAsiaTheme="majorEastAsia" w:cstheme="majorBidi"/>
          <w:bCs/>
          <w:color w:val="3E762A" w:themeColor="accent1" w:themeShade="BF"/>
          <w:sz w:val="32"/>
        </w:rPr>
      </w:pPr>
      <w:r>
        <w:fldChar w:fldCharType="end"/>
      </w:r>
      <w:r w:rsidR="00694094">
        <w:br w:type="page"/>
      </w:r>
    </w:p>
    <w:p w:rsidRPr="00FB6C28" w:rsidR="00FB6C28" w:rsidP="4782E530" w:rsidRDefault="00755F1E" w14:paraId="0A15AD4F" w14:textId="1975D0BA">
      <w:pPr>
        <w:pStyle w:val="Heading1"/>
        <w:rPr>
          <w:rFonts w:cstheme="minorBidi"/>
        </w:rPr>
      </w:pPr>
      <w:bookmarkStart w:name="_Toc121507639" w:id="12"/>
      <w:bookmarkStart w:name="_Toc121141953" w:id="13"/>
      <w:bookmarkStart w:name="_Toc131499147" w:id="14"/>
      <w:commentRangeStart w:id="15"/>
      <w:r>
        <w:lastRenderedPageBreak/>
        <w:t>Introduction</w:t>
      </w:r>
      <w:bookmarkEnd w:id="12"/>
      <w:bookmarkEnd w:id="13"/>
      <w:commentRangeEnd w:id="15"/>
      <w:r>
        <w:rPr>
          <w:rStyle w:val="CommentReference"/>
        </w:rPr>
        <w:commentReference w:id="15"/>
      </w:r>
      <w:bookmarkEnd w:id="14"/>
    </w:p>
    <w:p w:rsidR="00105333" w:rsidP="00105333" w:rsidRDefault="00105333" w14:paraId="4FFB8F3E" w14:textId="6C405A1E">
      <w:r>
        <w:t xml:space="preserve">As we enter an era of ever-increasing industrialization, the need for a sustainable and conscious approach towards the environment has become more crucial than ever. At the forefront of this movement are conservation research groups like the Davy Lab at </w:t>
      </w:r>
      <w:ins w:author="Yuu Ono" w:date="2023-04-06T09:42:00Z" w:id="16">
        <w:r w:rsidR="0055500C">
          <w:t xml:space="preserve">Department of Biology, </w:t>
        </w:r>
      </w:ins>
      <w:r>
        <w:t xml:space="preserve">Carleton University, dedicated to understanding the impact of </w:t>
      </w:r>
      <w:r w:rsidR="00FE2ED2">
        <w:t xml:space="preserve">local </w:t>
      </w:r>
      <w:r>
        <w:t>environmental changes on threatened species of bats, amphibians, and reptiles.</w:t>
      </w:r>
    </w:p>
    <w:p w:rsidR="00105333" w:rsidP="00105333" w:rsidRDefault="00105333" w14:paraId="73C4A33C" w14:textId="64532E78">
      <w:r>
        <w:t xml:space="preserve">One of the lab's recent projects </w:t>
      </w:r>
      <w:r w:rsidR="00FE2ED2">
        <w:t xml:space="preserve">is </w:t>
      </w:r>
      <w:r>
        <w:t xml:space="preserve">investigating the effects of ground vibrations from adjacent industrial activities and roadways on the growth of turtle eggs. To tackle this issue, a team of engineering students </w:t>
      </w:r>
      <w:r w:rsidR="00690425">
        <w:t>–</w:t>
      </w:r>
      <w:r>
        <w:t xml:space="preserve"> Meia</w:t>
      </w:r>
      <w:r w:rsidR="00690425">
        <w:t xml:space="preserve"> </w:t>
      </w:r>
      <w:r>
        <w:t xml:space="preserve">Copeland, Shawaiz Khan, Talal Jaber, Marwan Zeyada, and Ranishka Fernando </w:t>
      </w:r>
      <w:r w:rsidR="00690425">
        <w:t xml:space="preserve">– </w:t>
      </w:r>
      <w:ins w:author="Yuu Ono" w:date="2023-04-06T09:39:00Z" w:id="17">
        <w:r w:rsidR="00345001">
          <w:t xml:space="preserve">has </w:t>
        </w:r>
      </w:ins>
      <w:r w:rsidR="00F3059E">
        <w:t>developed</w:t>
      </w:r>
      <w:r>
        <w:t xml:space="preserve"> a tool that can simulate these ground vibrations in a controlled environment.</w:t>
      </w:r>
    </w:p>
    <w:p w:rsidR="005D23CA" w:rsidP="00105333" w:rsidRDefault="00045516" w14:paraId="1244EA4B" w14:textId="4098436A">
      <w:r>
        <w:t xml:space="preserve">For this engineering project, the team </w:t>
      </w:r>
      <w:ins w:author="Yuu Ono" w:date="2023-04-06T09:39:00Z" w:id="18">
        <w:r w:rsidR="00345001">
          <w:t xml:space="preserve">has </w:t>
        </w:r>
      </w:ins>
      <w:r w:rsidR="00105333">
        <w:t>design</w:t>
      </w:r>
      <w:r>
        <w:t>ed</w:t>
      </w:r>
      <w:r w:rsidR="00105333">
        <w:t xml:space="preserve"> </w:t>
      </w:r>
      <w:r w:rsidR="00FA24F8">
        <w:t xml:space="preserve">a </w:t>
      </w:r>
      <w:r w:rsidR="00714759">
        <w:t xml:space="preserve">shake table prototype </w:t>
      </w:r>
      <w:r w:rsidR="00105333">
        <w:t xml:space="preserve">that can </w:t>
      </w:r>
      <w:r w:rsidR="00714759">
        <w:t>simulate</w:t>
      </w:r>
      <w:r w:rsidR="00105333">
        <w:t xml:space="preserve"> the vibrations produced by industrial activities, enabling the lab to investigate the impacts on turtle eggs </w:t>
      </w:r>
      <w:r w:rsidR="0059323B">
        <w:t>more easily</w:t>
      </w:r>
      <w:r w:rsidR="00105333">
        <w:t>.</w:t>
      </w:r>
      <w:r w:rsidR="005B6718">
        <w:t xml:space="preserve"> </w:t>
      </w:r>
      <w:r w:rsidR="00852663">
        <w:t xml:space="preserve">This research will contribute knowledge to the field of reptile conservation, and </w:t>
      </w:r>
      <w:r w:rsidR="0006613A">
        <w:t>impact how appropriate measures are taken to preserve these threatened species in the future.</w:t>
      </w:r>
    </w:p>
    <w:p w:rsidRPr="00BF202F" w:rsidR="00755F1E" w:rsidP="007336E1" w:rsidRDefault="00755F1E" w14:paraId="1EA62201" w14:textId="065E810B">
      <w:pPr>
        <w:pStyle w:val="Heading2"/>
      </w:pPr>
      <w:bookmarkStart w:name="_Toc119591482" w:id="19"/>
      <w:bookmarkStart w:name="_Toc121507640" w:id="20"/>
      <w:bookmarkStart w:name="_Toc131499148" w:id="21"/>
      <w:commentRangeStart w:id="22"/>
      <w:commentRangeStart w:id="23"/>
      <w:r>
        <w:t>Background</w:t>
      </w:r>
      <w:bookmarkEnd w:id="19"/>
      <w:bookmarkEnd w:id="20"/>
      <w:commentRangeEnd w:id="22"/>
      <w:r w:rsidR="00EB7ADD">
        <w:rPr>
          <w:rStyle w:val="CommentReference"/>
          <w:rFonts w:eastAsiaTheme="minorHAnsi" w:cstheme="minorBidi"/>
          <w:bCs w:val="0"/>
          <w:color w:val="auto"/>
        </w:rPr>
        <w:commentReference w:id="22"/>
      </w:r>
      <w:commentRangeEnd w:id="23"/>
      <w:r w:rsidR="00C02708">
        <w:rPr>
          <w:rStyle w:val="CommentReference"/>
          <w:rFonts w:eastAsiaTheme="minorHAnsi" w:cstheme="minorBidi"/>
          <w:bCs w:val="0"/>
          <w:color w:val="auto"/>
        </w:rPr>
        <w:commentReference w:id="23"/>
      </w:r>
      <w:bookmarkEnd w:id="21"/>
    </w:p>
    <w:p w:rsidR="007D740E" w:rsidP="00364C4D" w:rsidRDefault="00364C4D" w14:paraId="09E2D1AB" w14:textId="664DE1A0">
      <w:r>
        <w:t xml:space="preserve">As cities continue to expand, the need for infrastructure like </w:t>
      </w:r>
      <w:r w:rsidR="00E56844">
        <w:t xml:space="preserve">power-generation facilities, housing, and </w:t>
      </w:r>
      <w:r>
        <w:t xml:space="preserve">roads has also grown. Unfortunately, these developments have a significant impact on the local ecosystems and ground-dwelling species in the area. </w:t>
      </w:r>
    </w:p>
    <w:p w:rsidR="00E3102F" w:rsidP="00364C4D" w:rsidRDefault="00E3102F" w14:paraId="78C2017A" w14:textId="44662E10">
      <w:r>
        <w:t xml:space="preserve">Power-generation facilities such as wind farms, hydroelectric plants, and </w:t>
      </w:r>
      <w:r w:rsidR="004B5041">
        <w:t>steam turbine powered plants</w:t>
      </w:r>
      <w:r>
        <w:t xml:space="preserve"> also generate ground vibrations, but most research has focused on the impacts of fully aquatic species</w:t>
      </w:r>
      <w:r w:rsidR="00582163">
        <w:t xml:space="preserve"> around </w:t>
      </w:r>
      <w:r w:rsidR="00D31170">
        <w:t>hydroelectric plants</w:t>
      </w:r>
      <w:r>
        <w:t xml:space="preserve">. The vibrations associated with power plants using steam turbines </w:t>
      </w:r>
      <w:r w:rsidR="005D4AFF">
        <w:t xml:space="preserve">(nuclear, </w:t>
      </w:r>
      <w:r w:rsidR="004B5041">
        <w:t xml:space="preserve">biomass, </w:t>
      </w:r>
      <w:r w:rsidR="005D4AFF">
        <w:t>natural gas, and coal)</w:t>
      </w:r>
      <w:r>
        <w:t xml:space="preserve"> have a displacement in the range of 0.8 – 2 </w:t>
      </w:r>
      <w:proofErr w:type="spellStart"/>
      <w:r>
        <w:rPr>
          <w:rFonts w:cstheme="minorHAnsi"/>
        </w:rPr>
        <w:t>μ</w:t>
      </w:r>
      <w:r>
        <w:t>m</w:t>
      </w:r>
      <w:proofErr w:type="spellEnd"/>
      <w:r>
        <w:t xml:space="preserve">, and a frequency of approximately 8 Hz </w:t>
      </w:r>
      <w:commentRangeStart w:id="24"/>
      <w:sdt>
        <w:sdtPr>
          <w:id w:val="2081086978"/>
          <w:citation/>
        </w:sdtPr>
        <w:sdtEndPr/>
        <w:sdtContent>
          <w:r>
            <w:fldChar w:fldCharType="begin"/>
          </w:r>
          <w:r>
            <w:instrText xml:space="preserve"> CITATION Sre08 \l 1033 </w:instrText>
          </w:r>
          <w:r>
            <w:fldChar w:fldCharType="separate"/>
          </w:r>
          <w:r w:rsidRPr="00965F8E" w:rsidR="00965F8E">
            <w:rPr>
              <w:noProof/>
            </w:rPr>
            <w:t>[2]</w:t>
          </w:r>
          <w:r>
            <w:fldChar w:fldCharType="end"/>
          </w:r>
        </w:sdtContent>
      </w:sdt>
      <w:commentRangeEnd w:id="24"/>
      <w:r w:rsidR="00FC1CA8">
        <w:rPr>
          <w:rStyle w:val="CommentReference"/>
          <w:rFonts w:cstheme="minorBidi"/>
          <w:lang w:val="en-CA"/>
        </w:rPr>
        <w:commentReference w:id="24"/>
      </w:r>
      <w:r>
        <w:t xml:space="preserve">. Wind turbine farms create vibrations with a displacement of approximately 300 nm within a 150 m radius around the base of a turbine, with a frequency of 2 – 10 Hz depending on wind speeds </w:t>
      </w:r>
      <w:sdt>
        <w:sdtPr>
          <w:id w:val="1745212935"/>
          <w:citation/>
        </w:sdtPr>
        <w:sdtEndPr/>
        <w:sdtContent>
          <w:r>
            <w:fldChar w:fldCharType="begin"/>
          </w:r>
          <w:r>
            <w:instrText xml:space="preserve"> CITATION Bot13 \l 1033 </w:instrText>
          </w:r>
          <w:r>
            <w:fldChar w:fldCharType="separate"/>
          </w:r>
          <w:r w:rsidRPr="00965F8E" w:rsidR="00965F8E">
            <w:rPr>
              <w:noProof/>
            </w:rPr>
            <w:t>[3]</w:t>
          </w:r>
          <w:r>
            <w:fldChar w:fldCharType="end"/>
          </w:r>
        </w:sdtContent>
      </w:sdt>
      <w:r>
        <w:t xml:space="preserve">. </w:t>
      </w:r>
      <w:r w:rsidR="009974BC">
        <w:t xml:space="preserve">Vibrations </w:t>
      </w:r>
      <w:r w:rsidR="00B321BE">
        <w:t xml:space="preserve">attenuate significantly </w:t>
      </w:r>
      <w:r w:rsidR="00AB42B6">
        <w:t>when measured from further away</w:t>
      </w:r>
      <w:r w:rsidR="001B2427">
        <w:t xml:space="preserve"> from the turbine</w:t>
      </w:r>
      <w:r w:rsidR="00AB42B6">
        <w:t>.</w:t>
      </w:r>
      <w:r>
        <w:t xml:space="preserve"> Initially, the project aimed to </w:t>
      </w:r>
      <w:r w:rsidR="002656D9">
        <w:t xml:space="preserve">simulate the ground vibrations from </w:t>
      </w:r>
      <w:r w:rsidR="00F701C5">
        <w:t>wind turbines</w:t>
      </w:r>
      <w:r w:rsidR="009E720E">
        <w:t xml:space="preserve"> (as seen in</w:t>
      </w:r>
      <w:r w:rsidR="00E5204C">
        <w:t xml:space="preserve"> </w:t>
      </w:r>
      <w:r w:rsidR="00E5204C">
        <w:fldChar w:fldCharType="begin"/>
      </w:r>
      <w:r w:rsidR="00E5204C">
        <w:instrText xml:space="preserve"> REF _Ref131498614 \h </w:instrText>
      </w:r>
      <w:r w:rsidR="00E5204C">
        <w:fldChar w:fldCharType="separate"/>
      </w:r>
      <w:r w:rsidR="003133FB">
        <w:rPr>
          <w:lang w:val="en-CA"/>
        </w:rPr>
        <w:t>Appendix 6: Proposal</w:t>
      </w:r>
      <w:r w:rsidR="00E5204C">
        <w:fldChar w:fldCharType="end"/>
      </w:r>
      <w:r w:rsidR="00D052AE">
        <w:t>)</w:t>
      </w:r>
      <w:r w:rsidR="002B1693">
        <w:t>. However, it was determined that</w:t>
      </w:r>
      <w:r w:rsidR="006F6259">
        <w:t xml:space="preserve"> </w:t>
      </w:r>
      <w:r w:rsidR="004253E2">
        <w:t>larger vibrations should be examined first</w:t>
      </w:r>
      <w:r w:rsidR="0036193B">
        <w:t>. If the larger vibrations have no effect on the development of turtle eggs, th</w:t>
      </w:r>
      <w:r w:rsidR="009E720E">
        <w:t>e</w:t>
      </w:r>
      <w:r w:rsidR="0036193B">
        <w:t xml:space="preserve">n smaller vibrations from </w:t>
      </w:r>
      <w:r w:rsidR="001F3F96">
        <w:t xml:space="preserve">wind turbines would not have an effect either. </w:t>
      </w:r>
      <w:commentRangeStart w:id="25"/>
      <w:r w:rsidR="001F3F96">
        <w:t xml:space="preserve">The project instead chose to focus on the following larger vibrations and </w:t>
      </w:r>
      <w:r w:rsidR="006C0707">
        <w:t xml:space="preserve">iterate </w:t>
      </w:r>
      <w:r w:rsidR="00E413A7">
        <w:t xml:space="preserve">in the future </w:t>
      </w:r>
      <w:r w:rsidR="006C0707">
        <w:t>for smaller vibrations if experimental data shows an effect.</w:t>
      </w:r>
      <w:commentRangeEnd w:id="25"/>
      <w:r w:rsidR="00E553E3">
        <w:rPr>
          <w:rStyle w:val="CommentReference"/>
          <w:rFonts w:cstheme="minorBidi"/>
          <w:lang w:val="en-CA"/>
        </w:rPr>
        <w:commentReference w:id="25"/>
      </w:r>
    </w:p>
    <w:p w:rsidR="007D740E" w:rsidP="005A35A0" w:rsidRDefault="00364C4D" w14:paraId="51B8FD3E" w14:textId="29787291">
      <w:r>
        <w:t>Industrial activities such as construction, pile driving, and heavy machinery</w:t>
      </w:r>
      <w:r w:rsidR="001D6188">
        <w:t xml:space="preserve"> </w:t>
      </w:r>
      <w:r w:rsidR="00F200FC">
        <w:t xml:space="preserve">use </w:t>
      </w:r>
      <w:r>
        <w:t xml:space="preserve">cause ground vibrations that disturb the habitats and burrows of local species, </w:t>
      </w:r>
      <w:r w:rsidR="007E1FFE">
        <w:t>potentially</w:t>
      </w:r>
      <w:r>
        <w:t xml:space="preserve"> affecting their </w:t>
      </w:r>
      <w:r>
        <w:lastRenderedPageBreak/>
        <w:t>survival and breeding success. These vibrations have a frequency range of 20 – 45 Hz, and a displacement range of 0.27 – 1 mm [4]. These vibrations do not occur continuously</w:t>
      </w:r>
      <w:r w:rsidR="005A35A0">
        <w:t>, but rather</w:t>
      </w:r>
      <w:r>
        <w:t xml:space="preserve"> in intervals over a long period of time [5]. </w:t>
      </w:r>
    </w:p>
    <w:p w:rsidR="007D740E" w:rsidP="00364C4D" w:rsidRDefault="00364C4D" w14:paraId="3A016BEB" w14:textId="7119FE1E">
      <w:r>
        <w:t xml:space="preserve">Roadways and railways are significant sources of ground vibrations, with highways producing consistent vibrations for long periods every day. On the other hand, railways produce similar vibrations but not consistently. </w:t>
      </w:r>
      <w:r w:rsidR="00AA50DC">
        <w:t xml:space="preserve">These ground vibrations have a displacement in the range of </w:t>
      </w:r>
      <w:r w:rsidR="00E03B3F">
        <w:t xml:space="preserve">0.16 – 0.8 mm, at </w:t>
      </w:r>
      <w:r w:rsidR="00A7272E">
        <w:t>frequencies between 10 – 20 Hz</w:t>
      </w:r>
      <w:r w:rsidR="0093486B">
        <w:t xml:space="preserve"> </w:t>
      </w:r>
      <w:sdt>
        <w:sdtPr>
          <w:id w:val="155110977"/>
          <w:citation/>
        </w:sdtPr>
        <w:sdtEndPr/>
        <w:sdtContent>
          <w:r w:rsidR="00D413FE">
            <w:fldChar w:fldCharType="begin"/>
          </w:r>
          <w:r w:rsidR="00D413FE">
            <w:instrText xml:space="preserve"> CITATION Srb111 \l 1033 </w:instrText>
          </w:r>
          <w:r w:rsidR="00D413FE">
            <w:fldChar w:fldCharType="separate"/>
          </w:r>
          <w:r w:rsidRPr="00965F8E" w:rsidR="00965F8E">
            <w:rPr>
              <w:noProof/>
            </w:rPr>
            <w:t>[4]</w:t>
          </w:r>
          <w:r w:rsidR="00D413FE">
            <w:fldChar w:fldCharType="end"/>
          </w:r>
        </w:sdtContent>
      </w:sdt>
      <w:r w:rsidR="00A7272E">
        <w:t>.</w:t>
      </w:r>
    </w:p>
    <w:p w:rsidR="00F200FC" w:rsidP="00364C4D" w:rsidRDefault="00F200FC" w14:paraId="35F34D8D" w14:textId="1BDDE226">
      <w:r>
        <w:t xml:space="preserve">Despite </w:t>
      </w:r>
      <w:proofErr w:type="gramStart"/>
      <w:r>
        <w:t>the extensive</w:t>
      </w:r>
      <w:proofErr w:type="gramEnd"/>
      <w:r>
        <w:t xml:space="preserve"> research conducted on the impacts of roadways</w:t>
      </w:r>
      <w:r w:rsidR="003E7319">
        <w:t>, construction,</w:t>
      </w:r>
      <w:r>
        <w:t xml:space="preserve"> and power generation facilities on wildlife, the effects of ground vibrations produced by these sources are still not well understood.</w:t>
      </w:r>
      <w:r w:rsidR="005C2715">
        <w:t xml:space="preserve"> With this project, the Davy Lab can begin this important research.</w:t>
      </w:r>
    </w:p>
    <w:p w:rsidR="00755F1E" w:rsidP="007336E1" w:rsidRDefault="00755F1E" w14:paraId="2ED3FB1B" w14:textId="1CD633EF">
      <w:pPr>
        <w:pStyle w:val="Heading2"/>
      </w:pPr>
      <w:bookmarkStart w:name="_Toc119591483" w:id="27"/>
      <w:bookmarkStart w:name="_Toc121507641" w:id="28"/>
      <w:bookmarkStart w:name="_Toc131499149" w:id="29"/>
      <w:r>
        <w:t>Motivation</w:t>
      </w:r>
      <w:bookmarkEnd w:id="27"/>
      <w:bookmarkEnd w:id="28"/>
      <w:bookmarkEnd w:id="29"/>
    </w:p>
    <w:p w:rsidR="00C921D3" w:rsidP="0050368C" w:rsidRDefault="00C921D3" w14:paraId="4EF9AAB8" w14:textId="77777777">
      <w:pPr>
        <w:rPr>
          <w:rFonts w:cstheme="minorHAnsi"/>
        </w:rPr>
      </w:pPr>
      <w:r w:rsidRPr="00C921D3">
        <w:rPr>
          <w:rFonts w:cstheme="minorHAnsi"/>
        </w:rPr>
        <w:t xml:space="preserve">The rapid growth of urban areas in Ontario and the consequent expansion of industrial and transportation infrastructure has resulted in significant changes to the local ecosystem. Although the effects of roadways, industrial activities, and power generation on wildlife have been studied, the impact of ground vibrations from these sources remains poorly understood. </w:t>
      </w:r>
    </w:p>
    <w:p w:rsidR="00C921D3" w:rsidP="0050368C" w:rsidRDefault="00CD405F" w14:paraId="0CAB3C14" w14:textId="6A92D10E">
      <w:pPr>
        <w:rPr>
          <w:rFonts w:cstheme="minorHAnsi"/>
        </w:rPr>
      </w:pPr>
      <w:r>
        <w:rPr>
          <w:rFonts w:cstheme="minorHAnsi"/>
        </w:rPr>
        <w:t>The project team</w:t>
      </w:r>
      <w:r w:rsidRPr="00C921D3" w:rsidR="00C921D3">
        <w:rPr>
          <w:rFonts w:cstheme="minorHAnsi"/>
        </w:rPr>
        <w:t xml:space="preserve"> </w:t>
      </w:r>
      <w:ins w:author="Yuu Ono" w:date="2023-04-06T09:43:00Z" w:id="30">
        <w:r w:rsidR="00E1569E">
          <w:rPr>
            <w:rFonts w:cstheme="minorHAnsi"/>
          </w:rPr>
          <w:t xml:space="preserve">has </w:t>
        </w:r>
      </w:ins>
      <w:r w:rsidRPr="00C921D3" w:rsidR="00C921D3">
        <w:rPr>
          <w:rFonts w:cstheme="minorHAnsi"/>
        </w:rPr>
        <w:t>develop</w:t>
      </w:r>
      <w:r w:rsidR="007057D4">
        <w:rPr>
          <w:rFonts w:cstheme="minorHAnsi"/>
        </w:rPr>
        <w:t>ed</w:t>
      </w:r>
      <w:r w:rsidRPr="00C921D3" w:rsidR="00C921D3">
        <w:rPr>
          <w:rFonts w:cstheme="minorHAnsi"/>
        </w:rPr>
        <w:t xml:space="preserve"> a tool that can simulate the ground vibrations produced </w:t>
      </w:r>
      <w:r w:rsidR="0010517A">
        <w:rPr>
          <w:rFonts w:cstheme="minorHAnsi"/>
        </w:rPr>
        <w:t>transportation infrastructure</w:t>
      </w:r>
      <w:r w:rsidRPr="00C921D3" w:rsidR="00C921D3">
        <w:rPr>
          <w:rFonts w:cstheme="minorHAnsi"/>
        </w:rPr>
        <w:t xml:space="preserve"> so that the Davy Lab can investigate the impact of these vibrations on turtle egg development in a controlled laboratory environment. By measuring environmental parameters like temperature and humidity, the tool will enable the Davy Lab to study the effects of ground vibrations on turtle eggs and other ground-dwelling species.</w:t>
      </w:r>
      <w:r w:rsidR="005F6A5A">
        <w:rPr>
          <w:rFonts w:cstheme="minorHAnsi"/>
        </w:rPr>
        <w:t xml:space="preserve"> </w:t>
      </w:r>
      <w:r w:rsidRPr="00C921D3" w:rsidR="00C921D3">
        <w:rPr>
          <w:rFonts w:cstheme="minorHAnsi"/>
        </w:rPr>
        <w:t>This research will provide valuable insights into the impact of human activities on the local ecosystem and help identify measures to mitigate their negative effects.</w:t>
      </w:r>
    </w:p>
    <w:p w:rsidR="00F97FA9" w:rsidP="00F97FA9" w:rsidRDefault="2FAA9F52" w14:paraId="4A3FA104" w14:textId="107AEDA8">
      <w:pPr>
        <w:pStyle w:val="Heading2"/>
      </w:pPr>
      <w:bookmarkStart w:name="_Toc121507642" w:id="31"/>
      <w:bookmarkStart w:name="_Toc131499150" w:id="32"/>
      <w:r>
        <w:t>Project Objectives</w:t>
      </w:r>
      <w:bookmarkEnd w:id="31"/>
      <w:bookmarkEnd w:id="32"/>
    </w:p>
    <w:p w:rsidR="00A22B31" w:rsidP="006314B7" w:rsidRDefault="00A22B31" w14:paraId="3F8152A9" w14:textId="35330514">
      <w:r w:rsidRPr="00A22B31">
        <w:t xml:space="preserve">The objective of our project is to design and develop a tool that can accurately mimic ground vibrations from a range of industrial activities, such as construction and transportation, within a controlled environment. The device will generate vibrations with a frequency range of 2 to 20 Hz and a displacement range of 0.1 to 1 mm, </w:t>
      </w:r>
      <w:r w:rsidRPr="00A22B31" w:rsidR="005F6A5A">
        <w:t>like</w:t>
      </w:r>
      <w:r w:rsidRPr="00A22B31">
        <w:t xml:space="preserve"> those produced by various sources of industrial vibration. The tool will have a surface area of 30 cm x 30 cm, sufficient for one egg incubation tub, with the displacement and frequency measured from this surface. </w:t>
      </w:r>
    </w:p>
    <w:p w:rsidR="008418A2" w:rsidP="006314B7" w:rsidRDefault="008418A2" w14:paraId="047BB559" w14:textId="363E8965">
      <w:r w:rsidRPr="00A22B31">
        <w:t>The device will be able to generate vibrations continuously or at intervals for a period of up to 95 days, which is the incubation period for snapping turtle eggs</w:t>
      </w:r>
      <w:r>
        <w:t xml:space="preserve"> [11]</w:t>
      </w:r>
      <w:r w:rsidRPr="00A22B31">
        <w:t>. By meeting these objectives, we will enable the Davy Lab to investigate the impact of ground vibrations on turtle egg development under controlled and measurable conditions.</w:t>
      </w:r>
    </w:p>
    <w:p w:rsidR="00435FCA" w:rsidP="006314B7" w:rsidRDefault="00435FCA" w14:paraId="16073382" w14:textId="21C1E56D">
      <w:pPr>
        <w:rPr>
          <w:rFonts w:cstheme="minorHAnsi"/>
        </w:rPr>
      </w:pPr>
      <w:r w:rsidRPr="0672014F">
        <w:rPr>
          <w:rFonts w:cstheme="minorBidi"/>
        </w:rPr>
        <w:t xml:space="preserve">Existing shake tables used for industrial and engineering purposes could achieve the </w:t>
      </w:r>
      <w:r w:rsidRPr="0672014F" w:rsidR="00403F03">
        <w:rPr>
          <w:rFonts w:cstheme="minorBidi"/>
        </w:rPr>
        <w:t>vibration</w:t>
      </w:r>
      <w:r w:rsidRPr="0672014F" w:rsidR="0019479A">
        <w:rPr>
          <w:rFonts w:cstheme="minorBidi"/>
        </w:rPr>
        <w:t xml:space="preserve"> needed</w:t>
      </w:r>
      <w:r w:rsidRPr="0672014F">
        <w:rPr>
          <w:rFonts w:cstheme="minorBidi"/>
        </w:rPr>
        <w:t>.</w:t>
      </w:r>
      <w:r w:rsidRPr="0672014F" w:rsidR="0019479A">
        <w:rPr>
          <w:rFonts w:cstheme="minorBidi"/>
        </w:rPr>
        <w:t xml:space="preserve"> However</w:t>
      </w:r>
      <w:r w:rsidRPr="0672014F">
        <w:rPr>
          <w:rFonts w:cstheme="minorBidi"/>
        </w:rPr>
        <w:t xml:space="preserve">, these machines are </w:t>
      </w:r>
      <w:ins w:author="Yuu Ono" w:date="2023-04-06T09:46:00Z" w:id="33">
        <w:r w:rsidR="00D508E5">
          <w:rPr>
            <w:rFonts w:cstheme="minorBidi"/>
          </w:rPr>
          <w:t xml:space="preserve">often </w:t>
        </w:r>
      </w:ins>
      <w:ins w:author="Yuu Ono" w:date="2023-04-06T09:45:00Z" w:id="34">
        <w:r w:rsidR="000521FD">
          <w:rPr>
            <w:rFonts w:cstheme="minorBidi"/>
          </w:rPr>
          <w:t>over specification</w:t>
        </w:r>
      </w:ins>
      <w:ins w:author="Yuu Ono" w:date="2023-04-06T09:51:00Z" w:id="35">
        <w:r w:rsidR="00741B9B">
          <w:rPr>
            <w:rFonts w:cstheme="minorBidi"/>
          </w:rPr>
          <w:t xml:space="preserve"> and </w:t>
        </w:r>
      </w:ins>
      <w:del w:author="Yuu Ono" w:date="2023-04-06T09:47:00Z" w:id="36">
        <w:r w:rsidRPr="0672014F" w:rsidDel="007F1B1C">
          <w:rPr>
            <w:rFonts w:cstheme="minorBidi"/>
          </w:rPr>
          <w:delText xml:space="preserve">extremely </w:delText>
        </w:r>
      </w:del>
      <w:ins w:author="Yuu Ono" w:date="2023-04-06T09:47:00Z" w:id="37">
        <w:r w:rsidRPr="0672014F" w:rsidR="007F1B1C">
          <w:rPr>
            <w:rFonts w:cstheme="minorBidi"/>
          </w:rPr>
          <w:t xml:space="preserve"> </w:t>
        </w:r>
      </w:ins>
      <w:r w:rsidRPr="0672014F">
        <w:rPr>
          <w:rFonts w:cstheme="minorBidi"/>
        </w:rPr>
        <w:t xml:space="preserve">expensive </w:t>
      </w:r>
      <w:r w:rsidRPr="0672014F" w:rsidR="00291FB4">
        <w:rPr>
          <w:rFonts w:cstheme="minorBidi"/>
        </w:rPr>
        <w:t>at over $6000</w:t>
      </w:r>
      <w:del w:author="Yuu Ono" w:date="2023-04-06T09:51:00Z" w:id="38">
        <w:r w:rsidRPr="0672014F" w:rsidDel="001E2801" w:rsidR="00291FB4">
          <w:rPr>
            <w:rFonts w:cstheme="minorBidi"/>
          </w:rPr>
          <w:delText xml:space="preserve"> </w:delText>
        </w:r>
        <w:r w:rsidRPr="0672014F" w:rsidDel="001E2801">
          <w:rPr>
            <w:rFonts w:cstheme="minorBidi"/>
          </w:rPr>
          <w:delText>and inaccessible to the Davy lab</w:delText>
        </w:r>
      </w:del>
      <w:r w:rsidRPr="0672014F">
        <w:rPr>
          <w:rFonts w:cstheme="minorBidi"/>
        </w:rPr>
        <w:t>.</w:t>
      </w:r>
      <w:ins w:author="Yuu Ono" w:date="2023-04-06T09:49:00Z" w:id="39">
        <w:r w:rsidR="00AB124F">
          <w:rPr>
            <w:rFonts w:cstheme="minorBidi"/>
          </w:rPr>
          <w:t xml:space="preserve"> </w:t>
        </w:r>
        <w:r w:rsidR="00AB124F">
          <w:rPr>
            <w:rFonts w:cstheme="minorBidi"/>
          </w:rPr>
          <w:lastRenderedPageBreak/>
          <w:t xml:space="preserve">Also, it </w:t>
        </w:r>
      </w:ins>
      <w:ins w:author="Yuu Ono" w:date="2023-04-06T09:50:00Z" w:id="40">
        <w:r w:rsidR="001928A5">
          <w:rPr>
            <w:rFonts w:cstheme="minorBidi"/>
          </w:rPr>
          <w:t>does</w:t>
        </w:r>
      </w:ins>
      <w:ins w:author="Yuu Ono" w:date="2023-04-06T09:49:00Z" w:id="41">
        <w:r w:rsidR="00AB124F">
          <w:rPr>
            <w:rFonts w:cstheme="minorBidi"/>
          </w:rPr>
          <w:t xml:space="preserve"> not meet all the requirements </w:t>
        </w:r>
      </w:ins>
      <w:ins w:author="Yuu Ono" w:date="2023-04-06T09:50:00Z" w:id="42">
        <w:r w:rsidR="00DF193F">
          <w:rPr>
            <w:rFonts w:cstheme="minorBidi"/>
          </w:rPr>
          <w:t xml:space="preserve">from </w:t>
        </w:r>
        <w:r w:rsidRPr="0672014F" w:rsidR="00DF193F">
          <w:rPr>
            <w:rFonts w:cstheme="minorBidi"/>
          </w:rPr>
          <w:t>the Davy lab</w:t>
        </w:r>
        <w:r w:rsidR="00DF193F">
          <w:rPr>
            <w:rFonts w:cstheme="minorBidi"/>
          </w:rPr>
          <w:t xml:space="preserve"> </w:t>
        </w:r>
      </w:ins>
      <w:ins w:author="Yuu Ono" w:date="2023-04-06T09:52:00Z" w:id="43">
        <w:r w:rsidR="001E2801">
          <w:rPr>
            <w:rFonts w:cstheme="minorBidi"/>
          </w:rPr>
          <w:t>for</w:t>
        </w:r>
      </w:ins>
      <w:ins w:author="Yuu Ono" w:date="2023-04-06T09:49:00Z" w:id="44">
        <w:r w:rsidR="00AB124F">
          <w:rPr>
            <w:rFonts w:cstheme="minorBidi"/>
          </w:rPr>
          <w:t xml:space="preserve"> monitor</w:t>
        </w:r>
      </w:ins>
      <w:ins w:author="Yuu Ono" w:date="2023-04-06T09:52:00Z" w:id="45">
        <w:r w:rsidR="001E2801">
          <w:rPr>
            <w:rFonts w:cstheme="minorBidi"/>
          </w:rPr>
          <w:t>ing</w:t>
        </w:r>
      </w:ins>
      <w:ins w:author="Yuu Ono" w:date="2023-04-06T09:49:00Z" w:id="46">
        <w:r w:rsidR="00AB124F">
          <w:rPr>
            <w:rFonts w:cstheme="minorBidi"/>
          </w:rPr>
          <w:t xml:space="preserve"> the effect of vibration on turtle egg development.</w:t>
        </w:r>
      </w:ins>
      <w:r w:rsidRPr="0672014F" w:rsidR="007B1F60">
        <w:rPr>
          <w:rFonts w:cstheme="minorBidi"/>
        </w:rPr>
        <w:t xml:space="preserve"> This project aims to create a </w:t>
      </w:r>
      <w:r w:rsidRPr="0672014F" w:rsidR="008418A2">
        <w:rPr>
          <w:rFonts w:cstheme="minorBidi"/>
        </w:rPr>
        <w:t>device</w:t>
      </w:r>
      <w:r w:rsidRPr="0672014F" w:rsidR="007B1F60">
        <w:rPr>
          <w:rFonts w:cstheme="minorBidi"/>
        </w:rPr>
        <w:t xml:space="preserve"> sufficient for this area of research, that costs under $1000 and can </w:t>
      </w:r>
      <w:r w:rsidRPr="0672014F" w:rsidR="00E32845">
        <w:rPr>
          <w:rFonts w:cstheme="minorBidi"/>
        </w:rPr>
        <w:t xml:space="preserve">be easily put together by anyone </w:t>
      </w:r>
      <w:r w:rsidRPr="0672014F" w:rsidR="00890534">
        <w:rPr>
          <w:rFonts w:cstheme="minorBidi"/>
        </w:rPr>
        <w:t>interested in ground vibration research.</w:t>
      </w:r>
      <w:r w:rsidR="008E2604">
        <w:rPr>
          <w:rFonts w:cstheme="minorBidi"/>
        </w:rPr>
        <w:t xml:space="preserve"> Further, this project </w:t>
      </w:r>
      <w:r w:rsidR="0037187B">
        <w:rPr>
          <w:rFonts w:cstheme="minorBidi"/>
        </w:rPr>
        <w:t>intends to provide a more customizable solution that can be used for various species and vibration types.</w:t>
      </w:r>
      <w:r w:rsidRPr="0672014F" w:rsidR="00F27D60">
        <w:rPr>
          <w:rFonts w:cstheme="minorBidi"/>
        </w:rPr>
        <w:t xml:space="preserve"> </w:t>
      </w:r>
      <w:r w:rsidRPr="0672014F" w:rsidR="00E32845">
        <w:rPr>
          <w:rFonts w:cstheme="minorBidi"/>
        </w:rPr>
        <w:t>The plans and documentation for the project will be made open-source and posted on GitHub for anyone to use.</w:t>
      </w:r>
    </w:p>
    <w:p w:rsidR="16728125" w:rsidP="29362E05" w:rsidRDefault="16728125" w14:paraId="3AF85A7A" w14:textId="613CB1CC">
      <w:pPr>
        <w:rPr>
          <w:rFonts w:cstheme="minorBidi"/>
        </w:rPr>
      </w:pPr>
      <w:r w:rsidRPr="29362E05">
        <w:rPr>
          <w:rFonts w:cstheme="minorBidi"/>
        </w:rPr>
        <w:t xml:space="preserve">Additionally, </w:t>
      </w:r>
      <w:r w:rsidRPr="29362E05" w:rsidR="26078634">
        <w:rPr>
          <w:rFonts w:cstheme="minorBidi"/>
        </w:rPr>
        <w:t>in response to the lab’s request</w:t>
      </w:r>
      <w:r w:rsidRPr="29362E05">
        <w:rPr>
          <w:rFonts w:cstheme="minorBidi"/>
        </w:rPr>
        <w:t xml:space="preserve">, </w:t>
      </w:r>
      <w:r w:rsidRPr="29362E05" w:rsidR="007E36DF">
        <w:rPr>
          <w:rFonts w:cstheme="minorBidi"/>
        </w:rPr>
        <w:t xml:space="preserve">our </w:t>
      </w:r>
      <w:r w:rsidRPr="29362E05" w:rsidR="069F3091">
        <w:rPr>
          <w:rFonts w:cstheme="minorBidi"/>
        </w:rPr>
        <w:t xml:space="preserve">objective </w:t>
      </w:r>
      <w:r w:rsidRPr="29362E05" w:rsidR="007E36DF">
        <w:rPr>
          <w:rFonts w:cstheme="minorBidi"/>
        </w:rPr>
        <w:t xml:space="preserve">is </w:t>
      </w:r>
      <w:r w:rsidRPr="29362E05" w:rsidR="6B026BB1">
        <w:rPr>
          <w:rFonts w:cstheme="minorBidi"/>
        </w:rPr>
        <w:t>to design and develop a</w:t>
      </w:r>
      <w:r w:rsidRPr="29362E05" w:rsidR="589DE4C8">
        <w:rPr>
          <w:rFonts w:cstheme="minorBidi"/>
        </w:rPr>
        <w:t xml:space="preserve"> Structured Query Language (</w:t>
      </w:r>
      <w:commentRangeStart w:id="47"/>
      <w:r w:rsidRPr="29362E05" w:rsidR="6B026BB1">
        <w:rPr>
          <w:rFonts w:cstheme="minorBidi"/>
        </w:rPr>
        <w:t>SQL</w:t>
      </w:r>
      <w:r w:rsidRPr="29362E05" w:rsidR="71559479">
        <w:rPr>
          <w:rFonts w:cstheme="minorBidi"/>
        </w:rPr>
        <w:t>)</w:t>
      </w:r>
      <w:r w:rsidRPr="29362E05" w:rsidR="6B026BB1">
        <w:rPr>
          <w:rFonts w:cstheme="minorBidi"/>
        </w:rPr>
        <w:t xml:space="preserve"> </w:t>
      </w:r>
      <w:commentRangeEnd w:id="47"/>
      <w:r>
        <w:rPr>
          <w:rStyle w:val="CommentReference"/>
        </w:rPr>
        <w:commentReference w:id="47"/>
      </w:r>
      <w:r w:rsidRPr="29362E05" w:rsidR="6B026BB1">
        <w:rPr>
          <w:rFonts w:cstheme="minorBidi"/>
        </w:rPr>
        <w:t xml:space="preserve">database </w:t>
      </w:r>
      <w:r w:rsidRPr="29362E05" w:rsidR="007E36DF">
        <w:rPr>
          <w:rFonts w:cstheme="minorBidi"/>
        </w:rPr>
        <w:t xml:space="preserve">capable of </w:t>
      </w:r>
      <w:r w:rsidRPr="29362E05" w:rsidR="1CAFD814">
        <w:rPr>
          <w:rFonts w:cstheme="minorBidi"/>
        </w:rPr>
        <w:t>keeping track of data collected from various sensors</w:t>
      </w:r>
      <w:r w:rsidRPr="29362E05" w:rsidR="0BE3719A">
        <w:rPr>
          <w:rFonts w:cstheme="minorBidi"/>
        </w:rPr>
        <w:t>. The database will also store basic egg batch details to enable the lab staff to analyze the data for their research.</w:t>
      </w:r>
    </w:p>
    <w:p w:rsidR="00A70FCE" w:rsidP="00A70FCE" w:rsidRDefault="1BA8EC5A" w14:paraId="3DC98081" w14:textId="332FABFD">
      <w:pPr>
        <w:pStyle w:val="Heading2"/>
      </w:pPr>
      <w:r>
        <w:t xml:space="preserve"> </w:t>
      </w:r>
      <w:bookmarkStart w:name="_Toc131499151" w:id="48"/>
      <w:r>
        <w:t>Accomplishments</w:t>
      </w:r>
      <w:bookmarkEnd w:id="48"/>
    </w:p>
    <w:p w:rsidR="00A70FCE" w:rsidP="00A70FCE" w:rsidRDefault="16455DA5" w14:paraId="7C4710C6" w14:textId="40551682">
      <w:pPr>
        <w:rPr>
          <w:lang w:val="en-CA"/>
        </w:rPr>
      </w:pPr>
      <w:commentRangeStart w:id="49"/>
      <w:commentRangeStart w:id="50"/>
      <w:commentRangeStart w:id="51"/>
      <w:commentRangeStart w:id="52"/>
      <w:r w:rsidRPr="68796A56">
        <w:rPr>
          <w:highlight w:val="yellow"/>
          <w:lang w:val="en-CA"/>
        </w:rPr>
        <w:t>[TODO]</w:t>
      </w:r>
      <w:commentRangeEnd w:id="49"/>
      <w:r w:rsidR="00A70FCE">
        <w:rPr>
          <w:rStyle w:val="CommentReference"/>
        </w:rPr>
        <w:commentReference w:id="49"/>
      </w:r>
      <w:commentRangeEnd w:id="50"/>
      <w:r w:rsidR="00A70FCE">
        <w:rPr>
          <w:rStyle w:val="CommentReference"/>
        </w:rPr>
        <w:commentReference w:id="50"/>
      </w:r>
      <w:commentRangeEnd w:id="51"/>
      <w:r w:rsidR="00FF0D27">
        <w:rPr>
          <w:rStyle w:val="CommentReference"/>
          <w:rFonts w:cstheme="minorBidi"/>
          <w:lang w:val="en-CA"/>
        </w:rPr>
        <w:commentReference w:id="51"/>
      </w:r>
      <w:commentRangeEnd w:id="52"/>
      <w:r w:rsidR="00D80753">
        <w:rPr>
          <w:rStyle w:val="CommentReference"/>
          <w:rFonts w:cstheme="minorBidi"/>
          <w:lang w:val="en-CA"/>
        </w:rPr>
        <w:commentReference w:id="52"/>
      </w:r>
    </w:p>
    <w:p w:rsidR="63B858B9" w:rsidP="68796A56" w:rsidRDefault="63B858B9" w14:paraId="199CEE27" w14:textId="46CF7359">
      <w:pPr>
        <w:rPr>
          <w:lang w:val="en-CA"/>
        </w:rPr>
      </w:pPr>
      <w:r w:rsidRPr="68796A56">
        <w:rPr>
          <w:lang w:val="en-CA"/>
        </w:rPr>
        <w:t xml:space="preserve">Over </w:t>
      </w:r>
      <w:r w:rsidR="00CC4DCD">
        <w:rPr>
          <w:lang w:val="en-CA"/>
        </w:rPr>
        <w:t>eight</w:t>
      </w:r>
      <w:r w:rsidRPr="68796A56">
        <w:rPr>
          <w:lang w:val="en-CA"/>
        </w:rPr>
        <w:t xml:space="preserve"> months, the team achieved most goals set out in this report, while keeping the project under a budget of $</w:t>
      </w:r>
      <w:commentRangeStart w:id="55"/>
      <w:r w:rsidRPr="68796A56">
        <w:rPr>
          <w:lang w:val="en-CA"/>
        </w:rPr>
        <w:t>1000</w:t>
      </w:r>
      <w:r w:rsidR="00C410A7">
        <w:rPr>
          <w:lang w:val="en-CA"/>
        </w:rPr>
        <w:t xml:space="preserve"> </w:t>
      </w:r>
      <w:commentRangeEnd w:id="55"/>
      <w:r w:rsidR="001C2104">
        <w:rPr>
          <w:rStyle w:val="CommentReference"/>
          <w:rFonts w:cstheme="minorBidi"/>
          <w:lang w:val="en-CA"/>
        </w:rPr>
        <w:commentReference w:id="55"/>
      </w:r>
      <w:r w:rsidR="00C410A7">
        <w:rPr>
          <w:lang w:val="en-CA"/>
        </w:rPr>
        <w:t xml:space="preserve">for </w:t>
      </w:r>
      <w:r w:rsidR="00B62B9D">
        <w:rPr>
          <w:lang w:val="en-CA"/>
        </w:rPr>
        <w:t xml:space="preserve">the </w:t>
      </w:r>
      <w:r w:rsidR="00817B6C">
        <w:rPr>
          <w:lang w:val="en-CA"/>
        </w:rPr>
        <w:t>components</w:t>
      </w:r>
      <w:r w:rsidRPr="68796A56">
        <w:rPr>
          <w:lang w:val="en-CA"/>
        </w:rPr>
        <w:t xml:space="preserve">. </w:t>
      </w:r>
      <w:r w:rsidRPr="68796A56" w:rsidR="46B5F8A3">
        <w:rPr>
          <w:lang w:val="en-CA"/>
        </w:rPr>
        <w:t xml:space="preserve">The ground vibration simulator device is small enough to place on a table in the lab and </w:t>
      </w:r>
      <w:r w:rsidRPr="68796A56" w:rsidR="70E67717">
        <w:rPr>
          <w:lang w:val="en-CA"/>
        </w:rPr>
        <w:t>have one turtle egg incubator placed on top. The table surface can vibrate up and down smoothly with a customizable displacement range between</w:t>
      </w:r>
      <w:r w:rsidRPr="68796A56" w:rsidR="14F88285">
        <w:rPr>
          <w:lang w:val="en-CA"/>
        </w:rPr>
        <w:t xml:space="preserve"> </w:t>
      </w:r>
      <w:r w:rsidRPr="68796A56" w:rsidR="14F88285">
        <w:rPr>
          <w:rFonts w:ascii="Calibri" w:hAnsi="Calibri" w:eastAsia="Calibri" w:cs="Calibri"/>
          <w:szCs w:val="24"/>
        </w:rPr>
        <w:t xml:space="preserve">0.1 – </w:t>
      </w:r>
      <w:commentRangeStart w:id="56"/>
      <w:r w:rsidRPr="68796A56" w:rsidR="14F88285">
        <w:rPr>
          <w:rFonts w:ascii="Calibri" w:hAnsi="Calibri" w:eastAsia="Calibri" w:cs="Calibri"/>
          <w:szCs w:val="24"/>
        </w:rPr>
        <w:t>1</w:t>
      </w:r>
      <w:r w:rsidRPr="68796A56" w:rsidR="335C8890">
        <w:rPr>
          <w:rFonts w:ascii="Calibri" w:hAnsi="Calibri" w:eastAsia="Calibri" w:cs="Calibri"/>
          <w:szCs w:val="24"/>
        </w:rPr>
        <w:t>0</w:t>
      </w:r>
      <w:r w:rsidRPr="68796A56" w:rsidR="14F88285">
        <w:rPr>
          <w:rFonts w:ascii="Calibri" w:hAnsi="Calibri" w:eastAsia="Calibri" w:cs="Calibri"/>
          <w:szCs w:val="24"/>
        </w:rPr>
        <w:t xml:space="preserve"> mm</w:t>
      </w:r>
      <w:commentRangeEnd w:id="56"/>
      <w:r w:rsidR="002F3C82">
        <w:rPr>
          <w:rStyle w:val="CommentReference"/>
          <w:rFonts w:cstheme="minorBidi"/>
          <w:lang w:val="en-CA"/>
        </w:rPr>
        <w:commentReference w:id="56"/>
      </w:r>
      <w:r w:rsidRPr="68796A56" w:rsidR="4DF42936">
        <w:rPr>
          <w:rFonts w:ascii="Calibri" w:hAnsi="Calibri" w:eastAsia="Calibri" w:cs="Calibri"/>
          <w:szCs w:val="24"/>
        </w:rPr>
        <w:t>.</w:t>
      </w:r>
      <w:r w:rsidRPr="68796A56" w:rsidR="70E67717">
        <w:rPr>
          <w:lang w:val="en-CA"/>
        </w:rPr>
        <w:t xml:space="preserve"> </w:t>
      </w:r>
      <w:r w:rsidRPr="68796A56" w:rsidR="71650B6B">
        <w:rPr>
          <w:lang w:val="en-CA"/>
        </w:rPr>
        <w:t xml:space="preserve">The </w:t>
      </w:r>
      <w:r w:rsidRPr="68796A56" w:rsidR="3F43DEE3">
        <w:rPr>
          <w:lang w:val="en-CA"/>
        </w:rPr>
        <w:t xml:space="preserve">linear displacement </w:t>
      </w:r>
      <w:r w:rsidRPr="68796A56" w:rsidR="71650B6B">
        <w:rPr>
          <w:lang w:val="en-CA"/>
        </w:rPr>
        <w:t xml:space="preserve">mechanism to move the table up and down can be used in two configurations, each with a different displacement value. </w:t>
      </w:r>
      <w:r w:rsidRPr="68796A56" w:rsidR="373E2EFE">
        <w:rPr>
          <w:lang w:val="en-CA"/>
        </w:rPr>
        <w:t xml:space="preserve">Using 3D modelling software, the mechanism may be simply rebuilt for additional displacements and </w:t>
      </w:r>
      <w:r w:rsidR="006646EF">
        <w:rPr>
          <w:lang w:val="en-CA"/>
        </w:rPr>
        <w:t xml:space="preserve">3D </w:t>
      </w:r>
      <w:r w:rsidRPr="68796A56" w:rsidR="373E2EFE">
        <w:rPr>
          <w:lang w:val="en-CA"/>
        </w:rPr>
        <w:t>printed for free through the University Library.</w:t>
      </w:r>
    </w:p>
    <w:p w:rsidR="00B624EA" w:rsidP="00A70FCE" w:rsidRDefault="40564CBB" w14:paraId="1C38CE64" w14:textId="17171DF9">
      <w:pPr>
        <w:rPr>
          <w:lang w:val="en-CA"/>
        </w:rPr>
      </w:pPr>
      <w:r w:rsidRPr="68796A56">
        <w:rPr>
          <w:lang w:val="en-CA"/>
        </w:rPr>
        <w:t xml:space="preserve">To </w:t>
      </w:r>
      <w:r w:rsidRPr="68796A56" w:rsidR="3F43DEE3">
        <w:rPr>
          <w:lang w:val="en-CA"/>
        </w:rPr>
        <w:t xml:space="preserve">vibrate the table at a chosen frequency, a motor </w:t>
      </w:r>
      <w:r w:rsidR="003B19FC">
        <w:rPr>
          <w:lang w:val="en-CA"/>
        </w:rPr>
        <w:t>is</w:t>
      </w:r>
      <w:r w:rsidRPr="68796A56" w:rsidR="3F43DEE3">
        <w:rPr>
          <w:lang w:val="en-CA"/>
        </w:rPr>
        <w:t xml:space="preserve"> connected to the linear displacement mechanism</w:t>
      </w:r>
      <w:r w:rsidRPr="68796A56" w:rsidR="7B8FFAE1">
        <w:rPr>
          <w:lang w:val="en-CA"/>
        </w:rPr>
        <w:t xml:space="preserve">. The motor is connected </w:t>
      </w:r>
      <w:r w:rsidR="003B19FC">
        <w:rPr>
          <w:lang w:val="en-CA"/>
        </w:rPr>
        <w:t>to</w:t>
      </w:r>
      <w:r w:rsidRPr="68796A56" w:rsidR="7B8FFAE1">
        <w:rPr>
          <w:lang w:val="en-CA"/>
        </w:rPr>
        <w:t xml:space="preserve"> a sensor to track </w:t>
      </w:r>
      <w:r w:rsidRPr="68796A56" w:rsidR="002C4D20">
        <w:rPr>
          <w:lang w:val="en-CA"/>
        </w:rPr>
        <w:t xml:space="preserve">revolutions </w:t>
      </w:r>
      <w:r w:rsidRPr="68796A56" w:rsidR="7B8FFAE1">
        <w:rPr>
          <w:lang w:val="en-CA"/>
        </w:rPr>
        <w:t xml:space="preserve">-per-minute (RPM) </w:t>
      </w:r>
      <w:r w:rsidRPr="68796A56" w:rsidR="16D2F1B7">
        <w:rPr>
          <w:lang w:val="en-CA"/>
        </w:rPr>
        <w:t>to create a feedback system where the user can select a frequency.</w:t>
      </w:r>
      <w:r w:rsidRPr="68796A56" w:rsidR="1E67D6DA">
        <w:rPr>
          <w:lang w:val="en-CA"/>
        </w:rPr>
        <w:t xml:space="preserve"> The incorporation of an infrared obstacle avoidance sensor module</w:t>
      </w:r>
      <w:r w:rsidRPr="68796A56" w:rsidR="161A9EB0">
        <w:rPr>
          <w:lang w:val="en-CA"/>
        </w:rPr>
        <w:t xml:space="preserve"> </w:t>
      </w:r>
      <w:r w:rsidRPr="68796A56" w:rsidR="1E67D6DA">
        <w:rPr>
          <w:lang w:val="en-CA"/>
        </w:rPr>
        <w:t>parallel to the motor permitted</w:t>
      </w:r>
      <w:r w:rsidRPr="68796A56" w:rsidR="6D35C04F">
        <w:rPr>
          <w:lang w:val="en-CA"/>
        </w:rPr>
        <w:t>,</w:t>
      </w:r>
      <w:r w:rsidRPr="68796A56" w:rsidR="1E67D6DA">
        <w:rPr>
          <w:lang w:val="en-CA"/>
        </w:rPr>
        <w:t xml:space="preserve"> non-intrusive detection of the motor's RPM</w:t>
      </w:r>
      <w:del w:author="Ranishka Fernando" w:date="2023-04-06T15:28:00Z" w:id="57">
        <w:r w:rsidRPr="68796A56" w:rsidDel="00F958C2" w:rsidR="1E67D6DA">
          <w:rPr>
            <w:lang w:val="en-CA"/>
          </w:rPr>
          <w:delText>)</w:delText>
        </w:r>
      </w:del>
      <w:r w:rsidRPr="68796A56" w:rsidR="1E67D6DA">
        <w:rPr>
          <w:lang w:val="en-CA"/>
        </w:rPr>
        <w:t>. This method takes advantage of the sensor's inherent versatility, high precision, and low cost, all of which are critical considerations for accurate and dependable RPM measurements. The non-contact measurement method eliminates any potential influence of vibrations or disturbances on frequency measurement, resulting in an accurate portrayal of the motor's performance.</w:t>
      </w:r>
      <w:r w:rsidRPr="68796A56" w:rsidR="042837D7">
        <w:rPr>
          <w:lang w:val="en-CA"/>
        </w:rPr>
        <w:t xml:space="preserve"> Furthermore, integrating this sensor module with an Arduino microcontroller platform allows for real-time data acquisition and processing.</w:t>
      </w:r>
    </w:p>
    <w:p w:rsidR="18EC2EE7" w:rsidP="68796A56" w:rsidRDefault="57CD0D5B" w14:paraId="2F051AB0" w14:textId="14136599">
      <w:pPr>
        <w:rPr>
          <w:lang w:val="en-CA"/>
        </w:rPr>
      </w:pPr>
      <w:r w:rsidRPr="349674C7">
        <w:rPr>
          <w:lang w:val="en-CA"/>
        </w:rPr>
        <w:t xml:space="preserve">The ground vibration simulator device is controlled using an Arduino microcontroller which connects to a </w:t>
      </w:r>
      <w:r w:rsidRPr="349674C7" w:rsidR="608EA32B">
        <w:rPr>
          <w:lang w:val="en-CA"/>
        </w:rPr>
        <w:t xml:space="preserve">Raspberry Pi (RPi) computer. The RPi hosts a database and </w:t>
      </w:r>
      <w:r w:rsidR="00820868">
        <w:rPr>
          <w:lang w:val="en-CA"/>
        </w:rPr>
        <w:t>User Interface</w:t>
      </w:r>
      <w:r w:rsidRPr="349674C7" w:rsidR="608EA32B">
        <w:rPr>
          <w:lang w:val="en-CA"/>
        </w:rPr>
        <w:t xml:space="preserve"> (UI) to track data and allow the user to control the </w:t>
      </w:r>
      <w:r w:rsidRPr="349674C7" w:rsidR="74166A57">
        <w:rPr>
          <w:lang w:val="en-CA"/>
        </w:rPr>
        <w:t>frequency and duration of an experiment. The RPi can have multiple devices connected, allowing for a central control of all experiments.</w:t>
      </w:r>
      <w:r w:rsidRPr="349674C7" w:rsidR="76926388">
        <w:rPr>
          <w:lang w:val="en-CA"/>
        </w:rPr>
        <w:t xml:space="preserve"> </w:t>
      </w:r>
      <w:r w:rsidRPr="349674C7" w:rsidR="6344170F">
        <w:rPr>
          <w:lang w:val="en-CA"/>
        </w:rPr>
        <w:t>The Arduino codebase's modification capabilities enable further fine-tuning of data processing and analysis to match individual requirements.</w:t>
      </w:r>
    </w:p>
    <w:p w:rsidR="49A773FF" w:rsidP="182A21D7" w:rsidRDefault="3A1170D6" w14:paraId="7FD1CD3E" w14:textId="74FBC16F">
      <w:pPr>
        <w:rPr>
          <w:lang w:val="en-CA"/>
        </w:rPr>
      </w:pPr>
      <w:r w:rsidRPr="29362E05">
        <w:rPr>
          <w:lang w:val="en-CA"/>
        </w:rPr>
        <w:lastRenderedPageBreak/>
        <w:t>Fo</w:t>
      </w:r>
      <w:r w:rsidRPr="29362E05" w:rsidR="38B012F3">
        <w:rPr>
          <w:lang w:val="en-CA"/>
        </w:rPr>
        <w:t xml:space="preserve">r data collection, a cost-free SQLite database is implemented on the Raspberry Pi using the SQLite 3 module in Python programming language. The database </w:t>
      </w:r>
      <w:r w:rsidRPr="29362E05" w:rsidR="6D5423C7">
        <w:rPr>
          <w:lang w:val="en-CA"/>
        </w:rPr>
        <w:t xml:space="preserve">works </w:t>
      </w:r>
      <w:r w:rsidRPr="29362E05" w:rsidR="38B012F3">
        <w:rPr>
          <w:lang w:val="en-CA"/>
        </w:rPr>
        <w:t xml:space="preserve">with </w:t>
      </w:r>
      <w:r w:rsidRPr="29362E05" w:rsidR="09F9D473">
        <w:rPr>
          <w:lang w:val="en-CA"/>
        </w:rPr>
        <w:t>various</w:t>
      </w:r>
      <w:r w:rsidRPr="29362E05" w:rsidR="38B012F3">
        <w:rPr>
          <w:lang w:val="en-CA"/>
        </w:rPr>
        <w:t xml:space="preserve"> sensors and is integrated with a </w:t>
      </w:r>
      <w:r w:rsidRPr="29362E05" w:rsidR="00820868">
        <w:rPr>
          <w:lang w:val="en-CA"/>
        </w:rPr>
        <w:t>User Interface</w:t>
      </w:r>
      <w:r w:rsidRPr="29362E05" w:rsidR="38B012F3">
        <w:rPr>
          <w:lang w:val="en-CA"/>
        </w:rPr>
        <w:t>, which allows it to</w:t>
      </w:r>
      <w:r w:rsidRPr="29362E05" w:rsidR="1C231481">
        <w:rPr>
          <w:lang w:val="en-CA"/>
        </w:rPr>
        <w:t xml:space="preserve"> populate cru</w:t>
      </w:r>
      <w:r w:rsidRPr="29362E05" w:rsidR="588FD546">
        <w:rPr>
          <w:lang w:val="en-CA"/>
        </w:rPr>
        <w:t>cial</w:t>
      </w:r>
      <w:r w:rsidRPr="29362E05" w:rsidR="1C231481">
        <w:rPr>
          <w:lang w:val="en-CA"/>
        </w:rPr>
        <w:t xml:space="preserve"> data for the lab’s research. Additionally,</w:t>
      </w:r>
      <w:r w:rsidRPr="29362E05" w:rsidR="48BD8365">
        <w:rPr>
          <w:lang w:val="en-CA"/>
        </w:rPr>
        <w:t xml:space="preserve"> </w:t>
      </w:r>
      <w:r w:rsidRPr="29362E05" w:rsidR="58548FE8">
        <w:rPr>
          <w:lang w:val="en-CA"/>
        </w:rPr>
        <w:t xml:space="preserve">an option to send </w:t>
      </w:r>
      <w:r w:rsidRPr="29362E05" w:rsidR="48BD8365">
        <w:rPr>
          <w:lang w:val="en-CA"/>
        </w:rPr>
        <w:t>the data over to a user’s email address using Google’s SMTP server</w:t>
      </w:r>
      <w:r w:rsidRPr="29362E05" w:rsidR="397B12FF">
        <w:rPr>
          <w:lang w:val="en-CA"/>
        </w:rPr>
        <w:t xml:space="preserve"> is implemented</w:t>
      </w:r>
      <w:r w:rsidRPr="29362E05" w:rsidR="48BD8365">
        <w:rPr>
          <w:lang w:val="en-CA"/>
        </w:rPr>
        <w:t>, which adds a level of convenience</w:t>
      </w:r>
      <w:r w:rsidRPr="29362E05" w:rsidR="301669A7">
        <w:rPr>
          <w:lang w:val="en-CA"/>
        </w:rPr>
        <w:t xml:space="preserve"> and accessibility to the database and eventually streamlines the research process. </w:t>
      </w:r>
    </w:p>
    <w:p w:rsidR="00384E28" w:rsidP="182A21D7" w:rsidRDefault="0043765C" w14:paraId="14ADC975" w14:textId="6B994077">
      <w:pPr>
        <w:rPr>
          <w:lang w:val="en-CA"/>
        </w:rPr>
      </w:pPr>
      <w:r>
        <w:rPr>
          <w:lang w:val="en-CA"/>
        </w:rPr>
        <w:t xml:space="preserve">Finally, </w:t>
      </w:r>
      <w:r w:rsidR="00533BDB">
        <w:rPr>
          <w:lang w:val="en-CA"/>
        </w:rPr>
        <w:t>all</w:t>
      </w:r>
      <w:r w:rsidR="00B26303">
        <w:rPr>
          <w:lang w:val="en-CA"/>
        </w:rPr>
        <w:t xml:space="preserve"> these components come together </w:t>
      </w:r>
      <w:r w:rsidR="006B2862">
        <w:rPr>
          <w:lang w:val="en-CA"/>
        </w:rPr>
        <w:t xml:space="preserve">under the user interface </w:t>
      </w:r>
      <w:r w:rsidRPr="00D514E8" w:rsidR="00D514E8">
        <w:rPr>
          <w:lang w:val="en-CA"/>
        </w:rPr>
        <w:t>provid</w:t>
      </w:r>
      <w:r w:rsidR="00D514E8">
        <w:rPr>
          <w:lang w:val="en-CA"/>
        </w:rPr>
        <w:t>ing</w:t>
      </w:r>
      <w:r w:rsidRPr="00D514E8" w:rsidR="00D514E8">
        <w:rPr>
          <w:lang w:val="en-CA"/>
        </w:rPr>
        <w:t xml:space="preserve"> a simple and user-friendly experience for researchers to control and monitor experiments</w:t>
      </w:r>
      <w:r w:rsidR="00D514E8">
        <w:rPr>
          <w:lang w:val="en-CA"/>
        </w:rPr>
        <w:t xml:space="preserve">. </w:t>
      </w:r>
      <w:r w:rsidR="00F71E78">
        <w:rPr>
          <w:lang w:val="en-CA"/>
        </w:rPr>
        <w:t xml:space="preserve">The UI </w:t>
      </w:r>
      <w:r w:rsidRPr="00F71E78" w:rsidR="00F71E78">
        <w:rPr>
          <w:lang w:val="en-CA"/>
        </w:rPr>
        <w:t xml:space="preserve">allows users to set the frequency and duration of the experiment, as well as to view real-time data from the sensors. The interface also includes a graphical representation of </w:t>
      </w:r>
      <w:r w:rsidR="00533BDB">
        <w:rPr>
          <w:lang w:val="en-CA"/>
        </w:rPr>
        <w:t>some of the</w:t>
      </w:r>
      <w:r w:rsidRPr="00F71E78" w:rsidR="00F71E78">
        <w:rPr>
          <w:lang w:val="en-CA"/>
        </w:rPr>
        <w:t xml:space="preserve"> data collected, making it easy for users to analyze and interpret the results. With the integration of the SQLite database and the ability to send data to email, the UI streamlines the research process, allowing users to focus on their experiments and data analysis.</w:t>
      </w:r>
    </w:p>
    <w:p w:rsidRPr="00F83D50" w:rsidR="00F83D50" w:rsidP="68796A56" w:rsidRDefault="00F83D50" w14:paraId="148FB53A" w14:textId="6B551F82">
      <w:pPr>
        <w:rPr>
          <w:color w:val="000000" w:themeColor="text1"/>
          <w:lang w:val="en-CA"/>
        </w:rPr>
      </w:pPr>
      <w:commentRangeStart w:id="58"/>
      <w:commentRangeStart w:id="59"/>
      <w:commentRangeStart w:id="60"/>
      <w:r w:rsidRPr="00F83D50">
        <w:rPr>
          <w:color w:val="000000" w:themeColor="text1"/>
          <w:highlight w:val="yellow"/>
          <w:lang w:val="en-CA"/>
        </w:rPr>
        <w:t>TODO</w:t>
      </w:r>
      <w:commentRangeEnd w:id="58"/>
      <w:r>
        <w:rPr>
          <w:rStyle w:val="CommentReference"/>
        </w:rPr>
        <w:commentReference w:id="58"/>
      </w:r>
      <w:commentRangeEnd w:id="59"/>
      <w:r w:rsidR="0012103C">
        <w:rPr>
          <w:rStyle w:val="CommentReference"/>
        </w:rPr>
        <w:commentReference w:id="59"/>
      </w:r>
      <w:commentRangeEnd w:id="60"/>
      <w:r w:rsidR="002A0EBA">
        <w:rPr>
          <w:rStyle w:val="CommentReference"/>
          <w:rFonts w:cstheme="minorBidi"/>
          <w:lang w:val="en-CA"/>
        </w:rPr>
        <w:commentReference w:id="60"/>
      </w:r>
    </w:p>
    <w:p w:rsidR="5D190287" w:rsidP="4782E530" w:rsidRDefault="5ABB9A91" w14:paraId="666ED662" w14:textId="71CA0821">
      <w:pPr>
        <w:pStyle w:val="Heading2"/>
        <w:rPr>
          <w:rFonts w:cstheme="minorBidi"/>
        </w:rPr>
      </w:pPr>
      <w:bookmarkStart w:name="_Toc121507643" w:id="64"/>
      <w:bookmarkStart w:name="_Toc131499152" w:id="65"/>
      <w:commentRangeStart w:id="66"/>
      <w:r>
        <w:t xml:space="preserve">Report </w:t>
      </w:r>
      <w:r w:rsidR="60A2C6D8">
        <w:t>Outline</w:t>
      </w:r>
      <w:bookmarkEnd w:id="64"/>
      <w:commentRangeEnd w:id="66"/>
      <w:r w:rsidR="004E0D0F">
        <w:rPr>
          <w:rStyle w:val="CommentReference"/>
          <w:rFonts w:eastAsiaTheme="minorHAnsi" w:cstheme="minorBidi"/>
          <w:bCs w:val="0"/>
          <w:color w:val="auto"/>
        </w:rPr>
        <w:commentReference w:id="66"/>
      </w:r>
      <w:bookmarkEnd w:id="65"/>
    </w:p>
    <w:p w:rsidR="0003316B" w:rsidP="0672014F" w:rsidRDefault="00A71805" w14:paraId="5F90497A" w14:textId="380BE4BF">
      <w:pPr>
        <w:rPr>
          <w:rFonts w:cstheme="minorBidi"/>
        </w:rPr>
      </w:pPr>
      <w:r w:rsidRPr="0672014F">
        <w:rPr>
          <w:rFonts w:cstheme="minorBidi"/>
        </w:rPr>
        <w:t>The</w:t>
      </w:r>
      <w:ins w:author="Yuu Ono" w:date="2023-04-06T10:06:00Z" w:id="67">
        <w:r w:rsidR="008C523B">
          <w:rPr>
            <w:rFonts w:cstheme="minorBidi"/>
          </w:rPr>
          <w:t xml:space="preserve"> following part of the</w:t>
        </w:r>
      </w:ins>
      <w:r w:rsidRPr="0672014F">
        <w:rPr>
          <w:rFonts w:cstheme="minorBidi"/>
        </w:rPr>
        <w:t xml:space="preserve"> final report for this project will start with an overview of the health and safety concerns</w:t>
      </w:r>
      <w:r w:rsidRPr="0672014F" w:rsidR="00B0292A">
        <w:rPr>
          <w:rFonts w:cstheme="minorBidi"/>
        </w:rPr>
        <w:t xml:space="preserve">, </w:t>
      </w:r>
      <w:commentRangeStart w:id="68"/>
      <w:r w:rsidRPr="0672014F" w:rsidR="00B0292A">
        <w:rPr>
          <w:rFonts w:cstheme="minorBidi"/>
        </w:rPr>
        <w:t>description of engineering professionalism, project management methods</w:t>
      </w:r>
      <w:commentRangeEnd w:id="68"/>
      <w:r>
        <w:rPr>
          <w:rStyle w:val="CommentReference"/>
        </w:rPr>
        <w:commentReference w:id="68"/>
      </w:r>
      <w:r w:rsidRPr="0672014F">
        <w:rPr>
          <w:rFonts w:cstheme="minorBidi"/>
        </w:rPr>
        <w:t xml:space="preserve">, </w:t>
      </w:r>
      <w:r w:rsidRPr="0672014F" w:rsidR="00B0292A">
        <w:rPr>
          <w:rFonts w:cstheme="minorBidi"/>
        </w:rPr>
        <w:t xml:space="preserve">and </w:t>
      </w:r>
      <w:r w:rsidRPr="0672014F">
        <w:rPr>
          <w:rFonts w:cstheme="minorBidi"/>
        </w:rPr>
        <w:t xml:space="preserve">justification and suitability of the project for each team member. The report will then detail the research that informed the development of the ground vibration simulation device, including successful and unsuccessful approaches. The design of the simulator will be described in detail, including its components and how they work together. </w:t>
      </w:r>
      <w:r w:rsidRPr="0672014F" w:rsidR="4C9E0F36">
        <w:rPr>
          <w:rFonts w:cstheme="minorBidi"/>
        </w:rPr>
        <w:t xml:space="preserve">Additionally, the report will delve into the research conducted on the development of the </w:t>
      </w:r>
      <w:r w:rsidR="00820868">
        <w:rPr>
          <w:rFonts w:cstheme="minorBidi"/>
        </w:rPr>
        <w:t>User Interface</w:t>
      </w:r>
      <w:r w:rsidRPr="0672014F" w:rsidR="4C9E0F36">
        <w:rPr>
          <w:rFonts w:cstheme="minorBidi"/>
        </w:rPr>
        <w:t xml:space="preserve"> and database, providing insights into successful and unsuccessful approaches. </w:t>
      </w:r>
      <w:r w:rsidRPr="0672014F">
        <w:rPr>
          <w:rFonts w:cstheme="minorBidi"/>
        </w:rPr>
        <w:t>The report will also outline the project plan, including milestones, activities, and budget breakdown. Finally, the report will discuss how the project objective was achieved through the collaboration of the engineering team.</w:t>
      </w:r>
    </w:p>
    <w:p w:rsidR="001E448C" w:rsidP="007336E1" w:rsidRDefault="24DA7DB9" w14:paraId="5A985513" w14:textId="4F8CA737">
      <w:pPr>
        <w:pStyle w:val="Heading1"/>
      </w:pPr>
      <w:bookmarkStart w:name="_Toc121507644" w:id="70"/>
      <w:bookmarkStart w:name="_Toc131499153" w:id="71"/>
      <w:bookmarkStart w:name="_Toc119591484" w:id="72"/>
      <w:r>
        <w:t>The Engineering Project</w:t>
      </w:r>
      <w:bookmarkEnd w:id="70"/>
      <w:bookmarkEnd w:id="71"/>
    </w:p>
    <w:p w:rsidR="00A96828" w:rsidP="00A96828" w:rsidRDefault="401DF71F" w14:paraId="7B5848AB" w14:textId="2CCDD6A9">
      <w:pPr>
        <w:pStyle w:val="Heading2"/>
      </w:pPr>
      <w:bookmarkStart w:name="_Toc121507645" w:id="73"/>
      <w:bookmarkStart w:name="_Toc131499154" w:id="74"/>
      <w:commentRangeStart w:id="75"/>
      <w:r>
        <w:t>Health and Safety</w:t>
      </w:r>
      <w:commentRangeEnd w:id="75"/>
      <w:r>
        <w:rPr>
          <w:rStyle w:val="CommentReference"/>
        </w:rPr>
        <w:commentReference w:id="75"/>
      </w:r>
      <w:bookmarkEnd w:id="73"/>
      <w:bookmarkEnd w:id="74"/>
    </w:p>
    <w:p w:rsidR="00A96828" w:rsidP="68796A56" w:rsidRDefault="0DD3E068" w14:paraId="62D7A4A5" w14:textId="74C878FF">
      <w:pPr>
        <w:rPr>
          <w:rFonts w:eastAsiaTheme="minorEastAsia" w:cstheme="minorBidi"/>
          <w:color w:val="000000" w:themeColor="text1"/>
        </w:rPr>
      </w:pPr>
      <w:r w:rsidRPr="05800319">
        <w:rPr>
          <w:rFonts w:eastAsiaTheme="minorEastAsia" w:cstheme="minorBidi"/>
          <w:color w:val="000000" w:themeColor="text1"/>
        </w:rPr>
        <w:t xml:space="preserve">It was crucial to ensure the health and safety of everyone working on a project. Since potential hazards in the project environment needed to be identified and mitigated, it was essential that all members adopt a proactive approach. The Health and Safety Manual supplied by Carleton University served as the foundation for the safety protocols adopted for this project. The manual provides detailed instructions on how to maintain a safe workplace and is intended to assist students in complying with applicable regulations. </w:t>
      </w:r>
      <w:r w:rsidRPr="2B7DED9B" w:rsidR="0FBB3324">
        <w:rPr>
          <w:rFonts w:eastAsiaTheme="minorEastAsia" w:cstheme="minorBidi"/>
          <w:color w:val="000000" w:themeColor="text1"/>
        </w:rPr>
        <w:t xml:space="preserve">The steps taken to ensure a safe and healthy </w:t>
      </w:r>
      <w:r w:rsidRPr="6D66A1F3" w:rsidR="0FBB3324">
        <w:rPr>
          <w:rFonts w:eastAsiaTheme="minorEastAsia" w:cstheme="minorBidi"/>
          <w:color w:val="000000" w:themeColor="text1"/>
        </w:rPr>
        <w:t xml:space="preserve">system for the project are described, with particular </w:t>
      </w:r>
      <w:r w:rsidRPr="7CE8F21B" w:rsidR="0FBB3324">
        <w:rPr>
          <w:rFonts w:eastAsiaTheme="minorEastAsia" w:cstheme="minorBidi"/>
          <w:color w:val="000000" w:themeColor="text1"/>
        </w:rPr>
        <w:t xml:space="preserve">emphasis on Section 13 (Tools and </w:t>
      </w:r>
      <w:r w:rsidRPr="6F65242C" w:rsidR="0FBB3324">
        <w:rPr>
          <w:rFonts w:eastAsiaTheme="minorEastAsia" w:cstheme="minorBidi"/>
          <w:color w:val="000000" w:themeColor="text1"/>
        </w:rPr>
        <w:t>Machinery) and Section 6.12 (Electrical Equipment and Apparatus</w:t>
      </w:r>
      <w:r w:rsidRPr="3A7FD102" w:rsidR="0FBB3324">
        <w:rPr>
          <w:rFonts w:eastAsiaTheme="minorEastAsia" w:cstheme="minorBidi"/>
          <w:color w:val="000000" w:themeColor="text1"/>
        </w:rPr>
        <w:t xml:space="preserve">). </w:t>
      </w:r>
    </w:p>
    <w:p w:rsidR="00A96828" w:rsidP="68796A56" w:rsidRDefault="32E20112" w14:paraId="479B6EEB" w14:textId="5668F979">
      <w:pPr>
        <w:rPr>
          <w:rFonts w:eastAsiaTheme="minorEastAsia" w:cstheme="minorBidi"/>
          <w:color w:val="000000" w:themeColor="text1"/>
        </w:rPr>
      </w:pPr>
      <w:r w:rsidRPr="28408B5D">
        <w:rPr>
          <w:rFonts w:eastAsiaTheme="minorEastAsia" w:cstheme="minorBidi"/>
          <w:color w:val="000000" w:themeColor="text1"/>
        </w:rPr>
        <w:lastRenderedPageBreak/>
        <w:t xml:space="preserve">As mentioned before, a key focus was placed on Section 13 of the Health and Safety Guide. This section provided guidelines for ensuring </w:t>
      </w:r>
      <w:r w:rsidRPr="28408B5D" w:rsidR="09BF6863">
        <w:rPr>
          <w:rFonts w:eastAsiaTheme="minorEastAsia" w:cstheme="minorBidi"/>
          <w:color w:val="000000" w:themeColor="text1"/>
        </w:rPr>
        <w:t>safe</w:t>
      </w:r>
      <w:r w:rsidRPr="28408B5D">
        <w:rPr>
          <w:rFonts w:eastAsiaTheme="minorEastAsia" w:cstheme="minorBidi"/>
          <w:color w:val="000000" w:themeColor="text1"/>
        </w:rPr>
        <w:t xml:space="preserve"> operation and good condition of the equipment. As such, a noticeable defect in any equipment was immediately reported to the rest of the team, and appropriate measures were taken to rectify it. Additionally, </w:t>
      </w:r>
      <w:r w:rsidRPr="0F8E11C2" w:rsidR="34DDD12C">
        <w:rPr>
          <w:rFonts w:eastAsiaTheme="minorEastAsia" w:cstheme="minorBidi"/>
          <w:color w:val="000000" w:themeColor="text1"/>
        </w:rPr>
        <w:t>the</w:t>
      </w:r>
      <w:r w:rsidRPr="28408B5D">
        <w:rPr>
          <w:rFonts w:eastAsiaTheme="minorEastAsia" w:cstheme="minorBidi"/>
          <w:color w:val="000000" w:themeColor="text1"/>
        </w:rPr>
        <w:t xml:space="preserve"> </w:t>
      </w:r>
      <w:bookmarkStart w:name="_Int_Rs3Py0yy" w:id="76"/>
      <w:r w:rsidRPr="28408B5D">
        <w:rPr>
          <w:rFonts w:eastAsiaTheme="minorEastAsia" w:cstheme="minorBidi"/>
          <w:color w:val="000000" w:themeColor="text1"/>
        </w:rPr>
        <w:t>user</w:t>
      </w:r>
      <w:bookmarkEnd w:id="76"/>
      <w:r w:rsidRPr="28408B5D">
        <w:rPr>
          <w:rFonts w:eastAsiaTheme="minorEastAsia" w:cstheme="minorBidi"/>
          <w:color w:val="000000" w:themeColor="text1"/>
        </w:rPr>
        <w:t xml:space="preserve"> (Davy Lab) </w:t>
      </w:r>
      <w:r w:rsidRPr="0F8E11C2" w:rsidR="14B60AAC">
        <w:rPr>
          <w:rFonts w:eastAsiaTheme="minorEastAsia" w:cstheme="minorBidi"/>
          <w:color w:val="000000" w:themeColor="text1"/>
        </w:rPr>
        <w:t>is</w:t>
      </w:r>
      <w:r w:rsidRPr="28408B5D">
        <w:rPr>
          <w:rFonts w:eastAsiaTheme="minorEastAsia" w:cstheme="minorBidi"/>
          <w:color w:val="000000" w:themeColor="text1"/>
        </w:rPr>
        <w:t xml:space="preserve"> </w:t>
      </w:r>
      <w:r w:rsidRPr="37144252" w:rsidR="3B0111A8">
        <w:rPr>
          <w:rFonts w:eastAsiaTheme="minorEastAsia" w:cstheme="minorBidi"/>
          <w:color w:val="000000" w:themeColor="text1"/>
        </w:rPr>
        <w:t>be</w:t>
      </w:r>
      <w:r w:rsidRPr="37144252" w:rsidR="54B3641B">
        <w:rPr>
          <w:rFonts w:eastAsiaTheme="minorEastAsia" w:cstheme="minorBidi"/>
          <w:color w:val="000000" w:themeColor="text1"/>
        </w:rPr>
        <w:t>ing</w:t>
      </w:r>
      <w:r w:rsidRPr="28408B5D">
        <w:rPr>
          <w:rFonts w:eastAsiaTheme="minorEastAsia" w:cstheme="minorBidi"/>
          <w:color w:val="000000" w:themeColor="text1"/>
        </w:rPr>
        <w:t xml:space="preserve"> instructed and trained to </w:t>
      </w:r>
      <w:r w:rsidRPr="09DF09EA" w:rsidR="28CF3BB8">
        <w:rPr>
          <w:rFonts w:eastAsiaTheme="minorEastAsia" w:cstheme="minorBidi"/>
          <w:color w:val="000000" w:themeColor="text1"/>
        </w:rPr>
        <w:t xml:space="preserve">properly </w:t>
      </w:r>
      <w:r w:rsidRPr="09DF09EA" w:rsidR="3B0111A8">
        <w:rPr>
          <w:rFonts w:eastAsiaTheme="minorEastAsia" w:cstheme="minorBidi"/>
          <w:color w:val="000000" w:themeColor="text1"/>
        </w:rPr>
        <w:t>operate</w:t>
      </w:r>
      <w:r w:rsidRPr="28408B5D">
        <w:rPr>
          <w:rFonts w:eastAsiaTheme="minorEastAsia" w:cstheme="minorBidi"/>
          <w:color w:val="000000" w:themeColor="text1"/>
        </w:rPr>
        <w:t xml:space="preserve"> the system, with thorough documentation </w:t>
      </w:r>
      <w:r w:rsidRPr="09DF09EA" w:rsidR="5DA8355C">
        <w:rPr>
          <w:rFonts w:eastAsiaTheme="minorEastAsia" w:cstheme="minorBidi"/>
          <w:color w:val="000000" w:themeColor="text1"/>
        </w:rPr>
        <w:t>being</w:t>
      </w:r>
      <w:r w:rsidRPr="09DF09EA" w:rsidR="3B0111A8">
        <w:rPr>
          <w:rFonts w:eastAsiaTheme="minorEastAsia" w:cstheme="minorBidi"/>
          <w:color w:val="000000" w:themeColor="text1"/>
        </w:rPr>
        <w:t xml:space="preserve"> </w:t>
      </w:r>
      <w:r w:rsidRPr="28408B5D">
        <w:rPr>
          <w:rFonts w:eastAsiaTheme="minorEastAsia" w:cstheme="minorBidi"/>
          <w:color w:val="000000" w:themeColor="text1"/>
        </w:rPr>
        <w:t>provided to enable them to perform regular scheduled maintenance while keeping the equipment in good working condition.</w:t>
      </w:r>
    </w:p>
    <w:p w:rsidR="00A96828" w:rsidP="68796A56" w:rsidRDefault="450D879C" w14:paraId="28ADAB57" w14:textId="2DFB9D94">
      <w:pPr>
        <w:rPr>
          <w:rFonts w:eastAsiaTheme="minorEastAsia" w:cstheme="minorBidi"/>
          <w:color w:val="000000" w:themeColor="text1"/>
          <w:szCs w:val="24"/>
        </w:rPr>
      </w:pPr>
      <w:r w:rsidRPr="68796A56">
        <w:rPr>
          <w:rFonts w:eastAsiaTheme="minorEastAsia" w:cstheme="minorBidi"/>
          <w:color w:val="000000" w:themeColor="text1"/>
          <w:szCs w:val="24"/>
        </w:rPr>
        <w:t xml:space="preserve">Section 6.12 was another significant section of the Health and Safety Guide that was pertinent to this project. It provided guidelines for ensuring the safe use of electrical equipment and preventing accidents involving electricity. Specifically, extension cords were discouraged for permanent </w:t>
      </w:r>
      <w:r w:rsidRPr="68796A56" w:rsidR="0584085B">
        <w:rPr>
          <w:rFonts w:eastAsiaTheme="minorEastAsia" w:cstheme="minorBidi"/>
          <w:color w:val="000000" w:themeColor="text1"/>
          <w:szCs w:val="24"/>
        </w:rPr>
        <w:t>installation</w:t>
      </w:r>
      <w:r w:rsidRPr="68796A56">
        <w:rPr>
          <w:rFonts w:eastAsiaTheme="minorEastAsia" w:cstheme="minorBidi"/>
          <w:color w:val="000000" w:themeColor="text1"/>
          <w:szCs w:val="24"/>
        </w:rPr>
        <w:t xml:space="preserve"> of the system </w:t>
      </w:r>
      <w:r w:rsidRPr="68796A56" w:rsidR="1148D0DF">
        <w:rPr>
          <w:rFonts w:eastAsiaTheme="minorEastAsia" w:cstheme="minorBidi"/>
          <w:color w:val="000000" w:themeColor="text1"/>
          <w:szCs w:val="24"/>
        </w:rPr>
        <w:t xml:space="preserve">to prevent any potential risks that may arise due to the use of outdated or improperly installed equipment. </w:t>
      </w:r>
      <w:r w:rsidRPr="68796A56" w:rsidR="092D38C4">
        <w:rPr>
          <w:rFonts w:eastAsiaTheme="minorEastAsia" w:cstheme="minorBidi"/>
          <w:color w:val="000000" w:themeColor="text1"/>
          <w:szCs w:val="24"/>
        </w:rPr>
        <w:t>Additionally</w:t>
      </w:r>
      <w:r w:rsidRPr="68796A56" w:rsidR="688C4905">
        <w:rPr>
          <w:rFonts w:eastAsiaTheme="minorEastAsia" w:cstheme="minorBidi"/>
          <w:color w:val="000000" w:themeColor="text1"/>
          <w:szCs w:val="24"/>
        </w:rPr>
        <w:t>,</w:t>
      </w:r>
      <w:r w:rsidRPr="68796A56">
        <w:rPr>
          <w:rFonts w:eastAsiaTheme="minorEastAsia" w:cstheme="minorBidi"/>
          <w:color w:val="000000" w:themeColor="text1"/>
          <w:szCs w:val="24"/>
        </w:rPr>
        <w:t xml:space="preserve"> they pose a tripping hazard and increase the risk of electrical fires. </w:t>
      </w:r>
      <w:r w:rsidRPr="68796A56" w:rsidR="070BAF93">
        <w:rPr>
          <w:rFonts w:eastAsiaTheme="minorEastAsia" w:cstheme="minorBidi"/>
          <w:color w:val="000000" w:themeColor="text1"/>
          <w:szCs w:val="24"/>
        </w:rPr>
        <w:t>Moreover</w:t>
      </w:r>
      <w:r w:rsidRPr="68796A56">
        <w:rPr>
          <w:rFonts w:eastAsiaTheme="minorEastAsia" w:cstheme="minorBidi"/>
          <w:color w:val="000000" w:themeColor="text1"/>
          <w:szCs w:val="24"/>
        </w:rPr>
        <w:t xml:space="preserve">, depending on the placement of the system in the biology laboratory, the use of ground fault circuit interrupters was suggested to reduce the possibility of </w:t>
      </w:r>
      <w:r w:rsidRPr="68796A56" w:rsidR="7ADE38A0">
        <w:rPr>
          <w:rFonts w:eastAsiaTheme="minorEastAsia" w:cstheme="minorBidi"/>
          <w:color w:val="000000" w:themeColor="text1"/>
          <w:szCs w:val="24"/>
        </w:rPr>
        <w:t xml:space="preserve">an </w:t>
      </w:r>
      <w:r w:rsidRPr="68796A56">
        <w:rPr>
          <w:rFonts w:eastAsiaTheme="minorEastAsia" w:cstheme="minorBidi"/>
          <w:color w:val="000000" w:themeColor="text1"/>
          <w:szCs w:val="24"/>
        </w:rPr>
        <w:t>electric shock in wet areas.</w:t>
      </w:r>
    </w:p>
    <w:p w:rsidRPr="000E67DC" w:rsidR="00A96828" w:rsidP="68796A56" w:rsidRDefault="77C3E048" w14:paraId="7C6BE507" w14:textId="25EC5055">
      <w:pPr>
        <w:rPr>
          <w:rFonts w:ascii="Calibri" w:hAnsi="Calibri" w:eastAsia="Calibri" w:cs="Calibri"/>
          <w:color w:val="000000" w:themeColor="text1"/>
        </w:rPr>
      </w:pPr>
      <w:r w:rsidRPr="0A600E23">
        <w:rPr>
          <w:rFonts w:ascii="Calibri" w:hAnsi="Calibri" w:eastAsia="Calibri" w:cs="Calibri"/>
          <w:color w:val="000000" w:themeColor="text1"/>
        </w:rPr>
        <w:t xml:space="preserve">Finally, Section 5 of the manual </w:t>
      </w:r>
      <w:bookmarkStart w:name="_Int_1x0G3zcU" w:id="77"/>
      <w:r w:rsidRPr="0A600E23">
        <w:rPr>
          <w:rFonts w:ascii="Calibri" w:hAnsi="Calibri" w:eastAsia="Calibri" w:cs="Calibri"/>
          <w:color w:val="000000" w:themeColor="text1"/>
        </w:rPr>
        <w:t>referred</w:t>
      </w:r>
      <w:bookmarkEnd w:id="77"/>
      <w:r w:rsidRPr="0A600E23">
        <w:rPr>
          <w:rFonts w:ascii="Calibri" w:hAnsi="Calibri" w:eastAsia="Calibri" w:cs="Calibri"/>
          <w:color w:val="000000" w:themeColor="text1"/>
        </w:rPr>
        <w:t xml:space="preserve"> to </w:t>
      </w:r>
      <w:bookmarkStart w:name="_Int_Yl2uLxml" w:id="78"/>
      <w:r w:rsidRPr="0A600E23">
        <w:rPr>
          <w:rFonts w:ascii="Calibri" w:hAnsi="Calibri" w:eastAsia="Calibri" w:cs="Calibri"/>
          <w:color w:val="000000" w:themeColor="text1"/>
        </w:rPr>
        <w:t>follow</w:t>
      </w:r>
      <w:bookmarkEnd w:id="78"/>
      <w:r w:rsidR="00F15D75">
        <w:rPr>
          <w:rFonts w:ascii="Calibri" w:hAnsi="Calibri" w:eastAsia="Calibri" w:cs="Calibri"/>
          <w:color w:val="000000" w:themeColor="text1"/>
        </w:rPr>
        <w:t>ing</w:t>
      </w:r>
      <w:r w:rsidRPr="0A600E23">
        <w:rPr>
          <w:rFonts w:ascii="Calibri" w:hAnsi="Calibri" w:eastAsia="Calibri" w:cs="Calibri"/>
          <w:color w:val="000000" w:themeColor="text1"/>
        </w:rPr>
        <w:t xml:space="preserve"> the general health and safety principles such as always using appropriate personal protective equipment where applicable. </w:t>
      </w:r>
      <w:r w:rsidRPr="1CF74CF1" w:rsidR="081E767B">
        <w:rPr>
          <w:rFonts w:ascii="Calibri" w:hAnsi="Calibri" w:eastAsia="Calibri" w:cs="Calibri"/>
          <w:color w:val="000000" w:themeColor="text1"/>
        </w:rPr>
        <w:t xml:space="preserve">The aim was to prevent accidents and minimize potential </w:t>
      </w:r>
      <w:r w:rsidRPr="20E3DFDA" w:rsidR="081E767B">
        <w:rPr>
          <w:rFonts w:ascii="Calibri" w:hAnsi="Calibri" w:eastAsia="Calibri" w:cs="Calibri"/>
          <w:color w:val="000000" w:themeColor="text1"/>
        </w:rPr>
        <w:t xml:space="preserve">hazards through the emphasis on the importance of regular </w:t>
      </w:r>
      <w:r w:rsidRPr="5B1C7970" w:rsidR="081E767B">
        <w:rPr>
          <w:rFonts w:ascii="Calibri" w:hAnsi="Calibri" w:eastAsia="Calibri" w:cs="Calibri"/>
          <w:color w:val="000000" w:themeColor="text1"/>
        </w:rPr>
        <w:t xml:space="preserve">maintenance, proper operation of </w:t>
      </w:r>
      <w:r w:rsidRPr="5B6AF17C" w:rsidR="081E767B">
        <w:rPr>
          <w:rFonts w:ascii="Calibri" w:hAnsi="Calibri" w:eastAsia="Calibri" w:cs="Calibri"/>
          <w:color w:val="000000" w:themeColor="text1"/>
        </w:rPr>
        <w:t>equipment, and the use of appropriate safety measures.</w:t>
      </w:r>
      <w:r w:rsidRPr="0A600E23" w:rsidR="04135A8D">
        <w:rPr>
          <w:rFonts w:ascii="Calibri" w:hAnsi="Calibri" w:eastAsia="Calibri" w:cs="Calibri"/>
          <w:color w:val="000000" w:themeColor="text1"/>
        </w:rPr>
        <w:t xml:space="preserve"> Furthermore, the guidelines and the steps taken were revisited and revised to ensure they remain effective and up-to date.</w:t>
      </w:r>
    </w:p>
    <w:p w:rsidRPr="00C418BA" w:rsidR="00AE2C9D" w:rsidP="00C418BA" w:rsidRDefault="3D67A62D" w14:paraId="02DD8E20" w14:textId="35F46F03">
      <w:pPr>
        <w:pStyle w:val="Heading2"/>
      </w:pPr>
      <w:bookmarkStart w:name="_Toc131499155" w:id="79"/>
      <w:commentRangeStart w:id="80"/>
      <w:r>
        <w:t>Engineering Professionalism</w:t>
      </w:r>
      <w:commentRangeEnd w:id="80"/>
      <w:r w:rsidR="00AE2C9D">
        <w:rPr>
          <w:rStyle w:val="CommentReference"/>
        </w:rPr>
        <w:commentReference w:id="80"/>
      </w:r>
      <w:bookmarkEnd w:id="79"/>
    </w:p>
    <w:p w:rsidRPr="00C418BA" w:rsidR="00C418BA" w:rsidP="00C418BA" w:rsidRDefault="00C418BA" w14:paraId="59E07D55" w14:textId="47F83AA4">
      <w:pPr>
        <w:rPr>
          <w:lang w:val="en-CA"/>
        </w:rPr>
      </w:pPr>
      <w:r w:rsidRPr="00C418BA">
        <w:rPr>
          <w:lang w:val="en-CA"/>
        </w:rPr>
        <w:t xml:space="preserve">As engineers, we have a responsibility to ensure that our work is conducted in a manner that upholds the highest ethical standards. In Canada, the Code of Ethics for Engineers provides a framework for ethical behavior that engineers must follow </w:t>
      </w:r>
      <w:proofErr w:type="gramStart"/>
      <w:r w:rsidRPr="00C418BA">
        <w:rPr>
          <w:lang w:val="en-CA"/>
        </w:rPr>
        <w:t>in order</w:t>
      </w:r>
      <w:r>
        <w:rPr>
          <w:lang w:val="en-CA"/>
        </w:rPr>
        <w:t xml:space="preserve"> </w:t>
      </w:r>
      <w:r w:rsidRPr="00C418BA">
        <w:rPr>
          <w:lang w:val="en-CA"/>
        </w:rPr>
        <w:t>to</w:t>
      </w:r>
      <w:proofErr w:type="gramEnd"/>
      <w:r w:rsidRPr="00C418BA">
        <w:rPr>
          <w:lang w:val="en-CA"/>
        </w:rPr>
        <w:t xml:space="preserve"> maintain their professional licenses. Throughout our project, we were careful to ensure that we met our professional responsibilities in accordance with this code.</w:t>
      </w:r>
    </w:p>
    <w:p w:rsidRPr="00C418BA" w:rsidR="00C418BA" w:rsidP="00C418BA" w:rsidRDefault="00C418BA" w14:paraId="52624F12" w14:textId="61E50693">
      <w:pPr>
        <w:rPr>
          <w:lang w:val="en-CA"/>
        </w:rPr>
      </w:pPr>
      <w:r w:rsidRPr="00C418BA">
        <w:rPr>
          <w:lang w:val="en-CA"/>
        </w:rPr>
        <w:t>One of the most important principles outlined in the code is the duty to protect the public. This includes a responsibility to ensure that our work is conducted in a safe and responsible manner, and that we do not knowingly put the public at risk. In our project, we took this responsibility very seriously. We conducted extensive testing at every stage of development to ensure that the system was safe and reliable. We also implemented fail-safe mechanisms to prevent any dangerous or unforeseen situations from occurring.</w:t>
      </w:r>
    </w:p>
    <w:p w:rsidRPr="00C418BA" w:rsidR="00C418BA" w:rsidP="00C418BA" w:rsidRDefault="00C418BA" w14:paraId="76FD3084" w14:textId="5897A7F4">
      <w:pPr>
        <w:rPr>
          <w:lang w:val="en-CA"/>
        </w:rPr>
      </w:pPr>
      <w:r w:rsidRPr="00C418BA">
        <w:rPr>
          <w:lang w:val="en-CA"/>
        </w:rPr>
        <w:t xml:space="preserve">Another key principle outlined in the code is the duty to act with integrity. This includes a responsibility to be honest and transparent in </w:t>
      </w:r>
      <w:r w:rsidRPr="00C418BA" w:rsidR="002A0EBA">
        <w:rPr>
          <w:lang w:val="en-CA"/>
        </w:rPr>
        <w:t>all</w:t>
      </w:r>
      <w:r w:rsidRPr="00C418BA">
        <w:rPr>
          <w:lang w:val="en-CA"/>
        </w:rPr>
        <w:t xml:space="preserve"> our dealings, and to not engage in any behavior that would damage our reputation or the reputation of the engineering </w:t>
      </w:r>
      <w:proofErr w:type="gramStart"/>
      <w:r w:rsidRPr="00C418BA">
        <w:rPr>
          <w:lang w:val="en-CA"/>
        </w:rPr>
        <w:t>profession as a whole</w:t>
      </w:r>
      <w:proofErr w:type="gramEnd"/>
      <w:r w:rsidRPr="00C418BA">
        <w:rPr>
          <w:lang w:val="en-CA"/>
        </w:rPr>
        <w:t xml:space="preserve">. </w:t>
      </w:r>
      <w:r w:rsidRPr="00C418BA">
        <w:rPr>
          <w:lang w:val="en-CA"/>
        </w:rPr>
        <w:lastRenderedPageBreak/>
        <w:t xml:space="preserve">Throughout our project, we were transparent and honest in </w:t>
      </w:r>
      <w:r w:rsidRPr="00C418BA" w:rsidR="002A0EBA">
        <w:rPr>
          <w:lang w:val="en-CA"/>
        </w:rPr>
        <w:t>all</w:t>
      </w:r>
      <w:r w:rsidRPr="00C418BA">
        <w:rPr>
          <w:lang w:val="en-CA"/>
        </w:rPr>
        <w:t xml:space="preserve"> our interactions. We documented our work thoroughly and made our code available to our colleagues for review. We also communicated with </w:t>
      </w:r>
      <w:r w:rsidR="006140E3">
        <w:rPr>
          <w:lang w:val="en-CA"/>
        </w:rPr>
        <w:t>t</w:t>
      </w:r>
      <w:r w:rsidR="000564A1">
        <w:rPr>
          <w:lang w:val="en-CA"/>
        </w:rPr>
        <w:t xml:space="preserve">he Davy </w:t>
      </w:r>
      <w:r w:rsidR="008713A5">
        <w:rPr>
          <w:lang w:val="en-CA"/>
        </w:rPr>
        <w:t>l</w:t>
      </w:r>
      <w:r w:rsidR="000564A1">
        <w:rPr>
          <w:lang w:val="en-CA"/>
        </w:rPr>
        <w:t xml:space="preserve">ab and the </w:t>
      </w:r>
      <w:r w:rsidR="007F5971">
        <w:rPr>
          <w:lang w:val="en-CA"/>
        </w:rPr>
        <w:t>instructors</w:t>
      </w:r>
      <w:r w:rsidRPr="00C418BA">
        <w:rPr>
          <w:lang w:val="en-CA"/>
        </w:rPr>
        <w:t xml:space="preserve"> regularly to keep them informed of our progress and to address any concerns they may have had.</w:t>
      </w:r>
    </w:p>
    <w:p w:rsidRPr="00AE2C9D" w:rsidR="00C418BA" w:rsidP="00C418BA" w:rsidRDefault="007F5971" w14:paraId="23AFB283" w14:textId="7239E9B0">
      <w:pPr>
        <w:rPr>
          <w:lang w:val="en-CA"/>
        </w:rPr>
      </w:pPr>
      <w:r>
        <w:rPr>
          <w:lang w:val="en-CA"/>
        </w:rPr>
        <w:t>T</w:t>
      </w:r>
      <w:r w:rsidRPr="00C418BA" w:rsidR="00C418BA">
        <w:rPr>
          <w:lang w:val="en-CA"/>
        </w:rPr>
        <w:t xml:space="preserve">he code </w:t>
      </w:r>
      <w:r>
        <w:rPr>
          <w:lang w:val="en-CA"/>
        </w:rPr>
        <w:t>also</w:t>
      </w:r>
      <w:r w:rsidRPr="00C418BA" w:rsidR="00C418BA">
        <w:rPr>
          <w:lang w:val="en-CA"/>
        </w:rPr>
        <w:t xml:space="preserve"> stresses the importance of maintaining a high level of competence in our work. This includes a responsibility to stay </w:t>
      </w:r>
      <w:r w:rsidRPr="00C418BA" w:rsidR="002A0EBA">
        <w:rPr>
          <w:lang w:val="en-CA"/>
        </w:rPr>
        <w:t>up to date</w:t>
      </w:r>
      <w:r w:rsidRPr="00C418BA" w:rsidR="00C418BA">
        <w:rPr>
          <w:lang w:val="en-CA"/>
        </w:rPr>
        <w:t xml:space="preserve"> with the latest developments in our field, and to continually strive to improve our skills and knowledge. Throughout our project, we worked hard to stay on top of the latest developments in engineering and to ensure that our work met the highest standards of quality. We also took the time to reflect on our work and to identify areas where we could improve in the future.</w:t>
      </w:r>
    </w:p>
    <w:p w:rsidRPr="00AE2C9D" w:rsidR="002430F6" w:rsidP="00C418BA" w:rsidRDefault="002430F6" w14:paraId="07631F0C" w14:textId="20B384EA">
      <w:pPr>
        <w:rPr>
          <w:lang w:val="en-CA"/>
        </w:rPr>
      </w:pPr>
      <w:r w:rsidRPr="002430F6">
        <w:rPr>
          <w:lang w:val="en-CA"/>
        </w:rPr>
        <w:t xml:space="preserve">One key section that we followed was Section 1.1, which requires engineers to “undertake only work that they are competent to perform.” We ensured that all team members were adequately trained and competent in the use of the chosen framework and language for our project. Additionally, we followed Section 1.3, which requires engineers to “avoid real or perceived conflicts of interest whenever possible, and to disclose them to potentially affected parties when they do exist.” We ensured that all stakeholders involved in the project were aware of any potential conflicts of interest and worked to mitigate them. Furthermore, we followed Section 3.3, which requires engineers to “communicate clearly, objectively, honestly, and without bias.” We ensured that all communication with </w:t>
      </w:r>
      <w:r w:rsidR="008713A5">
        <w:rPr>
          <w:lang w:val="en-CA"/>
        </w:rPr>
        <w:t>the Davy lab</w:t>
      </w:r>
      <w:r w:rsidRPr="002430F6">
        <w:rPr>
          <w:lang w:val="en-CA"/>
        </w:rPr>
        <w:t xml:space="preserve"> was clear and objective, providing regular updates on the progress of the project and any potential issues that arose. By following these sections of the Code of Ethics for Engineers in Canada, we were able to ensure that our project was carried out in an ethical and professional manner.</w:t>
      </w:r>
    </w:p>
    <w:p w:rsidR="00A96828" w:rsidP="00A96828" w:rsidRDefault="401DF71F" w14:paraId="38C81AA7" w14:textId="1037521F">
      <w:pPr>
        <w:pStyle w:val="Heading2"/>
      </w:pPr>
      <w:r>
        <w:t xml:space="preserve"> </w:t>
      </w:r>
      <w:bookmarkStart w:name="_Toc121507646" w:id="81"/>
      <w:bookmarkStart w:name="_Toc131499156" w:id="82"/>
      <w:commentRangeStart w:id="83"/>
      <w:r>
        <w:t>Project Management</w:t>
      </w:r>
      <w:bookmarkEnd w:id="81"/>
      <w:commentRangeEnd w:id="83"/>
      <w:r>
        <w:rPr>
          <w:rStyle w:val="CommentReference"/>
        </w:rPr>
        <w:commentReference w:id="83"/>
      </w:r>
      <w:bookmarkEnd w:id="82"/>
    </w:p>
    <w:p w:rsidR="77A12C5F" w:rsidP="68796A56" w:rsidRDefault="77A12C5F" w14:paraId="6F490017" w14:textId="3BAD03FE">
      <w:pPr>
        <w:rPr>
          <w:rFonts w:eastAsiaTheme="minorEastAsia" w:cstheme="minorBidi"/>
          <w:lang w:val="en-CA"/>
        </w:rPr>
      </w:pPr>
      <w:r w:rsidRPr="1C231C9E">
        <w:rPr>
          <w:rFonts w:eastAsiaTheme="minorEastAsia" w:cstheme="minorBidi"/>
          <w:lang w:val="en-CA"/>
        </w:rPr>
        <w:t xml:space="preserve">One of the goals of this engineering project was to get real-world experience in working on a long-term team project. To achieve this goal, the team adopted industry-level project management techniques to coordinate, manage, and execute the project. Moreover, instead of relying on a single management technique, a combination of techniques </w:t>
      </w:r>
      <w:r w:rsidRPr="1C231C9E" w:rsidR="0FEF4824">
        <w:rPr>
          <w:rFonts w:eastAsiaTheme="minorEastAsia" w:cstheme="minorBidi"/>
          <w:lang w:val="en-CA"/>
        </w:rPr>
        <w:t xml:space="preserve">was utilized </w:t>
      </w:r>
      <w:r w:rsidRPr="1C231C9E">
        <w:rPr>
          <w:rFonts w:eastAsiaTheme="minorEastAsia" w:cstheme="minorBidi"/>
          <w:lang w:val="en-CA"/>
        </w:rPr>
        <w:t>to maximize efficiency and productivity.</w:t>
      </w:r>
    </w:p>
    <w:p w:rsidR="4ECADD30" w:rsidP="68796A56" w:rsidRDefault="4ECADD30" w14:paraId="127349E1" w14:textId="614407EC">
      <w:pPr>
        <w:rPr>
          <w:rFonts w:eastAsiaTheme="minorEastAsia" w:cstheme="minorBidi"/>
          <w:lang w:val="en-CA"/>
        </w:rPr>
      </w:pPr>
      <w:r w:rsidRPr="101E8B65">
        <w:rPr>
          <w:rFonts w:eastAsiaTheme="minorEastAsia" w:cstheme="minorBidi"/>
          <w:lang w:val="en-CA"/>
        </w:rPr>
        <w:t>One of the key techniques used was the Work Breakdown Structure (WBS). WBS is a powerful tool for dividing the project into manageable tasks as it provided a structured approach to project planning and management</w:t>
      </w:r>
      <w:r w:rsidRPr="101E8B65" w:rsidR="5BF8EF9F">
        <w:rPr>
          <w:rFonts w:eastAsiaTheme="minorEastAsia" w:cstheme="minorBidi"/>
          <w:lang w:val="en-CA"/>
        </w:rPr>
        <w:t xml:space="preserve"> </w:t>
      </w:r>
      <w:r w:rsidRPr="68796A56" w:rsidR="5BF8EF9F">
        <w:rPr>
          <w:rFonts w:eastAsiaTheme="minorEastAsia" w:cstheme="minorBidi"/>
          <w:lang w:val="en-CA"/>
        </w:rPr>
        <w:t>(e.g., Research, Implementation, Testing)</w:t>
      </w:r>
      <w:r w:rsidR="00895A93">
        <w:rPr>
          <w:rFonts w:eastAsiaTheme="minorEastAsia" w:cstheme="minorBidi"/>
          <w:lang w:val="en-CA"/>
        </w:rPr>
        <w:t xml:space="preserve"> </w:t>
      </w:r>
      <w:sdt>
        <w:sdtPr>
          <w:rPr>
            <w:rFonts w:eastAsiaTheme="minorEastAsia" w:cstheme="minorBidi"/>
            <w:lang w:val="en-CA"/>
          </w:rPr>
          <w:id w:val="1136908735"/>
          <w:citation/>
        </w:sdtPr>
        <w:sdtEndPr/>
        <w:sdtContent>
          <w:r w:rsidR="00895A93">
            <w:rPr>
              <w:rFonts w:eastAsiaTheme="minorEastAsia" w:cstheme="minorBidi"/>
              <w:lang w:val="en-CA"/>
            </w:rPr>
            <w:fldChar w:fldCharType="begin"/>
          </w:r>
          <w:r w:rsidR="00895A93">
            <w:rPr>
              <w:rFonts w:eastAsiaTheme="minorEastAsia" w:cstheme="minorBidi"/>
              <w:lang w:val="en-CA"/>
            </w:rPr>
            <w:instrText xml:space="preserve"> CITATION WBS23 \l 4105 </w:instrText>
          </w:r>
          <w:r w:rsidR="00895A93">
            <w:rPr>
              <w:rFonts w:eastAsiaTheme="minorEastAsia" w:cstheme="minorBidi"/>
              <w:lang w:val="en-CA"/>
            </w:rPr>
            <w:fldChar w:fldCharType="separate"/>
          </w:r>
          <w:r w:rsidRPr="00965F8E" w:rsidR="00965F8E">
            <w:rPr>
              <w:rFonts w:eastAsiaTheme="minorEastAsia" w:cstheme="minorBidi"/>
              <w:noProof/>
              <w:lang w:val="en-CA"/>
            </w:rPr>
            <w:t>[5]</w:t>
          </w:r>
          <w:r w:rsidR="00895A93">
            <w:rPr>
              <w:rFonts w:eastAsiaTheme="minorEastAsia" w:cstheme="minorBidi"/>
              <w:lang w:val="en-CA"/>
            </w:rPr>
            <w:fldChar w:fldCharType="end"/>
          </w:r>
        </w:sdtContent>
      </w:sdt>
      <w:r w:rsidRPr="101E8B65">
        <w:rPr>
          <w:rFonts w:eastAsiaTheme="minorEastAsia" w:cstheme="minorBidi"/>
          <w:lang w:val="en-CA"/>
        </w:rPr>
        <w:t xml:space="preserve">, enabling the team to comprehend the various project components and associated tasks with ease. </w:t>
      </w:r>
      <w:r w:rsidRPr="2F8AFEEF" w:rsidR="16A9D370">
        <w:rPr>
          <w:rFonts w:eastAsiaTheme="minorEastAsia" w:cstheme="minorBidi"/>
          <w:lang w:val="en-CA"/>
        </w:rPr>
        <w:t>This resulted in a</w:t>
      </w:r>
      <w:r w:rsidRPr="101E8B65">
        <w:rPr>
          <w:rFonts w:eastAsiaTheme="minorEastAsia" w:cstheme="minorBidi"/>
          <w:lang w:val="en-CA"/>
        </w:rPr>
        <w:t xml:space="preserve"> better </w:t>
      </w:r>
      <w:r w:rsidRPr="2BA2CBC1" w:rsidR="070DC181">
        <w:rPr>
          <w:rFonts w:eastAsiaTheme="minorEastAsia" w:cstheme="minorBidi"/>
          <w:lang w:val="en-CA"/>
        </w:rPr>
        <w:t>manage</w:t>
      </w:r>
      <w:r w:rsidRPr="2BA2CBC1" w:rsidR="5B266AD6">
        <w:rPr>
          <w:rFonts w:eastAsiaTheme="minorEastAsia" w:cstheme="minorBidi"/>
          <w:lang w:val="en-CA"/>
        </w:rPr>
        <w:t>ment of</w:t>
      </w:r>
      <w:r w:rsidRPr="101E8B65">
        <w:rPr>
          <w:rFonts w:eastAsiaTheme="minorEastAsia" w:cstheme="minorBidi"/>
          <w:lang w:val="en-CA"/>
        </w:rPr>
        <w:t xml:space="preserve"> the project's scope, timeline, and resources by dividing it into smaller, more manageable chunks.</w:t>
      </w:r>
    </w:p>
    <w:p w:rsidR="3F6414A1" w:rsidP="68796A56" w:rsidRDefault="3F6414A1" w14:paraId="0189DF33" w14:textId="3674C9D5">
      <w:pPr>
        <w:rPr>
          <w:rFonts w:eastAsiaTheme="minorEastAsia" w:cstheme="minorBidi"/>
          <w:lang w:val="en-CA"/>
        </w:rPr>
      </w:pPr>
      <w:r w:rsidRPr="219AFE0B">
        <w:rPr>
          <w:rFonts w:eastAsiaTheme="minorEastAsia" w:cstheme="minorBidi"/>
          <w:lang w:val="en-CA"/>
        </w:rPr>
        <w:t>Another important tool utilized was Gantt charts. This organizational tool served as a visual representation of the project’s timeline and task dependencies, highlighting cr</w:t>
      </w:r>
      <w:r w:rsidRPr="219AFE0B" w:rsidR="79DB9747">
        <w:rPr>
          <w:rFonts w:eastAsiaTheme="minorEastAsia" w:cstheme="minorBidi"/>
          <w:lang w:val="en-CA"/>
        </w:rPr>
        <w:t xml:space="preserve">itical milestones </w:t>
      </w:r>
      <w:r w:rsidRPr="219AFE0B" w:rsidR="79DB9747">
        <w:rPr>
          <w:rFonts w:eastAsiaTheme="minorEastAsia" w:cstheme="minorBidi"/>
          <w:lang w:val="en-CA"/>
        </w:rPr>
        <w:lastRenderedPageBreak/>
        <w:t xml:space="preserve">and deadlines ranging from report deliverables to chunks broken down from WBS. By utilizing the WBS, tasks </w:t>
      </w:r>
      <w:r w:rsidRPr="4DE396BD" w:rsidR="2069FD83">
        <w:rPr>
          <w:rFonts w:eastAsiaTheme="minorEastAsia" w:cstheme="minorBidi"/>
          <w:lang w:val="en-CA"/>
        </w:rPr>
        <w:t xml:space="preserve">were </w:t>
      </w:r>
      <w:r w:rsidRPr="72302D52" w:rsidR="2069FD83">
        <w:rPr>
          <w:rFonts w:eastAsiaTheme="minorEastAsia" w:cstheme="minorBidi"/>
          <w:lang w:val="en-CA"/>
        </w:rPr>
        <w:t xml:space="preserve">accurately defined </w:t>
      </w:r>
      <w:r w:rsidRPr="72302D52" w:rsidR="4E7EE489">
        <w:rPr>
          <w:rFonts w:eastAsiaTheme="minorEastAsia" w:cstheme="minorBidi"/>
          <w:lang w:val="en-CA"/>
        </w:rPr>
        <w:t>in</w:t>
      </w:r>
      <w:r w:rsidRPr="219AFE0B" w:rsidR="79DB9747">
        <w:rPr>
          <w:rFonts w:eastAsiaTheme="minorEastAsia" w:cstheme="minorBidi"/>
          <w:lang w:val="en-CA"/>
        </w:rPr>
        <w:t xml:space="preserve"> the </w:t>
      </w:r>
      <w:r w:rsidRPr="219AFE0B" w:rsidR="511271C5">
        <w:rPr>
          <w:rFonts w:eastAsiaTheme="minorEastAsia" w:cstheme="minorBidi"/>
          <w:lang w:val="en-CA"/>
        </w:rPr>
        <w:t xml:space="preserve">Gantt chart, allowing for greater </w:t>
      </w:r>
      <w:proofErr w:type="gramStart"/>
      <w:r w:rsidRPr="219AFE0B" w:rsidR="511271C5">
        <w:rPr>
          <w:rFonts w:eastAsiaTheme="minorEastAsia" w:cstheme="minorBidi"/>
          <w:lang w:val="en-CA"/>
        </w:rPr>
        <w:t>clarity</w:t>
      </w:r>
      <w:proofErr w:type="gramEnd"/>
      <w:r w:rsidRPr="219AFE0B" w:rsidR="511271C5">
        <w:rPr>
          <w:rFonts w:eastAsiaTheme="minorEastAsia" w:cstheme="minorBidi"/>
          <w:lang w:val="en-CA"/>
        </w:rPr>
        <w:t xml:space="preserve"> and understanding of the project’s scope and timeline.</w:t>
      </w:r>
    </w:p>
    <w:p w:rsidR="007A2288" w:rsidP="68796A56" w:rsidRDefault="719913D9" w14:paraId="34104AB6" w14:textId="68F9864B">
      <w:pPr>
        <w:rPr>
          <w:rFonts w:eastAsiaTheme="minorEastAsia" w:cstheme="minorBidi"/>
          <w:lang w:val="en-CA"/>
        </w:rPr>
      </w:pPr>
      <w:r w:rsidRPr="68796A56">
        <w:rPr>
          <w:rFonts w:eastAsiaTheme="minorEastAsia" w:cstheme="minorBidi"/>
          <w:lang w:val="en-CA"/>
        </w:rPr>
        <w:t xml:space="preserve">A </w:t>
      </w:r>
      <w:commentRangeStart w:id="84"/>
      <w:commentRangeStart w:id="85"/>
      <w:r w:rsidRPr="68796A56" w:rsidR="7CE22761">
        <w:rPr>
          <w:rFonts w:eastAsiaTheme="minorEastAsia" w:cstheme="minorBidi"/>
          <w:lang w:val="en-CA"/>
        </w:rPr>
        <w:t>Waterfall</w:t>
      </w:r>
      <w:r w:rsidRPr="68796A56" w:rsidR="22C69BFE">
        <w:rPr>
          <w:rFonts w:eastAsiaTheme="minorEastAsia" w:cstheme="minorBidi"/>
          <w:lang w:val="en-CA"/>
        </w:rPr>
        <w:t xml:space="preserve"> development</w:t>
      </w:r>
      <w:r w:rsidRPr="68796A56" w:rsidR="7CE22761">
        <w:rPr>
          <w:rFonts w:eastAsiaTheme="minorEastAsia" w:cstheme="minorBidi"/>
          <w:lang w:val="en-CA"/>
        </w:rPr>
        <w:t xml:space="preserve"> method </w:t>
      </w:r>
      <w:commentRangeEnd w:id="84"/>
      <w:r w:rsidR="00805CA7">
        <w:rPr>
          <w:rStyle w:val="CommentReference"/>
          <w:rFonts w:cstheme="minorBidi"/>
          <w:lang w:val="en-CA"/>
        </w:rPr>
        <w:commentReference w:id="84"/>
      </w:r>
      <w:commentRangeEnd w:id="85"/>
      <w:r w:rsidR="00F94D7D">
        <w:rPr>
          <w:rStyle w:val="CommentReference"/>
          <w:rFonts w:cstheme="minorBidi"/>
          <w:lang w:val="en-CA"/>
        </w:rPr>
        <w:commentReference w:id="85"/>
      </w:r>
      <w:r w:rsidRPr="68796A56" w:rsidR="6B6C8A8A">
        <w:rPr>
          <w:rFonts w:eastAsiaTheme="minorEastAsia" w:cstheme="minorBidi"/>
          <w:lang w:val="en-CA"/>
        </w:rPr>
        <w:t>was</w:t>
      </w:r>
      <w:r w:rsidRPr="68796A56" w:rsidR="0F5AE2A7">
        <w:rPr>
          <w:rFonts w:eastAsiaTheme="minorEastAsia" w:cstheme="minorBidi"/>
          <w:lang w:val="en-CA"/>
        </w:rPr>
        <w:t xml:space="preserve"> </w:t>
      </w:r>
      <w:r w:rsidRPr="40179F1E" w:rsidR="23FA9C82">
        <w:rPr>
          <w:rFonts w:eastAsiaTheme="minorEastAsia" w:cstheme="minorBidi"/>
          <w:lang w:val="en-CA"/>
        </w:rPr>
        <w:t xml:space="preserve">initially </w:t>
      </w:r>
      <w:r w:rsidRPr="4375E46E" w:rsidR="23FA9C82">
        <w:rPr>
          <w:rFonts w:eastAsiaTheme="minorEastAsia" w:cstheme="minorBidi"/>
          <w:lang w:val="en-CA"/>
        </w:rPr>
        <w:t>considered</w:t>
      </w:r>
      <w:r w:rsidRPr="68796A56" w:rsidR="0F5AE2A7">
        <w:rPr>
          <w:rFonts w:eastAsiaTheme="minorEastAsia" w:cstheme="minorBidi"/>
          <w:lang w:val="en-CA"/>
        </w:rPr>
        <w:t xml:space="preserve"> </w:t>
      </w:r>
      <w:r w:rsidRPr="68796A56" w:rsidR="7CE22761">
        <w:rPr>
          <w:rFonts w:eastAsiaTheme="minorEastAsia" w:cstheme="minorBidi"/>
          <w:lang w:val="en-CA"/>
        </w:rPr>
        <w:t xml:space="preserve">as </w:t>
      </w:r>
      <w:r w:rsidRPr="68796A56" w:rsidR="0F5AE2A7">
        <w:rPr>
          <w:rFonts w:eastAsiaTheme="minorEastAsia" w:cstheme="minorBidi"/>
          <w:lang w:val="en-CA"/>
        </w:rPr>
        <w:t xml:space="preserve">the </w:t>
      </w:r>
      <w:r w:rsidRPr="68796A56" w:rsidR="7CE22761">
        <w:rPr>
          <w:rFonts w:eastAsiaTheme="minorEastAsia" w:cstheme="minorBidi"/>
          <w:lang w:val="en-CA"/>
        </w:rPr>
        <w:t>primary project management technique</w:t>
      </w:r>
      <w:r w:rsidRPr="68796A56" w:rsidR="1C23E034">
        <w:rPr>
          <w:rFonts w:eastAsiaTheme="minorEastAsia" w:cstheme="minorBidi"/>
          <w:lang w:val="en-CA"/>
        </w:rPr>
        <w:t xml:space="preserve">. This approach </w:t>
      </w:r>
      <w:r w:rsidRPr="585B87E4" w:rsidR="7A808EB0">
        <w:rPr>
          <w:rFonts w:eastAsiaTheme="minorEastAsia" w:cstheme="minorBidi"/>
          <w:lang w:val="en-CA"/>
        </w:rPr>
        <w:t>is often compared to the Agile method,</w:t>
      </w:r>
      <w:r w:rsidRPr="7858D9B8" w:rsidR="7A808EB0">
        <w:rPr>
          <w:rFonts w:eastAsiaTheme="minorEastAsia" w:cstheme="minorBidi"/>
          <w:lang w:val="en-CA"/>
        </w:rPr>
        <w:t xml:space="preserve"> which is </w:t>
      </w:r>
      <w:r w:rsidRPr="79C6E24E" w:rsidR="53621968">
        <w:rPr>
          <w:rFonts w:eastAsiaTheme="minorEastAsia" w:cstheme="minorBidi"/>
          <w:lang w:val="en-CA"/>
        </w:rPr>
        <w:t xml:space="preserve">a </w:t>
      </w:r>
      <w:r w:rsidRPr="79C6E24E" w:rsidR="7A808EB0">
        <w:rPr>
          <w:rFonts w:eastAsiaTheme="minorEastAsia" w:cstheme="minorBidi"/>
          <w:lang w:val="en-CA"/>
        </w:rPr>
        <w:t>more</w:t>
      </w:r>
      <w:r w:rsidRPr="7858D9B8" w:rsidR="7A808EB0">
        <w:rPr>
          <w:rFonts w:eastAsiaTheme="minorEastAsia" w:cstheme="minorBidi"/>
          <w:lang w:val="en-CA"/>
        </w:rPr>
        <w:t xml:space="preserve"> flexible and iterative approach to project </w:t>
      </w:r>
      <w:r w:rsidRPr="7B8FE302" w:rsidR="7A808EB0">
        <w:rPr>
          <w:rFonts w:eastAsiaTheme="minorEastAsia" w:cstheme="minorBidi"/>
          <w:lang w:val="en-CA"/>
        </w:rPr>
        <w:t>management</w:t>
      </w:r>
      <w:r w:rsidRPr="39B837AB" w:rsidR="14C0B895">
        <w:rPr>
          <w:rFonts w:eastAsiaTheme="minorEastAsia" w:cstheme="minorBidi"/>
          <w:lang w:val="en-CA"/>
        </w:rPr>
        <w:t xml:space="preserve">, as it employed a cyclical </w:t>
      </w:r>
      <w:r w:rsidRPr="43C9867E" w:rsidR="14C0B895">
        <w:rPr>
          <w:rFonts w:eastAsiaTheme="minorEastAsia" w:cstheme="minorBidi"/>
          <w:lang w:val="en-CA"/>
        </w:rPr>
        <w:t>process of planning</w:t>
      </w:r>
      <w:r w:rsidRPr="416F42D9" w:rsidR="14C0B895">
        <w:rPr>
          <w:rFonts w:eastAsiaTheme="minorEastAsia" w:cstheme="minorBidi"/>
          <w:lang w:val="en-CA"/>
        </w:rPr>
        <w:t xml:space="preserve"> and execution that permitted more </w:t>
      </w:r>
      <w:r w:rsidRPr="0C44F8C0" w:rsidR="14C0B895">
        <w:rPr>
          <w:rFonts w:eastAsiaTheme="minorEastAsia" w:cstheme="minorBidi"/>
          <w:lang w:val="en-CA"/>
        </w:rPr>
        <w:t>iterations and changes than the Waterfall method</w:t>
      </w:r>
      <w:r w:rsidRPr="359B7F17" w:rsidR="14C0B895">
        <w:rPr>
          <w:rFonts w:eastAsiaTheme="minorEastAsia" w:cstheme="minorBidi"/>
          <w:lang w:val="en-CA"/>
        </w:rPr>
        <w:t xml:space="preserve"> </w:t>
      </w:r>
      <w:r w:rsidRPr="4B428B29" w:rsidR="14C0B895">
        <w:rPr>
          <w:rFonts w:eastAsiaTheme="minorEastAsia" w:cstheme="minorBidi"/>
          <w:lang w:val="en-CA"/>
        </w:rPr>
        <w:t xml:space="preserve">which is </w:t>
      </w:r>
      <w:r w:rsidRPr="18C0FCC1" w:rsidR="1D095CF4">
        <w:rPr>
          <w:rFonts w:eastAsiaTheme="minorEastAsia" w:cstheme="minorBidi"/>
          <w:lang w:val="en-CA"/>
        </w:rPr>
        <w:t>based</w:t>
      </w:r>
      <w:r w:rsidRPr="4B428B29" w:rsidR="14C0B895">
        <w:rPr>
          <w:rFonts w:eastAsiaTheme="minorEastAsia" w:cstheme="minorBidi"/>
          <w:lang w:val="en-CA"/>
        </w:rPr>
        <w:t xml:space="preserve"> on a</w:t>
      </w:r>
      <w:r w:rsidRPr="4B428B29" w:rsidR="305FCDBF">
        <w:rPr>
          <w:rFonts w:eastAsiaTheme="minorEastAsia" w:cstheme="minorBidi"/>
          <w:lang w:val="en-CA"/>
        </w:rPr>
        <w:t xml:space="preserve"> linear and </w:t>
      </w:r>
      <w:r w:rsidRPr="18C0FCC1" w:rsidR="305FCDBF">
        <w:rPr>
          <w:rFonts w:eastAsiaTheme="minorEastAsia" w:cstheme="minorBidi"/>
          <w:lang w:val="en-CA"/>
        </w:rPr>
        <w:t>sequential approach</w:t>
      </w:r>
      <w:r w:rsidR="0084520E">
        <w:rPr>
          <w:rFonts w:eastAsiaTheme="minorEastAsia" w:cstheme="minorBidi"/>
          <w:lang w:val="en-CA"/>
        </w:rPr>
        <w:t xml:space="preserve"> </w:t>
      </w:r>
      <w:sdt>
        <w:sdtPr>
          <w:rPr>
            <w:rFonts w:eastAsiaTheme="minorEastAsia" w:cstheme="minorBidi"/>
            <w:lang w:val="en-CA"/>
          </w:rPr>
          <w:id w:val="1226337694"/>
          <w:citation/>
        </w:sdtPr>
        <w:sdtEndPr/>
        <w:sdtContent>
          <w:r w:rsidR="000C356E">
            <w:rPr>
              <w:rFonts w:eastAsiaTheme="minorEastAsia" w:cstheme="minorBidi"/>
              <w:lang w:val="en-CA"/>
            </w:rPr>
            <w:fldChar w:fldCharType="begin"/>
          </w:r>
          <w:r w:rsidR="00217C98">
            <w:rPr>
              <w:rFonts w:eastAsiaTheme="minorEastAsia" w:cstheme="minorBidi"/>
              <w:lang w:val="en-CA"/>
            </w:rPr>
            <w:instrText xml:space="preserve">CITATION Joe22 \l 4105 </w:instrText>
          </w:r>
          <w:r w:rsidR="000C356E">
            <w:rPr>
              <w:rFonts w:eastAsiaTheme="minorEastAsia" w:cstheme="minorBidi"/>
              <w:lang w:val="en-CA"/>
            </w:rPr>
            <w:fldChar w:fldCharType="separate"/>
          </w:r>
          <w:r w:rsidRPr="00217C98" w:rsidR="00217C98">
            <w:rPr>
              <w:rFonts w:eastAsiaTheme="minorEastAsia" w:cstheme="minorBidi"/>
              <w:noProof/>
              <w:lang w:val="en-CA"/>
            </w:rPr>
            <w:t>[1]</w:t>
          </w:r>
          <w:r w:rsidR="000C356E">
            <w:rPr>
              <w:rFonts w:eastAsiaTheme="minorEastAsia" w:cstheme="minorBidi"/>
              <w:lang w:val="en-CA"/>
            </w:rPr>
            <w:fldChar w:fldCharType="end"/>
          </w:r>
        </w:sdtContent>
      </w:sdt>
      <w:r w:rsidRPr="18C0FCC1" w:rsidR="305FCDBF">
        <w:rPr>
          <w:rFonts w:eastAsiaTheme="minorEastAsia" w:cstheme="minorBidi"/>
          <w:lang w:val="en-CA"/>
        </w:rPr>
        <w:t>.</w:t>
      </w:r>
      <w:r w:rsidRPr="18C0FCC1" w:rsidR="7A808EB0">
        <w:rPr>
          <w:rFonts w:eastAsiaTheme="minorEastAsia" w:cstheme="minorBidi"/>
          <w:lang w:val="en-CA"/>
        </w:rPr>
        <w:t xml:space="preserve"> </w:t>
      </w:r>
      <w:r w:rsidRPr="6DA1A886" w:rsidR="243C58E8">
        <w:rPr>
          <w:rFonts w:eastAsiaTheme="minorEastAsia" w:cstheme="minorBidi"/>
          <w:lang w:val="en-CA"/>
        </w:rPr>
        <w:t xml:space="preserve">After careful consideration </w:t>
      </w:r>
      <w:r w:rsidRPr="79C6E24E" w:rsidR="7DD1ED0D">
        <w:rPr>
          <w:rFonts w:eastAsiaTheme="minorEastAsia" w:cstheme="minorBidi"/>
          <w:lang w:val="en-CA"/>
        </w:rPr>
        <w:t>of</w:t>
      </w:r>
      <w:r w:rsidRPr="6DA1A886" w:rsidR="243C58E8">
        <w:rPr>
          <w:rFonts w:eastAsiaTheme="minorEastAsia" w:cstheme="minorBidi"/>
          <w:lang w:val="en-CA"/>
        </w:rPr>
        <w:t xml:space="preserve"> both</w:t>
      </w:r>
      <w:r w:rsidRPr="5270D769" w:rsidR="7A572E6C">
        <w:rPr>
          <w:rFonts w:eastAsiaTheme="minorEastAsia" w:cstheme="minorBidi"/>
          <w:lang w:val="en-CA"/>
        </w:rPr>
        <w:t xml:space="preserve"> methods</w:t>
      </w:r>
      <w:r w:rsidRPr="6DA1A886" w:rsidR="243C58E8">
        <w:rPr>
          <w:rFonts w:eastAsiaTheme="minorEastAsia" w:cstheme="minorBidi"/>
          <w:lang w:val="en-CA"/>
        </w:rPr>
        <w:t xml:space="preserve">, </w:t>
      </w:r>
      <w:r w:rsidRPr="164DF566" w:rsidR="243C58E8">
        <w:rPr>
          <w:rFonts w:eastAsiaTheme="minorEastAsia" w:cstheme="minorBidi"/>
          <w:lang w:val="en-CA"/>
        </w:rPr>
        <w:t xml:space="preserve">the Waterfall method was </w:t>
      </w:r>
      <w:r w:rsidRPr="2AFA80EA" w:rsidR="243C58E8">
        <w:rPr>
          <w:rFonts w:eastAsiaTheme="minorEastAsia" w:cstheme="minorBidi"/>
          <w:lang w:val="en-CA"/>
        </w:rPr>
        <w:t xml:space="preserve">chosen as it </w:t>
      </w:r>
      <w:r w:rsidRPr="7B8FE302" w:rsidR="05131C12">
        <w:rPr>
          <w:rFonts w:eastAsiaTheme="minorEastAsia" w:cstheme="minorBidi"/>
          <w:lang w:val="en-CA"/>
        </w:rPr>
        <w:t>was</w:t>
      </w:r>
      <w:r w:rsidRPr="68796A56" w:rsidR="1C23E034">
        <w:rPr>
          <w:rFonts w:eastAsiaTheme="minorEastAsia" w:cstheme="minorBidi"/>
          <w:lang w:val="en-CA"/>
        </w:rPr>
        <w:t xml:space="preserve"> well suited to the </w:t>
      </w:r>
      <w:r w:rsidRPr="68796A56" w:rsidR="2B2A40D5">
        <w:rPr>
          <w:rFonts w:eastAsiaTheme="minorEastAsia" w:cstheme="minorBidi"/>
          <w:lang w:val="en-CA"/>
        </w:rPr>
        <w:t>project's</w:t>
      </w:r>
      <w:r w:rsidRPr="68796A56" w:rsidR="1C23E034">
        <w:rPr>
          <w:rFonts w:eastAsiaTheme="minorEastAsia" w:cstheme="minorBidi"/>
          <w:lang w:val="en-CA"/>
        </w:rPr>
        <w:t xml:space="preserve"> </w:t>
      </w:r>
      <w:r w:rsidRPr="68796A56" w:rsidR="4B08F79D">
        <w:rPr>
          <w:rFonts w:eastAsiaTheme="minorEastAsia" w:cstheme="minorBidi"/>
          <w:lang w:val="en-CA"/>
        </w:rPr>
        <w:t>distinct</w:t>
      </w:r>
      <w:r w:rsidRPr="68796A56" w:rsidR="1C23E034">
        <w:rPr>
          <w:rFonts w:eastAsiaTheme="minorEastAsia" w:cstheme="minorBidi"/>
          <w:lang w:val="en-CA"/>
        </w:rPr>
        <w:t xml:space="preserve"> phases, which required a linear, sequential approach to development.</w:t>
      </w:r>
      <w:r w:rsidRPr="68796A56" w:rsidR="22C69BFE">
        <w:rPr>
          <w:rFonts w:eastAsiaTheme="minorEastAsia" w:cstheme="minorBidi"/>
          <w:lang w:val="en-CA"/>
        </w:rPr>
        <w:t xml:space="preserve"> </w:t>
      </w:r>
      <w:r w:rsidRPr="68796A56" w:rsidR="7CE22761">
        <w:rPr>
          <w:rFonts w:eastAsiaTheme="minorEastAsia" w:cstheme="minorBidi"/>
          <w:lang w:val="en-CA"/>
        </w:rPr>
        <w:t xml:space="preserve"> </w:t>
      </w:r>
      <w:r w:rsidRPr="68796A56" w:rsidR="6C733DB5">
        <w:rPr>
          <w:rFonts w:eastAsiaTheme="minorEastAsia" w:cstheme="minorBidi"/>
          <w:lang w:val="en-CA"/>
        </w:rPr>
        <w:t>Activities</w:t>
      </w:r>
      <w:r w:rsidRPr="68796A56" w:rsidR="64137B00">
        <w:rPr>
          <w:rFonts w:eastAsiaTheme="minorEastAsia" w:cstheme="minorBidi"/>
          <w:lang w:val="en-CA"/>
        </w:rPr>
        <w:t xml:space="preserve"> and tasks</w:t>
      </w:r>
      <w:r w:rsidRPr="68796A56" w:rsidR="3A9839C2">
        <w:rPr>
          <w:rFonts w:eastAsiaTheme="minorEastAsia" w:cstheme="minorBidi"/>
          <w:lang w:val="en-CA"/>
        </w:rPr>
        <w:t xml:space="preserve"> in a waterfall method typically</w:t>
      </w:r>
      <w:r w:rsidRPr="68796A56" w:rsidR="64137B00">
        <w:rPr>
          <w:rFonts w:eastAsiaTheme="minorEastAsia" w:cstheme="minorBidi"/>
          <w:lang w:val="en-CA"/>
        </w:rPr>
        <w:t xml:space="preserve"> flow linearly </w:t>
      </w:r>
      <w:r w:rsidRPr="68796A56" w:rsidR="652E1A9C">
        <w:rPr>
          <w:rFonts w:eastAsiaTheme="minorEastAsia" w:cstheme="minorBidi"/>
          <w:lang w:val="en-CA"/>
        </w:rPr>
        <w:t xml:space="preserve">through five phases (Requirements, Design, Implementation, Verification, </w:t>
      </w:r>
      <w:r w:rsidRPr="0AB276AB" w:rsidR="0FAFCB67">
        <w:rPr>
          <w:rFonts w:eastAsiaTheme="minorEastAsia" w:cstheme="minorBidi"/>
          <w:lang w:val="en-CA"/>
        </w:rPr>
        <w:t xml:space="preserve">and </w:t>
      </w:r>
      <w:r w:rsidRPr="0AB276AB" w:rsidR="2A958DD7">
        <w:rPr>
          <w:rFonts w:eastAsiaTheme="minorEastAsia" w:cstheme="minorBidi"/>
          <w:lang w:val="en-CA"/>
        </w:rPr>
        <w:t>Maintenance</w:t>
      </w:r>
      <w:r w:rsidRPr="68796A56" w:rsidR="652E1A9C">
        <w:rPr>
          <w:rFonts w:eastAsiaTheme="minorEastAsia" w:cstheme="minorBidi"/>
          <w:lang w:val="en-CA"/>
        </w:rPr>
        <w:t>)</w:t>
      </w:r>
      <w:r w:rsidRPr="68796A56" w:rsidR="420B8C98">
        <w:rPr>
          <w:rFonts w:eastAsiaTheme="minorEastAsia" w:cstheme="minorBidi"/>
          <w:lang w:val="en-CA"/>
        </w:rPr>
        <w:t xml:space="preserve">, which was ideal for </w:t>
      </w:r>
      <w:r w:rsidRPr="7E04888C" w:rsidR="63CFDA62">
        <w:rPr>
          <w:rFonts w:eastAsiaTheme="minorEastAsia" w:cstheme="minorBidi"/>
          <w:lang w:val="en-CA"/>
        </w:rPr>
        <w:t>a</w:t>
      </w:r>
      <w:r w:rsidRPr="3AAE3045" w:rsidR="63CFDA62">
        <w:rPr>
          <w:rFonts w:eastAsiaTheme="minorEastAsia" w:cstheme="minorBidi"/>
          <w:lang w:val="en-CA"/>
        </w:rPr>
        <w:t xml:space="preserve"> project</w:t>
      </w:r>
      <w:r w:rsidRPr="68796A56" w:rsidR="420B8C98">
        <w:rPr>
          <w:rFonts w:eastAsiaTheme="minorEastAsia" w:cstheme="minorBidi"/>
          <w:lang w:val="en-CA"/>
        </w:rPr>
        <w:t xml:space="preserve"> with defined objectives and limited iterations. </w:t>
      </w:r>
    </w:p>
    <w:p w:rsidR="420B8C98" w:rsidP="68796A56" w:rsidRDefault="420B8C98" w14:paraId="40578369" w14:textId="7C14210A">
      <w:pPr>
        <w:rPr>
          <w:rFonts w:eastAsiaTheme="minorEastAsia" w:cstheme="minorBidi"/>
          <w:lang w:val="en-CA"/>
        </w:rPr>
      </w:pPr>
      <w:r w:rsidRPr="68796A56">
        <w:rPr>
          <w:rFonts w:eastAsiaTheme="minorEastAsia" w:cstheme="minorBidi"/>
          <w:lang w:val="en-CA"/>
        </w:rPr>
        <w:t xml:space="preserve">By adopting this combination of project management techniques, </w:t>
      </w:r>
      <w:r w:rsidRPr="02EE2CB5" w:rsidR="25C16284">
        <w:rPr>
          <w:rFonts w:eastAsiaTheme="minorEastAsia" w:cstheme="minorBidi"/>
          <w:lang w:val="en-CA"/>
        </w:rPr>
        <w:t xml:space="preserve">the </w:t>
      </w:r>
      <w:r w:rsidRPr="02EE2CB5" w:rsidR="5E52B659">
        <w:rPr>
          <w:rFonts w:eastAsiaTheme="minorEastAsia" w:cstheme="minorBidi"/>
          <w:lang w:val="en-CA"/>
        </w:rPr>
        <w:t>team</w:t>
      </w:r>
      <w:r w:rsidRPr="68796A56">
        <w:rPr>
          <w:rFonts w:eastAsiaTheme="minorEastAsia" w:cstheme="minorBidi"/>
          <w:lang w:val="en-CA"/>
        </w:rPr>
        <w:t xml:space="preserve"> benefitted from greater organization, increased efficiency, and improved productivity which ultimately </w:t>
      </w:r>
      <w:r w:rsidRPr="5BBB6B63" w:rsidR="05EAEF69">
        <w:rPr>
          <w:rFonts w:eastAsiaTheme="minorEastAsia" w:cstheme="minorBidi"/>
          <w:lang w:val="en-CA"/>
        </w:rPr>
        <w:t xml:space="preserve">led </w:t>
      </w:r>
      <w:r w:rsidRPr="52C446A8" w:rsidR="4B4571E0">
        <w:rPr>
          <w:rFonts w:eastAsiaTheme="minorEastAsia" w:cstheme="minorBidi"/>
          <w:lang w:val="en-CA"/>
        </w:rPr>
        <w:t xml:space="preserve">to </w:t>
      </w:r>
      <w:r w:rsidRPr="52C446A8" w:rsidR="05EAEF69">
        <w:rPr>
          <w:rFonts w:eastAsiaTheme="minorEastAsia" w:cstheme="minorBidi"/>
          <w:lang w:val="en-CA"/>
        </w:rPr>
        <w:t>the</w:t>
      </w:r>
      <w:r w:rsidRPr="5BBB6B63" w:rsidR="05EAEF69">
        <w:rPr>
          <w:rFonts w:eastAsiaTheme="minorEastAsia" w:cstheme="minorBidi"/>
          <w:lang w:val="en-CA"/>
        </w:rPr>
        <w:t xml:space="preserve"> </w:t>
      </w:r>
      <w:r w:rsidRPr="002F3DFF" w:rsidR="05EAEF69">
        <w:rPr>
          <w:rFonts w:eastAsiaTheme="minorEastAsia" w:cstheme="minorBidi"/>
          <w:lang w:val="en-CA"/>
        </w:rPr>
        <w:t xml:space="preserve">project </w:t>
      </w:r>
      <w:r w:rsidRPr="002F3DFF" w:rsidR="5E52B659">
        <w:rPr>
          <w:rFonts w:eastAsiaTheme="minorEastAsia" w:cstheme="minorBidi"/>
          <w:lang w:val="en-CA"/>
        </w:rPr>
        <w:t>stay</w:t>
      </w:r>
      <w:r w:rsidRPr="002F3DFF" w:rsidR="4DB98EAB">
        <w:rPr>
          <w:rFonts w:eastAsiaTheme="minorEastAsia" w:cstheme="minorBidi"/>
          <w:lang w:val="en-CA"/>
        </w:rPr>
        <w:t>ing</w:t>
      </w:r>
      <w:r w:rsidRPr="68796A56">
        <w:rPr>
          <w:rFonts w:eastAsiaTheme="minorEastAsia" w:cstheme="minorBidi"/>
          <w:lang w:val="en-CA"/>
        </w:rPr>
        <w:t xml:space="preserve"> on track and </w:t>
      </w:r>
      <w:r w:rsidRPr="630FC4B9" w:rsidR="5E52B659">
        <w:rPr>
          <w:rFonts w:eastAsiaTheme="minorEastAsia" w:cstheme="minorBidi"/>
          <w:lang w:val="en-CA"/>
        </w:rPr>
        <w:t>meet</w:t>
      </w:r>
      <w:r w:rsidRPr="630FC4B9" w:rsidR="0D0AA0BF">
        <w:rPr>
          <w:rFonts w:eastAsiaTheme="minorEastAsia" w:cstheme="minorBidi"/>
          <w:lang w:val="en-CA"/>
        </w:rPr>
        <w:t>ing its</w:t>
      </w:r>
      <w:r w:rsidRPr="68796A56">
        <w:rPr>
          <w:rFonts w:eastAsiaTheme="minorEastAsia" w:cstheme="minorBidi"/>
          <w:lang w:val="en-CA"/>
        </w:rPr>
        <w:t xml:space="preserve"> </w:t>
      </w:r>
      <w:r w:rsidRPr="68796A56" w:rsidR="0F32A049">
        <w:rPr>
          <w:rFonts w:eastAsiaTheme="minorEastAsia" w:cstheme="minorBidi"/>
          <w:lang w:val="en-CA"/>
        </w:rPr>
        <w:t xml:space="preserve">milestones and deadlines. </w:t>
      </w:r>
    </w:p>
    <w:p w:rsidRPr="00097D61" w:rsidR="00097D61" w:rsidP="00097D61" w:rsidRDefault="24DA7DB9" w14:paraId="2B6EAAF5" w14:textId="4D10D253">
      <w:pPr>
        <w:pStyle w:val="Heading2"/>
      </w:pPr>
      <w:r>
        <w:t xml:space="preserve"> </w:t>
      </w:r>
      <w:bookmarkStart w:name="_Toc121507647" w:id="87"/>
      <w:bookmarkStart w:name="_Toc131499157" w:id="88"/>
      <w:commentRangeStart w:id="89"/>
      <w:r>
        <w:t>Justification and Suitability for Degree Program</w:t>
      </w:r>
      <w:bookmarkEnd w:id="87"/>
      <w:commentRangeEnd w:id="89"/>
      <w:r w:rsidR="00A96828">
        <w:rPr>
          <w:rStyle w:val="CommentReference"/>
        </w:rPr>
        <w:commentReference w:id="89"/>
      </w:r>
      <w:bookmarkEnd w:id="88"/>
    </w:p>
    <w:p w:rsidR="00097D61" w:rsidP="00097D61" w:rsidRDefault="00097D61" w14:paraId="38A3A645" w14:textId="522DFF1F">
      <w:pPr>
        <w:pStyle w:val="Caption"/>
        <w:keepNext/>
      </w:pPr>
      <w:bookmarkStart w:name="_Toc131498366" w:id="90"/>
      <w:r>
        <w:t xml:space="preserve">Table </w:t>
      </w:r>
      <w:r>
        <w:fldChar w:fldCharType="begin"/>
      </w:r>
      <w:r>
        <w:instrText>SEQ Table \* ARABIC</w:instrText>
      </w:r>
      <w:r>
        <w:fldChar w:fldCharType="separate"/>
      </w:r>
      <w:r w:rsidR="003133FB">
        <w:rPr>
          <w:noProof/>
        </w:rPr>
        <w:t>1</w:t>
      </w:r>
      <w:r>
        <w:fldChar w:fldCharType="end"/>
      </w:r>
      <w:r>
        <w:t xml:space="preserve"> - Roles, tasks, and relevant experience for each team member.</w:t>
      </w:r>
      <w:bookmarkEnd w:id="90"/>
    </w:p>
    <w:tbl>
      <w:tblPr>
        <w:tblStyle w:val="ListTable3-Accent1"/>
        <w:tblW w:w="0" w:type="auto"/>
        <w:tblLayout w:type="fixed"/>
        <w:tblLook w:val="04A0" w:firstRow="1" w:lastRow="0" w:firstColumn="1" w:lastColumn="0" w:noHBand="0" w:noVBand="1"/>
      </w:tblPr>
      <w:tblGrid>
        <w:gridCol w:w="1525"/>
        <w:gridCol w:w="2250"/>
        <w:gridCol w:w="5575"/>
      </w:tblGrid>
      <w:tr w:rsidR="009E79E8" w:rsidTr="4C360E7F" w14:paraId="78BE5DD3" w14:textId="77777777">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1525" w:type="dxa"/>
            <w:tcBorders>
              <w:bottom w:val="single" w:color="549E39" w:themeColor="accent1" w:sz="4" w:space="0"/>
            </w:tcBorders>
          </w:tcPr>
          <w:p w:rsidRPr="00942D63" w:rsidR="009E79E8" w:rsidP="00EF3011" w:rsidRDefault="009E79E8" w14:paraId="366EC6E1" w14:textId="77777777">
            <w:pPr>
              <w:rPr>
                <w:i/>
                <w:iCs/>
              </w:rPr>
            </w:pPr>
            <w:r w:rsidRPr="00942D63">
              <w:rPr>
                <w:i/>
              </w:rPr>
              <w:t>Team Member</w:t>
            </w:r>
          </w:p>
        </w:tc>
        <w:tc>
          <w:tcPr>
            <w:tcW w:w="2250" w:type="dxa"/>
          </w:tcPr>
          <w:p w:rsidR="009E79E8" w:rsidP="00EF3011" w:rsidRDefault="009E79E8" w14:paraId="52D07E61" w14:textId="77777777">
            <w:pPr>
              <w:cnfStyle w:val="100000000000" w:firstRow="1" w:lastRow="0" w:firstColumn="0" w:lastColumn="0" w:oddVBand="0" w:evenVBand="0" w:oddHBand="0" w:evenHBand="0" w:firstRowFirstColumn="0" w:firstRowLastColumn="0" w:lastRowFirstColumn="0" w:lastRowLastColumn="0"/>
            </w:pPr>
            <w:r>
              <w:t>Tasks</w:t>
            </w:r>
          </w:p>
        </w:tc>
        <w:tc>
          <w:tcPr>
            <w:tcW w:w="5575" w:type="dxa"/>
          </w:tcPr>
          <w:p w:rsidR="009E79E8" w:rsidP="00EF3011" w:rsidRDefault="009E79E8" w14:paraId="238D2482" w14:textId="2A1F5C62">
            <w:pPr>
              <w:cnfStyle w:val="100000000000" w:firstRow="1" w:lastRow="0" w:firstColumn="0" w:lastColumn="0" w:oddVBand="0" w:evenVBand="0" w:oddHBand="0" w:evenHBand="0" w:firstRowFirstColumn="0" w:firstRowLastColumn="0" w:lastRowFirstColumn="0" w:lastRowLastColumn="0"/>
            </w:pPr>
            <w:commentRangeStart w:id="91"/>
            <w:r>
              <w:t>Justification</w:t>
            </w:r>
            <w:commentRangeEnd w:id="91"/>
            <w:r w:rsidR="00E8384E">
              <w:rPr>
                <w:rStyle w:val="CommentReference"/>
                <w:rFonts w:cstheme="minorBidi"/>
                <w:b w:val="0"/>
                <w:bCs w:val="0"/>
                <w:iCs/>
                <w:lang w:val="en-CA"/>
              </w:rPr>
              <w:commentReference w:id="91"/>
            </w:r>
          </w:p>
        </w:tc>
      </w:tr>
      <w:tr w:rsidR="009E79E8" w:rsidTr="4C360E7F" w14:paraId="306FBB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9E79E8" w:rsidP="00EF3011" w:rsidRDefault="009E79E8" w14:paraId="23D33A64" w14:textId="77777777">
            <w:r>
              <w:t>Meia Copeland</w:t>
            </w:r>
          </w:p>
          <w:p w:rsidRPr="006872AE" w:rsidR="00176F30" w:rsidP="00EF3011" w:rsidRDefault="00176F30" w14:paraId="3A22563F" w14:textId="6CA745B3">
            <w:pPr>
              <w:rPr>
                <w:i/>
              </w:rPr>
            </w:pPr>
            <w:r w:rsidRPr="006872AE">
              <w:rPr>
                <w:b w:val="0"/>
                <w:i/>
                <w:sz w:val="20"/>
                <w:szCs w:val="22"/>
              </w:rPr>
              <w:t>Computer Systems Engineering</w:t>
            </w:r>
          </w:p>
        </w:tc>
        <w:tc>
          <w:tcPr>
            <w:tcW w:w="2250" w:type="dxa"/>
            <w:tcBorders>
              <w:left w:val="single" w:color="549E39" w:themeColor="accent1" w:sz="4" w:space="0"/>
            </w:tcBorders>
          </w:tcPr>
          <w:p w:rsidR="009E79E8" w:rsidP="00742996" w:rsidRDefault="009E79E8" w14:paraId="52538C9F" w14:textId="77777777">
            <w:pPr>
              <w:jc w:val="left"/>
              <w:cnfStyle w:val="000000100000" w:firstRow="0" w:lastRow="0" w:firstColumn="0" w:lastColumn="0" w:oddVBand="0" w:evenVBand="0" w:oddHBand="1" w:evenHBand="0" w:firstRowFirstColumn="0" w:firstRowLastColumn="0" w:lastRowFirstColumn="0" w:lastRowLastColumn="0"/>
            </w:pPr>
            <w:r>
              <w:t>Linear Actuator Design</w:t>
            </w:r>
          </w:p>
        </w:tc>
        <w:tc>
          <w:tcPr>
            <w:tcW w:w="5575" w:type="dxa"/>
          </w:tcPr>
          <w:p w:rsidR="009E79E8" w:rsidP="00742996" w:rsidRDefault="00D447D6" w14:paraId="6A469284" w14:textId="28EEC79E">
            <w:pPr>
              <w:jc w:val="left"/>
              <w:cnfStyle w:val="000000100000" w:firstRow="0" w:lastRow="0" w:firstColumn="0" w:lastColumn="0" w:oddVBand="0" w:evenVBand="0" w:oddHBand="1" w:evenHBand="0" w:firstRowFirstColumn="0" w:firstRowLastColumn="0" w:lastRowFirstColumn="0" w:lastRowLastColumn="0"/>
            </w:pPr>
            <w:r>
              <w:t xml:space="preserve">Designed </w:t>
            </w:r>
            <w:r w:rsidR="00520F78">
              <w:t xml:space="preserve">3D models for the linear actuator, </w:t>
            </w:r>
            <w:r w:rsidR="006309B7">
              <w:t xml:space="preserve">and </w:t>
            </w:r>
            <w:r w:rsidR="00520F78">
              <w:t>accessory parts such as frames, brackets</w:t>
            </w:r>
            <w:r w:rsidR="0054735E">
              <w:t>, shafts, etc.</w:t>
            </w:r>
            <w:r w:rsidR="008D0D27">
              <w:t xml:space="preserve"> ECOR 1010</w:t>
            </w:r>
          </w:p>
        </w:tc>
      </w:tr>
      <w:tr w:rsidR="00216736" w:rsidTr="4C360E7F" w14:paraId="2B70FC9F"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216736" w:rsidP="00EF3011" w:rsidRDefault="00216736" w14:paraId="36B2429C" w14:textId="77777777"/>
        </w:tc>
        <w:tc>
          <w:tcPr>
            <w:tcW w:w="2250" w:type="dxa"/>
            <w:tcBorders>
              <w:left w:val="single" w:color="549E39" w:themeColor="accent1" w:sz="4" w:space="0"/>
            </w:tcBorders>
          </w:tcPr>
          <w:p w:rsidR="00216736" w:rsidP="00742996" w:rsidRDefault="00216736" w14:paraId="6FB22021" w14:textId="20E547E0">
            <w:pPr>
              <w:jc w:val="left"/>
              <w:cnfStyle w:val="000000000000" w:firstRow="0" w:lastRow="0" w:firstColumn="0" w:lastColumn="0" w:oddVBand="0" w:evenVBand="0" w:oddHBand="0" w:evenHBand="0" w:firstRowFirstColumn="0" w:firstRowLastColumn="0" w:lastRowFirstColumn="0" w:lastRowLastColumn="0"/>
            </w:pPr>
            <w:r>
              <w:t>Simulation</w:t>
            </w:r>
          </w:p>
        </w:tc>
        <w:tc>
          <w:tcPr>
            <w:tcW w:w="5575" w:type="dxa"/>
          </w:tcPr>
          <w:p w:rsidR="00216736" w:rsidP="00742996" w:rsidRDefault="0054735E" w14:paraId="1F877A71" w14:textId="7C78E931">
            <w:pPr>
              <w:jc w:val="left"/>
              <w:cnfStyle w:val="000000000000" w:firstRow="0" w:lastRow="0" w:firstColumn="0" w:lastColumn="0" w:oddVBand="0" w:evenVBand="0" w:oddHBand="0" w:evenHBand="0" w:firstRowFirstColumn="0" w:firstRowLastColumn="0" w:lastRowFirstColumn="0" w:lastRowLastColumn="0"/>
            </w:pPr>
            <w:r>
              <w:t>Created simulations with 3D models to assess how</w:t>
            </w:r>
            <w:r w:rsidR="006A4B28">
              <w:t xml:space="preserve"> the system would respond to physical</w:t>
            </w:r>
            <w:r w:rsidR="00575ED1">
              <w:t xml:space="preserve"> interactions.</w:t>
            </w:r>
            <w:r w:rsidR="008D0D27">
              <w:t xml:space="preserve"> ELEC </w:t>
            </w:r>
            <w:r w:rsidR="0024472F">
              <w:t xml:space="preserve">3105, </w:t>
            </w:r>
            <w:r w:rsidR="00AF719D">
              <w:t xml:space="preserve">SYSC </w:t>
            </w:r>
            <w:r w:rsidR="008D0D27">
              <w:t>3600, SYSC 4505</w:t>
            </w:r>
          </w:p>
        </w:tc>
      </w:tr>
      <w:tr w:rsidR="009E79E8" w:rsidTr="4C360E7F" w14:paraId="55EB8A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496E81C7" w14:textId="77777777"/>
        </w:tc>
        <w:tc>
          <w:tcPr>
            <w:tcW w:w="2250" w:type="dxa"/>
            <w:tcBorders>
              <w:left w:val="single" w:color="549E39" w:themeColor="accent1" w:sz="4" w:space="0"/>
            </w:tcBorders>
          </w:tcPr>
          <w:p w:rsidR="009E79E8" w:rsidP="00742996" w:rsidRDefault="009E79E8" w14:paraId="2F7583BD" w14:textId="77777777">
            <w:pPr>
              <w:jc w:val="left"/>
              <w:cnfStyle w:val="000000100000" w:firstRow="0" w:lastRow="0" w:firstColumn="0" w:lastColumn="0" w:oddVBand="0" w:evenVBand="0" w:oddHBand="1" w:evenHBand="0" w:firstRowFirstColumn="0" w:firstRowLastColumn="0" w:lastRowFirstColumn="0" w:lastRowLastColumn="0"/>
            </w:pPr>
            <w:r>
              <w:t>Signal processing</w:t>
            </w:r>
          </w:p>
        </w:tc>
        <w:tc>
          <w:tcPr>
            <w:tcW w:w="5575" w:type="dxa"/>
          </w:tcPr>
          <w:p w:rsidR="009E79E8" w:rsidP="00742996" w:rsidRDefault="0024472F" w14:paraId="4A4BB856" w14:textId="2E4043B2">
            <w:pPr>
              <w:jc w:val="left"/>
              <w:cnfStyle w:val="000000100000" w:firstRow="0" w:lastRow="0" w:firstColumn="0" w:lastColumn="0" w:oddVBand="0" w:evenVBand="0" w:oddHBand="1" w:evenHBand="0" w:firstRowFirstColumn="0" w:firstRowLastColumn="0" w:lastRowFirstColumn="0" w:lastRowLastColumn="0"/>
            </w:pPr>
            <w:r>
              <w:t xml:space="preserve">Wrote code to interact with sensors and process the </w:t>
            </w:r>
            <w:r w:rsidR="00F83321">
              <w:t xml:space="preserve">outputs into useful data. </w:t>
            </w:r>
            <w:r w:rsidR="002D35F2">
              <w:t xml:space="preserve">SYSC 3010, </w:t>
            </w:r>
            <w:r w:rsidR="00F83321">
              <w:t xml:space="preserve">SYSC 3310, SYSC </w:t>
            </w:r>
            <w:r w:rsidR="00D66836">
              <w:t>4805</w:t>
            </w:r>
          </w:p>
        </w:tc>
      </w:tr>
      <w:tr w:rsidR="009E79E8" w:rsidTr="4C360E7F" w14:paraId="068D0173"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482AEAAA" w14:textId="77777777"/>
        </w:tc>
        <w:tc>
          <w:tcPr>
            <w:tcW w:w="2250" w:type="dxa"/>
            <w:tcBorders>
              <w:left w:val="single" w:color="549E39" w:themeColor="accent1" w:sz="4" w:space="0"/>
            </w:tcBorders>
          </w:tcPr>
          <w:p w:rsidR="009E79E8" w:rsidP="00742996" w:rsidRDefault="009E79E8" w14:paraId="31795EE4" w14:textId="77777777">
            <w:pPr>
              <w:jc w:val="left"/>
              <w:cnfStyle w:val="000000000000" w:firstRow="0" w:lastRow="0" w:firstColumn="0" w:lastColumn="0" w:oddVBand="0" w:evenVBand="0" w:oddHBand="0" w:evenHBand="0" w:firstRowFirstColumn="0" w:firstRowLastColumn="0" w:lastRowFirstColumn="0" w:lastRowLastColumn="0"/>
            </w:pPr>
            <w:r>
              <w:t>Hardware-Software interfacing</w:t>
            </w:r>
          </w:p>
        </w:tc>
        <w:tc>
          <w:tcPr>
            <w:tcW w:w="5575" w:type="dxa"/>
          </w:tcPr>
          <w:p w:rsidR="009E79E8" w:rsidP="00742996" w:rsidRDefault="000262A5" w14:paraId="183A1038" w14:textId="1515EE9F">
            <w:pPr>
              <w:jc w:val="left"/>
              <w:cnfStyle w:val="000000000000" w:firstRow="0" w:lastRow="0" w:firstColumn="0" w:lastColumn="0" w:oddVBand="0" w:evenVBand="0" w:oddHBand="0" w:evenHBand="0" w:firstRowFirstColumn="0" w:firstRowLastColumn="0" w:lastRowFirstColumn="0" w:lastRowLastColumn="0"/>
            </w:pPr>
            <w:r>
              <w:t>C</w:t>
            </w:r>
            <w:r w:rsidR="0024472F">
              <w:t>reated code</w:t>
            </w:r>
            <w:r>
              <w:t xml:space="preserve"> libraries that interfaced between external sensors and the</w:t>
            </w:r>
            <w:r w:rsidR="00D447D6">
              <w:t xml:space="preserve"> UI, for data collection and system control purposes.</w:t>
            </w:r>
          </w:p>
        </w:tc>
      </w:tr>
      <w:tr w:rsidR="009E79E8" w:rsidTr="4C360E7F" w14:paraId="18C2C7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6A7D48BB" w14:textId="77777777"/>
        </w:tc>
        <w:tc>
          <w:tcPr>
            <w:tcW w:w="2250" w:type="dxa"/>
            <w:tcBorders>
              <w:left w:val="single" w:color="549E39" w:themeColor="accent1" w:sz="4" w:space="0"/>
            </w:tcBorders>
          </w:tcPr>
          <w:p w:rsidR="009E79E8" w:rsidP="00742996" w:rsidRDefault="009E79E8" w14:paraId="635C115D" w14:textId="77777777">
            <w:pPr>
              <w:jc w:val="left"/>
              <w:cnfStyle w:val="000000100000" w:firstRow="0" w:lastRow="0" w:firstColumn="0" w:lastColumn="0" w:oddVBand="0" w:evenVBand="0" w:oddHBand="1" w:evenHBand="0" w:firstRowFirstColumn="0" w:firstRowLastColumn="0" w:lastRowFirstColumn="0" w:lastRowLastColumn="0"/>
            </w:pPr>
            <w:r>
              <w:t>System integration</w:t>
            </w:r>
          </w:p>
        </w:tc>
        <w:tc>
          <w:tcPr>
            <w:tcW w:w="5575" w:type="dxa"/>
          </w:tcPr>
          <w:p w:rsidR="009E79E8" w:rsidP="00742996" w:rsidRDefault="00D66836" w14:paraId="5E12F80C" w14:textId="1C72CF46">
            <w:pPr>
              <w:jc w:val="left"/>
              <w:cnfStyle w:val="000000100000" w:firstRow="0" w:lastRow="0" w:firstColumn="0" w:lastColumn="0" w:oddVBand="0" w:evenVBand="0" w:oddHBand="1" w:evenHBand="0" w:firstRowFirstColumn="0" w:firstRowLastColumn="0" w:lastRowFirstColumn="0" w:lastRowLastColumn="0"/>
            </w:pPr>
            <w:r>
              <w:t>Utilized processes learned throughout degree program</w:t>
            </w:r>
            <w:r w:rsidR="00A519DF">
              <w:t xml:space="preserve"> to integrate various system components and test them. </w:t>
            </w:r>
            <w:r w:rsidR="001A2EC2">
              <w:t xml:space="preserve">SYSC 3020, SYSC 3303, </w:t>
            </w:r>
            <w:r w:rsidR="00A519DF">
              <w:t>SYSC 3310, SYSC 4805</w:t>
            </w:r>
          </w:p>
        </w:tc>
      </w:tr>
      <w:tr w:rsidR="009E79E8" w:rsidTr="4C360E7F" w14:paraId="025EBE5C"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03662C6D" w14:textId="77777777"/>
        </w:tc>
        <w:tc>
          <w:tcPr>
            <w:tcW w:w="2250" w:type="dxa"/>
            <w:tcBorders>
              <w:left w:val="single" w:color="549E39" w:themeColor="accent1" w:sz="4" w:space="0"/>
            </w:tcBorders>
          </w:tcPr>
          <w:p w:rsidR="009E79E8" w:rsidP="00742996" w:rsidRDefault="009E79E8" w14:paraId="01C30095" w14:textId="77777777">
            <w:pPr>
              <w:jc w:val="left"/>
              <w:cnfStyle w:val="000000000000" w:firstRow="0" w:lastRow="0" w:firstColumn="0" w:lastColumn="0" w:oddVBand="0" w:evenVBand="0" w:oddHBand="0" w:evenHBand="0" w:firstRowFirstColumn="0" w:firstRowLastColumn="0" w:lastRowFirstColumn="0" w:lastRowLastColumn="0"/>
            </w:pPr>
            <w:r>
              <w:t>Project management</w:t>
            </w:r>
          </w:p>
        </w:tc>
        <w:tc>
          <w:tcPr>
            <w:tcW w:w="5575" w:type="dxa"/>
          </w:tcPr>
          <w:p w:rsidR="009E79E8" w:rsidP="00742996" w:rsidRDefault="00DB1B6C" w14:paraId="30FA0356" w14:textId="519BC0AC">
            <w:pPr>
              <w:jc w:val="left"/>
              <w:cnfStyle w:val="000000000000" w:firstRow="0" w:lastRow="0" w:firstColumn="0" w:lastColumn="0" w:oddVBand="0" w:evenVBand="0" w:oddHBand="0" w:evenHBand="0" w:firstRowFirstColumn="0" w:firstRowLastColumn="0" w:lastRowFirstColumn="0" w:lastRowLastColumn="0"/>
            </w:pPr>
            <w:r>
              <w:t>Created various project management processes to plan, track, and execute work as</w:t>
            </w:r>
            <w:r w:rsidR="00625C35">
              <w:t xml:space="preserve"> learned through </w:t>
            </w:r>
            <w:r w:rsidR="00625C35">
              <w:lastRenderedPageBreak/>
              <w:t>degree program and co-op placements. SYSC 3020, SYSC 3310, SYSC 4805</w:t>
            </w:r>
          </w:p>
        </w:tc>
      </w:tr>
      <w:tr w:rsidR="001D29AF" w:rsidTr="4C360E7F" w14:paraId="31F638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1D29AF" w:rsidP="00EF3011" w:rsidRDefault="001D29AF" w14:paraId="351C33DC" w14:textId="77777777">
            <w:r>
              <w:lastRenderedPageBreak/>
              <w:t>Shawaiz Khan</w:t>
            </w:r>
          </w:p>
          <w:p w:rsidRPr="006872AE" w:rsidR="001D29AF" w:rsidP="00EF3011" w:rsidRDefault="001D29AF" w14:paraId="07B977D0" w14:textId="15FE4E59">
            <w:pPr>
              <w:rPr>
                <w:i/>
              </w:rPr>
            </w:pPr>
            <w:r w:rsidRPr="006872AE">
              <w:rPr>
                <w:b w:val="0"/>
                <w:i/>
                <w:sz w:val="20"/>
                <w:szCs w:val="22"/>
              </w:rPr>
              <w:t>Computer Systems Engineering</w:t>
            </w:r>
          </w:p>
        </w:tc>
        <w:tc>
          <w:tcPr>
            <w:tcW w:w="2250" w:type="dxa"/>
            <w:tcBorders>
              <w:left w:val="single" w:color="549E39" w:themeColor="accent1" w:sz="4" w:space="0"/>
            </w:tcBorders>
          </w:tcPr>
          <w:p w:rsidR="001D29AF" w:rsidP="00742996" w:rsidRDefault="001D29AF" w14:paraId="7136165E" w14:textId="77777777">
            <w:pPr>
              <w:jc w:val="left"/>
              <w:cnfStyle w:val="000000100000" w:firstRow="0" w:lastRow="0" w:firstColumn="0" w:lastColumn="0" w:oddVBand="0" w:evenVBand="0" w:oddHBand="1" w:evenHBand="0" w:firstRowFirstColumn="0" w:firstRowLastColumn="0" w:lastRowFirstColumn="0" w:lastRowLastColumn="0"/>
            </w:pPr>
            <w:r>
              <w:t>Database</w:t>
            </w:r>
          </w:p>
        </w:tc>
        <w:tc>
          <w:tcPr>
            <w:tcW w:w="5575" w:type="dxa"/>
          </w:tcPr>
          <w:p w:rsidR="001D29AF" w:rsidP="00742996" w:rsidRDefault="5FBBAB53" w14:paraId="430500A3" w14:textId="3AE48DAD">
            <w:pPr>
              <w:jc w:val="left"/>
              <w:cnfStyle w:val="000000100000" w:firstRow="0" w:lastRow="0" w:firstColumn="0" w:lastColumn="0" w:oddVBand="0" w:evenVBand="0" w:oddHBand="1" w:evenHBand="0" w:firstRowFirstColumn="0" w:firstRowLastColumn="0" w:lastRowFirstColumn="0" w:lastRowLastColumn="0"/>
            </w:pPr>
            <w:r>
              <w:t>De</w:t>
            </w:r>
            <w:r w:rsidR="001D29AF">
              <w:t>s</w:t>
            </w:r>
            <w:r w:rsidR="482DB751">
              <w:t xml:space="preserve">igned and implemented different </w:t>
            </w:r>
            <w:r w:rsidR="79F578A9">
              <w:t>types of</w:t>
            </w:r>
            <w:r w:rsidR="482DB751">
              <w:t xml:space="preserve"> databases</w:t>
            </w:r>
            <w:r w:rsidR="001D29AF">
              <w:t xml:space="preserve"> in SYSC 3010</w:t>
            </w:r>
          </w:p>
        </w:tc>
      </w:tr>
      <w:tr w:rsidR="001D29AF" w:rsidTr="4C360E7F" w14:paraId="33D7BD8B"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1D29AF" w:rsidP="00EF3011" w:rsidRDefault="001D29AF" w14:paraId="4DE30ED9" w14:textId="77777777"/>
        </w:tc>
        <w:tc>
          <w:tcPr>
            <w:tcW w:w="2250" w:type="dxa"/>
            <w:tcBorders>
              <w:left w:val="single" w:color="549E39" w:themeColor="accent1" w:sz="4" w:space="0"/>
            </w:tcBorders>
          </w:tcPr>
          <w:p w:rsidR="001D29AF" w:rsidP="00742996" w:rsidRDefault="00820868" w14:paraId="1ABD6E14" w14:textId="03D53130">
            <w:pPr>
              <w:jc w:val="left"/>
              <w:cnfStyle w:val="000000000000" w:firstRow="0" w:lastRow="0" w:firstColumn="0" w:lastColumn="0" w:oddVBand="0" w:evenVBand="0" w:oddHBand="0" w:evenHBand="0" w:firstRowFirstColumn="0" w:firstRowLastColumn="0" w:lastRowFirstColumn="0" w:lastRowLastColumn="0"/>
            </w:pPr>
            <w:r>
              <w:t>User Interface</w:t>
            </w:r>
          </w:p>
        </w:tc>
        <w:tc>
          <w:tcPr>
            <w:tcW w:w="5575" w:type="dxa"/>
          </w:tcPr>
          <w:p w:rsidR="001D29AF" w:rsidP="00742996" w:rsidRDefault="4FC98044" w14:paraId="7034C789" w14:textId="6DBF73F7">
            <w:pPr>
              <w:jc w:val="left"/>
              <w:cnfStyle w:val="000000000000" w:firstRow="0" w:lastRow="0" w:firstColumn="0" w:lastColumn="0" w:oddVBand="0" w:evenVBand="0" w:oddHBand="0" w:evenHBand="0" w:firstRowFirstColumn="0" w:firstRowLastColumn="0" w:lastRowFirstColumn="0" w:lastRowLastColumn="0"/>
            </w:pPr>
            <w:r>
              <w:t xml:space="preserve">Designed and implemented </w:t>
            </w:r>
            <w:r w:rsidR="404DE95B">
              <w:t>GUIs</w:t>
            </w:r>
            <w:r>
              <w:t xml:space="preserve"> for phone and web apps</w:t>
            </w:r>
            <w:r w:rsidR="001D29AF">
              <w:t xml:space="preserve"> in SYSC 3010 and SYSC 2004</w:t>
            </w:r>
          </w:p>
        </w:tc>
      </w:tr>
      <w:tr w:rsidR="001D29AF" w:rsidTr="4C360E7F" w14:paraId="3C415523" w14:textId="7777777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525" w:type="dxa"/>
            <w:vMerge/>
          </w:tcPr>
          <w:p w:rsidR="001D29AF" w:rsidP="00EF3011" w:rsidRDefault="001D29AF" w14:paraId="768F5130" w14:textId="77777777"/>
        </w:tc>
        <w:tc>
          <w:tcPr>
            <w:tcW w:w="2250" w:type="dxa"/>
            <w:tcBorders>
              <w:left w:val="single" w:color="549E39" w:themeColor="accent1" w:sz="4" w:space="0"/>
            </w:tcBorders>
          </w:tcPr>
          <w:p w:rsidR="001D29AF" w:rsidP="00742996" w:rsidRDefault="001D29AF" w14:paraId="18A56FBB" w14:textId="462B3E5B">
            <w:pPr>
              <w:jc w:val="left"/>
              <w:cnfStyle w:val="000000100000" w:firstRow="0" w:lastRow="0" w:firstColumn="0" w:lastColumn="0" w:oddVBand="0" w:evenVBand="0" w:oddHBand="1" w:evenHBand="0" w:firstRowFirstColumn="0" w:firstRowLastColumn="0" w:lastRowFirstColumn="0" w:lastRowLastColumn="0"/>
            </w:pPr>
            <w:r>
              <w:t>Hardware Integration</w:t>
            </w:r>
          </w:p>
        </w:tc>
        <w:tc>
          <w:tcPr>
            <w:tcW w:w="5575" w:type="dxa"/>
          </w:tcPr>
          <w:p w:rsidR="001D29AF" w:rsidP="00742996" w:rsidRDefault="6779E8B3" w14:paraId="351D332F" w14:textId="1242BCE0">
            <w:pPr>
              <w:jc w:val="left"/>
              <w:cnfStyle w:val="000000100000" w:firstRow="0" w:lastRow="0" w:firstColumn="0" w:lastColumn="0" w:oddVBand="0" w:evenVBand="0" w:oddHBand="1" w:evenHBand="0" w:firstRowFirstColumn="0" w:firstRowLastColumn="0" w:lastRowFirstColumn="0" w:lastRowLastColumn="0"/>
            </w:pPr>
            <w:r>
              <w:t>Integrated and tested</w:t>
            </w:r>
            <w:r w:rsidR="001D29AF">
              <w:t xml:space="preserve"> multiple hardware-software projects in SYSC 3010 and SYSC 4805</w:t>
            </w:r>
            <w:r w:rsidR="130FB664">
              <w:t>, including remote dispenser and autonomous car</w:t>
            </w:r>
          </w:p>
        </w:tc>
      </w:tr>
      <w:tr w:rsidR="001D29AF" w:rsidTr="4C360E7F" w14:paraId="083CBBDA" w14:textId="77777777">
        <w:trPr>
          <w:trHeight w:val="77"/>
        </w:trPr>
        <w:tc>
          <w:tcPr>
            <w:cnfStyle w:val="001000000000" w:firstRow="0" w:lastRow="0" w:firstColumn="1" w:lastColumn="0" w:oddVBand="0" w:evenVBand="0" w:oddHBand="0" w:evenHBand="0" w:firstRowFirstColumn="0" w:firstRowLastColumn="0" w:lastRowFirstColumn="0" w:lastRowLastColumn="0"/>
            <w:tcW w:w="1525" w:type="dxa"/>
            <w:vMerge/>
          </w:tcPr>
          <w:p w:rsidR="001D29AF" w:rsidP="00EF3011" w:rsidRDefault="001D29AF" w14:paraId="2AAACD91" w14:textId="77777777"/>
        </w:tc>
        <w:tc>
          <w:tcPr>
            <w:tcW w:w="2250" w:type="dxa"/>
            <w:tcBorders>
              <w:top w:val="single" w:color="549E39" w:themeColor="accent1" w:sz="4" w:space="0"/>
              <w:left w:val="single" w:color="549E39" w:themeColor="accent1" w:sz="4" w:space="0"/>
              <w:bottom w:val="single" w:color="549E39" w:themeColor="accent1" w:sz="4" w:space="0"/>
            </w:tcBorders>
          </w:tcPr>
          <w:p w:rsidR="001D29AF" w:rsidP="00742996" w:rsidRDefault="001D29AF" w14:paraId="759CF5FC" w14:textId="301CB73C">
            <w:pPr>
              <w:jc w:val="left"/>
              <w:cnfStyle w:val="000000000000" w:firstRow="0" w:lastRow="0" w:firstColumn="0" w:lastColumn="0" w:oddVBand="0" w:evenVBand="0" w:oddHBand="0" w:evenHBand="0" w:firstRowFirstColumn="0" w:firstRowLastColumn="0" w:lastRowFirstColumn="0" w:lastRowLastColumn="0"/>
            </w:pPr>
            <w:r>
              <w:t>Software Integration and testing</w:t>
            </w:r>
          </w:p>
        </w:tc>
        <w:tc>
          <w:tcPr>
            <w:tcW w:w="5575" w:type="dxa"/>
            <w:tcBorders>
              <w:bottom w:val="single" w:color="549E39" w:themeColor="accent1" w:sz="4" w:space="0"/>
            </w:tcBorders>
          </w:tcPr>
          <w:p w:rsidR="001D29AF" w:rsidP="00742996" w:rsidRDefault="001D29AF" w14:paraId="2195BB3C" w14:textId="0510A058">
            <w:pPr>
              <w:jc w:val="left"/>
              <w:cnfStyle w:val="000000000000" w:firstRow="0" w:lastRow="0" w:firstColumn="0" w:lastColumn="0" w:oddVBand="0" w:evenVBand="0" w:oddHBand="0" w:evenHBand="0" w:firstRowFirstColumn="0" w:firstRowLastColumn="0" w:lastRowFirstColumn="0" w:lastRowLastColumn="0"/>
            </w:pPr>
            <w:r>
              <w:t xml:space="preserve">Experience in </w:t>
            </w:r>
            <w:r w:rsidR="2794A93B">
              <w:t xml:space="preserve">software integration and testing on </w:t>
            </w:r>
            <w:r>
              <w:t>multiple hardware-software projects in SYSC 3010</w:t>
            </w:r>
            <w:r w:rsidR="06AD3BFA">
              <w:t>, SYSC 3303</w:t>
            </w:r>
            <w:r>
              <w:t xml:space="preserve"> and SYSC 4805</w:t>
            </w:r>
          </w:p>
        </w:tc>
      </w:tr>
      <w:tr w:rsidR="009E79E8" w:rsidTr="4C360E7F" w14:paraId="2768CE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9E79E8" w:rsidP="00EF3011" w:rsidRDefault="009E79E8" w14:paraId="0B07018A" w14:textId="77777777">
            <w:r>
              <w:t>Talal Jaber</w:t>
            </w:r>
          </w:p>
          <w:p w:rsidRPr="006872AE" w:rsidR="00176F30" w:rsidP="00EF3011" w:rsidRDefault="00176F30" w14:paraId="316BE8FF" w14:textId="5D7AB95F">
            <w:pPr>
              <w:rPr>
                <w:i/>
              </w:rPr>
            </w:pPr>
            <w:r w:rsidRPr="006872AE">
              <w:rPr>
                <w:b w:val="0"/>
                <w:i/>
                <w:sz w:val="20"/>
                <w:szCs w:val="22"/>
              </w:rPr>
              <w:t>Electrical Engineering</w:t>
            </w:r>
          </w:p>
        </w:tc>
        <w:tc>
          <w:tcPr>
            <w:tcW w:w="2250" w:type="dxa"/>
            <w:tcBorders>
              <w:left w:val="single" w:color="549E39" w:themeColor="accent1" w:sz="4" w:space="0"/>
            </w:tcBorders>
          </w:tcPr>
          <w:p w:rsidR="009E79E8" w:rsidP="00742996" w:rsidRDefault="009E79E8" w14:paraId="13D64AD8" w14:textId="77777777">
            <w:pPr>
              <w:jc w:val="left"/>
              <w:cnfStyle w:val="000000100000" w:firstRow="0" w:lastRow="0" w:firstColumn="0" w:lastColumn="0" w:oddVBand="0" w:evenVBand="0" w:oddHBand="1" w:evenHBand="0" w:firstRowFirstColumn="0" w:firstRowLastColumn="0" w:lastRowFirstColumn="0" w:lastRowLastColumn="0"/>
            </w:pPr>
            <w:r>
              <w:t>Electrical design</w:t>
            </w:r>
          </w:p>
        </w:tc>
        <w:tc>
          <w:tcPr>
            <w:tcW w:w="5575" w:type="dxa"/>
          </w:tcPr>
          <w:p w:rsidR="009E79E8" w:rsidP="00742996" w:rsidRDefault="00725E82" w14:paraId="1F01E988" w14:textId="158C74F6">
            <w:pPr>
              <w:jc w:val="left"/>
              <w:cnfStyle w:val="000000100000" w:firstRow="0" w:lastRow="0" w:firstColumn="0" w:lastColumn="0" w:oddVBand="0" w:evenVBand="0" w:oddHBand="1" w:evenHBand="0" w:firstRowFirstColumn="0" w:firstRowLastColumn="0" w:lastRowFirstColumn="0" w:lastRowLastColumn="0"/>
            </w:pPr>
            <w:r>
              <w:t>Designed multiple circuits</w:t>
            </w:r>
            <w:r w:rsidR="00197569">
              <w:t xml:space="preserve"> in ELEC 2501 </w:t>
            </w:r>
            <w:r w:rsidR="00942115">
              <w:t>and ELEC 3509</w:t>
            </w:r>
          </w:p>
        </w:tc>
      </w:tr>
      <w:tr w:rsidR="009E79E8" w:rsidTr="4C360E7F" w14:paraId="72490FEB"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7AC94114" w14:textId="77777777"/>
        </w:tc>
        <w:tc>
          <w:tcPr>
            <w:tcW w:w="2250" w:type="dxa"/>
            <w:tcBorders>
              <w:left w:val="single" w:color="549E39" w:themeColor="accent1" w:sz="4" w:space="0"/>
            </w:tcBorders>
          </w:tcPr>
          <w:p w:rsidR="009E79E8" w:rsidP="00742996" w:rsidRDefault="009E79E8" w14:paraId="15D28325" w14:textId="77777777">
            <w:pPr>
              <w:jc w:val="left"/>
              <w:cnfStyle w:val="000000000000" w:firstRow="0" w:lastRow="0" w:firstColumn="0" w:lastColumn="0" w:oddVBand="0" w:evenVBand="0" w:oddHBand="0" w:evenHBand="0" w:firstRowFirstColumn="0" w:firstRowLastColumn="0" w:lastRowFirstColumn="0" w:lastRowLastColumn="0"/>
            </w:pPr>
            <w:r>
              <w:t>Hardware integration</w:t>
            </w:r>
          </w:p>
        </w:tc>
        <w:tc>
          <w:tcPr>
            <w:tcW w:w="5575" w:type="dxa"/>
          </w:tcPr>
          <w:p w:rsidR="009E79E8" w:rsidP="00742996" w:rsidRDefault="009E79E8" w14:paraId="47FDE50D" w14:textId="7344D92B">
            <w:pPr>
              <w:jc w:val="left"/>
              <w:cnfStyle w:val="000000000000" w:firstRow="0" w:lastRow="0" w:firstColumn="0" w:lastColumn="0" w:oddVBand="0" w:evenVBand="0" w:oddHBand="0" w:evenHBand="0" w:firstRowFirstColumn="0" w:firstRowLastColumn="0" w:lastRowFirstColumn="0" w:lastRowLastColumn="0"/>
            </w:pPr>
            <w:r>
              <w:t>Choosing the right motor</w:t>
            </w:r>
            <w:r w:rsidR="2AECFAAB">
              <w:t>,</w:t>
            </w:r>
            <w:r>
              <w:t xml:space="preserve"> driver</w:t>
            </w:r>
            <w:r w:rsidR="008F31E1">
              <w:rPr>
                <w:iCs/>
              </w:rPr>
              <w:t>,</w:t>
            </w:r>
            <w:r w:rsidR="6F41CB11">
              <w:t xml:space="preserve"> and IR sensor module</w:t>
            </w:r>
            <w:r>
              <w:t xml:space="preserve"> for the project</w:t>
            </w:r>
            <w:r w:rsidR="00A444CF">
              <w:t xml:space="preserve"> in </w:t>
            </w:r>
            <w:r>
              <w:t>Elec 3907</w:t>
            </w:r>
          </w:p>
        </w:tc>
      </w:tr>
      <w:tr w:rsidR="009E79E8" w:rsidTr="4C360E7F" w14:paraId="0C27A881" w14:textId="7777777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77F48F4C" w14:textId="77777777"/>
        </w:tc>
        <w:tc>
          <w:tcPr>
            <w:tcW w:w="2250" w:type="dxa"/>
            <w:tcBorders>
              <w:left w:val="single" w:color="549E39" w:themeColor="accent1" w:sz="4" w:space="0"/>
            </w:tcBorders>
          </w:tcPr>
          <w:p w:rsidR="00B03FBE" w:rsidP="00742996" w:rsidRDefault="007325E6" w14:paraId="606F540A" w14:textId="77777777">
            <w:pPr>
              <w:jc w:val="left"/>
              <w:cnfStyle w:val="000000100000" w:firstRow="0" w:lastRow="0" w:firstColumn="0" w:lastColumn="0" w:oddVBand="0" w:evenVBand="0" w:oddHBand="1" w:evenHBand="0" w:firstRowFirstColumn="0" w:firstRowLastColumn="0" w:lastRowFirstColumn="0" w:lastRowLastColumn="0"/>
            </w:pPr>
            <w:r>
              <w:t xml:space="preserve">Hardware-software </w:t>
            </w:r>
          </w:p>
          <w:p w:rsidR="009E79E8" w:rsidP="00742996" w:rsidRDefault="00B03FBE" w14:paraId="7C2A4A38" w14:textId="5BD9F20B">
            <w:pPr>
              <w:jc w:val="left"/>
              <w:cnfStyle w:val="000000100000" w:firstRow="0" w:lastRow="0" w:firstColumn="0" w:lastColumn="0" w:oddVBand="0" w:evenVBand="0" w:oddHBand="1" w:evenHBand="0" w:firstRowFirstColumn="0" w:firstRowLastColumn="0" w:lastRowFirstColumn="0" w:lastRowLastColumn="0"/>
            </w:pPr>
            <w:r>
              <w:t>interfacing</w:t>
            </w:r>
            <w:r w:rsidR="009E79E8">
              <w:t xml:space="preserve"> </w:t>
            </w:r>
          </w:p>
        </w:tc>
        <w:tc>
          <w:tcPr>
            <w:tcW w:w="5575" w:type="dxa"/>
          </w:tcPr>
          <w:p w:rsidR="009E79E8" w:rsidP="00742996" w:rsidRDefault="00B03FBE" w14:paraId="7D6E5108" w14:textId="2BAF48A5">
            <w:pPr>
              <w:jc w:val="left"/>
              <w:cnfStyle w:val="000000100000" w:firstRow="0" w:lastRow="0" w:firstColumn="0" w:lastColumn="0" w:oddVBand="0" w:evenVBand="0" w:oddHBand="1" w:evenHBand="0" w:firstRowFirstColumn="0" w:firstRowLastColumn="0" w:lastRowFirstColumn="0" w:lastRowLastColumn="0"/>
            </w:pPr>
            <w:r>
              <w:t xml:space="preserve">Learned how to code and add libraries to control the sensors </w:t>
            </w:r>
            <w:r w:rsidR="006C0061">
              <w:t xml:space="preserve">in SYSC </w:t>
            </w:r>
            <w:r w:rsidR="00AD3F3B">
              <w:t>200</w:t>
            </w:r>
            <w:r w:rsidR="00B5119C">
              <w:t>4 and SYSC 2006</w:t>
            </w:r>
          </w:p>
        </w:tc>
      </w:tr>
      <w:tr w:rsidR="009E79E8" w:rsidTr="4C360E7F" w14:paraId="1943D317" w14:textId="77777777">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9E79E8" w:rsidP="00EF3011" w:rsidRDefault="009E79E8" w14:paraId="0A51B62E" w14:textId="77777777">
            <w:r>
              <w:t>Marwan Zeyada</w:t>
            </w:r>
          </w:p>
          <w:p w:rsidRPr="006872AE" w:rsidR="00176F30" w:rsidP="00EF3011" w:rsidRDefault="00176F30" w14:paraId="6878156F" w14:textId="7BC6C339">
            <w:pPr>
              <w:rPr>
                <w:i/>
              </w:rPr>
            </w:pPr>
            <w:r w:rsidRPr="006872AE">
              <w:rPr>
                <w:b w:val="0"/>
                <w:i/>
                <w:sz w:val="20"/>
                <w:szCs w:val="22"/>
              </w:rPr>
              <w:t>Computer Systems Engineering</w:t>
            </w:r>
          </w:p>
        </w:tc>
        <w:tc>
          <w:tcPr>
            <w:tcW w:w="2250" w:type="dxa"/>
            <w:tcBorders>
              <w:left w:val="single" w:color="549E39" w:themeColor="accent1" w:sz="4" w:space="0"/>
            </w:tcBorders>
          </w:tcPr>
          <w:p w:rsidR="009E79E8" w:rsidP="00742996" w:rsidRDefault="00820868" w14:paraId="61DB227B" w14:textId="5ABE3C18">
            <w:pPr>
              <w:jc w:val="left"/>
              <w:cnfStyle w:val="000000000000" w:firstRow="0" w:lastRow="0" w:firstColumn="0" w:lastColumn="0" w:oddVBand="0" w:evenVBand="0" w:oddHBand="0" w:evenHBand="0" w:firstRowFirstColumn="0" w:firstRowLastColumn="0" w:lastRowFirstColumn="0" w:lastRowLastColumn="0"/>
            </w:pPr>
            <w:r>
              <w:t>User Interface</w:t>
            </w:r>
          </w:p>
        </w:tc>
        <w:tc>
          <w:tcPr>
            <w:tcW w:w="5575" w:type="dxa"/>
          </w:tcPr>
          <w:p w:rsidR="009E79E8" w:rsidP="00742996" w:rsidRDefault="00C23E57" w14:paraId="2EC6BCC0" w14:textId="3F407237">
            <w:pPr>
              <w:jc w:val="left"/>
              <w:cnfStyle w:val="000000000000" w:firstRow="0" w:lastRow="0" w:firstColumn="0" w:lastColumn="0" w:oddVBand="0" w:evenVBand="0" w:oddHBand="0" w:evenHBand="0" w:firstRowFirstColumn="0" w:firstRowLastColumn="0" w:lastRowFirstColumn="0" w:lastRowLastColumn="0"/>
            </w:pPr>
            <w:r>
              <w:t xml:space="preserve">Created </w:t>
            </w:r>
            <w:r w:rsidR="008F40A6">
              <w:t>GUIs</w:t>
            </w:r>
            <w:r>
              <w:t xml:space="preserve"> </w:t>
            </w:r>
            <w:r w:rsidR="008F40A6">
              <w:t xml:space="preserve">using Python and Java </w:t>
            </w:r>
            <w:r>
              <w:t xml:space="preserve">for </w:t>
            </w:r>
            <w:r w:rsidR="008F40A6">
              <w:t>various</w:t>
            </w:r>
            <w:r>
              <w:t xml:space="preserve"> systems</w:t>
            </w:r>
            <w:r w:rsidR="008F40A6">
              <w:t>.</w:t>
            </w:r>
            <w:r w:rsidR="009E79E8">
              <w:t xml:space="preserve"> SYSC 3010 and SYSC 2004</w:t>
            </w:r>
          </w:p>
        </w:tc>
      </w:tr>
      <w:tr w:rsidR="009E79E8" w:rsidTr="4C360E7F" w14:paraId="037E4C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5A05DBD1" w14:textId="77777777"/>
        </w:tc>
        <w:tc>
          <w:tcPr>
            <w:tcW w:w="2250" w:type="dxa"/>
            <w:tcBorders>
              <w:left w:val="single" w:color="549E39" w:themeColor="accent1" w:sz="4" w:space="0"/>
            </w:tcBorders>
          </w:tcPr>
          <w:p w:rsidR="009E79E8" w:rsidP="00742996" w:rsidRDefault="009E79E8" w14:paraId="2DCEBF30" w14:textId="77777777">
            <w:pPr>
              <w:jc w:val="left"/>
              <w:cnfStyle w:val="000000100000" w:firstRow="0" w:lastRow="0" w:firstColumn="0" w:lastColumn="0" w:oddVBand="0" w:evenVBand="0" w:oddHBand="1" w:evenHBand="0" w:firstRowFirstColumn="0" w:firstRowLastColumn="0" w:lastRowFirstColumn="0" w:lastRowLastColumn="0"/>
            </w:pPr>
            <w:r>
              <w:t>Hardware Integration</w:t>
            </w:r>
          </w:p>
        </w:tc>
        <w:tc>
          <w:tcPr>
            <w:tcW w:w="5575" w:type="dxa"/>
          </w:tcPr>
          <w:p w:rsidR="009E79E8" w:rsidP="00742996" w:rsidRDefault="00F86EE9" w14:paraId="6F895B3E" w14:textId="46AA7545">
            <w:pPr>
              <w:jc w:val="left"/>
              <w:cnfStyle w:val="000000100000" w:firstRow="0" w:lastRow="0" w:firstColumn="0" w:lastColumn="0" w:oddVBand="0" w:evenVBand="0" w:oddHBand="1" w:evenHBand="0" w:firstRowFirstColumn="0" w:firstRowLastColumn="0" w:lastRowFirstColumn="0" w:lastRowLastColumn="0"/>
            </w:pPr>
            <w:r>
              <w:t>Designed</w:t>
            </w:r>
            <w:r w:rsidR="007135C5">
              <w:t xml:space="preserve"> a mechanical door opener </w:t>
            </w:r>
            <w:r w:rsidR="008A1603">
              <w:t>that uses sensors and motor</w:t>
            </w:r>
            <w:r w:rsidR="006113D0">
              <w:t>s</w:t>
            </w:r>
            <w:r w:rsidR="008A1603">
              <w:t xml:space="preserve"> to remotely open doors. </w:t>
            </w:r>
            <w:r w:rsidR="009E79E8">
              <w:t>SYSC 3010</w:t>
            </w:r>
          </w:p>
        </w:tc>
      </w:tr>
      <w:tr w:rsidR="009E79E8" w:rsidTr="4C360E7F" w14:paraId="325ECE80"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1F427D65" w14:textId="77777777"/>
        </w:tc>
        <w:tc>
          <w:tcPr>
            <w:tcW w:w="2250" w:type="dxa"/>
            <w:tcBorders>
              <w:left w:val="single" w:color="549E39" w:themeColor="accent1" w:sz="4" w:space="0"/>
            </w:tcBorders>
          </w:tcPr>
          <w:p w:rsidR="009E79E8" w:rsidP="00742996" w:rsidRDefault="009E79E8" w14:paraId="54D1477C" w14:textId="77777777">
            <w:pPr>
              <w:jc w:val="left"/>
              <w:cnfStyle w:val="000000000000" w:firstRow="0" w:lastRow="0" w:firstColumn="0" w:lastColumn="0" w:oddVBand="0" w:evenVBand="0" w:oddHBand="0" w:evenHBand="0" w:firstRowFirstColumn="0" w:firstRowLastColumn="0" w:lastRowFirstColumn="0" w:lastRowLastColumn="0"/>
            </w:pPr>
            <w:r>
              <w:t>Database</w:t>
            </w:r>
          </w:p>
        </w:tc>
        <w:tc>
          <w:tcPr>
            <w:tcW w:w="5575" w:type="dxa"/>
          </w:tcPr>
          <w:p w:rsidR="009E79E8" w:rsidP="00742996" w:rsidRDefault="00F86EE9" w14:paraId="7BB037EF" w14:textId="43F3869E">
            <w:pPr>
              <w:jc w:val="left"/>
              <w:cnfStyle w:val="000000000000" w:firstRow="0" w:lastRow="0" w:firstColumn="0" w:lastColumn="0" w:oddVBand="0" w:evenVBand="0" w:oddHBand="0" w:evenHBand="0" w:firstRowFirstColumn="0" w:firstRowLastColumn="0" w:lastRowFirstColumn="0" w:lastRowLastColumn="0"/>
            </w:pPr>
            <w:r>
              <w:t>Designed multiple databases for plethora of projects</w:t>
            </w:r>
            <w:r w:rsidR="00B6546A">
              <w:t xml:space="preserve"> SYSC 3010</w:t>
            </w:r>
          </w:p>
        </w:tc>
      </w:tr>
      <w:tr w:rsidR="009E79E8" w:rsidTr="4C360E7F" w14:paraId="6AF134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7A24D5F2" w14:textId="77777777"/>
        </w:tc>
        <w:tc>
          <w:tcPr>
            <w:tcW w:w="2250" w:type="dxa"/>
            <w:tcBorders>
              <w:left w:val="single" w:color="549E39" w:themeColor="accent1" w:sz="4" w:space="0"/>
            </w:tcBorders>
          </w:tcPr>
          <w:p w:rsidR="009E79E8" w:rsidP="00742996" w:rsidRDefault="009E79E8" w14:paraId="72308FC2" w14:textId="77777777">
            <w:pPr>
              <w:jc w:val="left"/>
              <w:cnfStyle w:val="000000100000" w:firstRow="0" w:lastRow="0" w:firstColumn="0" w:lastColumn="0" w:oddVBand="0" w:evenVBand="0" w:oddHBand="1" w:evenHBand="0" w:firstRowFirstColumn="0" w:firstRowLastColumn="0" w:lastRowFirstColumn="0" w:lastRowLastColumn="0"/>
            </w:pPr>
            <w:r>
              <w:t>Software integration and testing</w:t>
            </w:r>
          </w:p>
        </w:tc>
        <w:tc>
          <w:tcPr>
            <w:tcW w:w="5575" w:type="dxa"/>
          </w:tcPr>
          <w:p w:rsidR="00B20926" w:rsidP="00742996" w:rsidRDefault="009E79E8" w14:paraId="4C080694" w14:textId="69694053">
            <w:pPr>
              <w:jc w:val="left"/>
              <w:cnfStyle w:val="000000100000" w:firstRow="0" w:lastRow="0" w:firstColumn="0" w:lastColumn="0" w:oddVBand="0" w:evenVBand="0" w:oddHBand="1" w:evenHBand="0" w:firstRowFirstColumn="0" w:firstRowLastColumn="0" w:lastRowFirstColumn="0" w:lastRowLastColumn="0"/>
            </w:pPr>
            <w:r>
              <w:t>Great experience in software integration and testing due to working on multiple projects of that nature</w:t>
            </w:r>
            <w:r w:rsidR="00C31149">
              <w:t xml:space="preserve">. SYSC 3010 and </w:t>
            </w:r>
            <w:r w:rsidR="006C571B">
              <w:t>SYSC 4805</w:t>
            </w:r>
            <w:r w:rsidR="00806EF1">
              <w:t>.</w:t>
            </w:r>
          </w:p>
        </w:tc>
      </w:tr>
      <w:tr w:rsidR="00811245" w:rsidTr="4C360E7F" w14:paraId="7731CD1E" w14:textId="77777777">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811245" w:rsidP="00EF3011" w:rsidRDefault="00811245" w14:paraId="7CCDCBB2" w14:textId="77777777">
            <w:r>
              <w:t>Ranishka Fernando</w:t>
            </w:r>
          </w:p>
          <w:p w:rsidRPr="006872AE" w:rsidR="00811245" w:rsidP="00EF3011" w:rsidRDefault="00811245" w14:paraId="42744F0D" w14:textId="7E0C55C2">
            <w:pPr>
              <w:rPr>
                <w:i/>
              </w:rPr>
            </w:pPr>
            <w:r w:rsidRPr="006872AE">
              <w:rPr>
                <w:b w:val="0"/>
                <w:i/>
                <w:sz w:val="20"/>
                <w:szCs w:val="22"/>
              </w:rPr>
              <w:t>Electrical Engineering</w:t>
            </w:r>
          </w:p>
        </w:tc>
        <w:tc>
          <w:tcPr>
            <w:tcW w:w="2250" w:type="dxa"/>
            <w:tcBorders>
              <w:left w:val="single" w:color="549E39" w:themeColor="accent1" w:sz="4" w:space="0"/>
            </w:tcBorders>
          </w:tcPr>
          <w:p w:rsidR="00811245" w:rsidP="00742996" w:rsidRDefault="00811245" w14:paraId="0309747A" w14:textId="77777777">
            <w:pPr>
              <w:jc w:val="left"/>
              <w:cnfStyle w:val="000000000000" w:firstRow="0" w:lastRow="0" w:firstColumn="0" w:lastColumn="0" w:oddVBand="0" w:evenVBand="0" w:oddHBand="0" w:evenHBand="0" w:firstRowFirstColumn="0" w:firstRowLastColumn="0" w:lastRowFirstColumn="0" w:lastRowLastColumn="0"/>
            </w:pPr>
            <w:r>
              <w:t>Electrical design</w:t>
            </w:r>
          </w:p>
        </w:tc>
        <w:tc>
          <w:tcPr>
            <w:tcW w:w="5575" w:type="dxa"/>
          </w:tcPr>
          <w:p w:rsidR="00811245" w:rsidP="00742996" w:rsidRDefault="00811245" w14:paraId="1CC61C21" w14:textId="77777777">
            <w:pPr>
              <w:jc w:val="left"/>
              <w:cnfStyle w:val="000000000000" w:firstRow="0" w:lastRow="0" w:firstColumn="0" w:lastColumn="0" w:oddVBand="0" w:evenVBand="0" w:oddHBand="0" w:evenHBand="0" w:firstRowFirstColumn="0" w:firstRowLastColumn="0" w:lastRowFirstColumn="0" w:lastRowLastColumn="0"/>
            </w:pPr>
            <w:r>
              <w:t>Designing required PCB</w:t>
            </w:r>
          </w:p>
        </w:tc>
      </w:tr>
      <w:tr w:rsidR="00811245" w:rsidTr="4C360E7F" w14:paraId="7000FE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811245" w:rsidP="00EF3011" w:rsidRDefault="00811245" w14:paraId="4C96F268" w14:textId="77777777"/>
        </w:tc>
        <w:tc>
          <w:tcPr>
            <w:tcW w:w="2250" w:type="dxa"/>
            <w:tcBorders>
              <w:left w:val="single" w:color="549E39" w:themeColor="accent1" w:sz="4" w:space="0"/>
            </w:tcBorders>
          </w:tcPr>
          <w:p w:rsidR="00811245" w:rsidP="00742996" w:rsidRDefault="00811245" w14:paraId="55DE5905" w14:textId="77777777">
            <w:pPr>
              <w:jc w:val="left"/>
              <w:cnfStyle w:val="000000100000" w:firstRow="0" w:lastRow="0" w:firstColumn="0" w:lastColumn="0" w:oddVBand="0" w:evenVBand="0" w:oddHBand="1" w:evenHBand="0" w:firstRowFirstColumn="0" w:firstRowLastColumn="0" w:lastRowFirstColumn="0" w:lastRowLastColumn="0"/>
            </w:pPr>
            <w:r>
              <w:t>Hardware integration</w:t>
            </w:r>
          </w:p>
        </w:tc>
        <w:tc>
          <w:tcPr>
            <w:tcW w:w="5575" w:type="dxa"/>
          </w:tcPr>
          <w:p w:rsidR="00811245" w:rsidP="00742996" w:rsidRDefault="00811245" w14:paraId="4E09FB78" w14:textId="6D0D4735">
            <w:pPr>
              <w:jc w:val="left"/>
              <w:cnfStyle w:val="000000100000" w:firstRow="0" w:lastRow="0" w:firstColumn="0" w:lastColumn="0" w:oddVBand="0" w:evenVBand="0" w:oddHBand="1" w:evenHBand="0" w:firstRowFirstColumn="0" w:firstRowLastColumn="0" w:lastRowFirstColumn="0" w:lastRowLastColumn="0"/>
            </w:pPr>
            <w:r>
              <w:t>Construct</w:t>
            </w:r>
            <w:r w:rsidR="00750744">
              <w:t>ed</w:t>
            </w:r>
            <w:r>
              <w:t xml:space="preserve"> required circuitry and set up the motor for testing – Experience from ELEC 3907 and past work experience as a Hardware Consultant</w:t>
            </w:r>
          </w:p>
        </w:tc>
      </w:tr>
      <w:tr w:rsidR="00811245" w:rsidTr="4C360E7F" w14:paraId="2252D769"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811245" w:rsidP="00EF3011" w:rsidRDefault="00811245" w14:paraId="7133B215" w14:textId="77777777"/>
        </w:tc>
        <w:tc>
          <w:tcPr>
            <w:tcW w:w="2250" w:type="dxa"/>
            <w:tcBorders>
              <w:left w:val="single" w:color="549E39" w:themeColor="accent1" w:sz="4" w:space="0"/>
            </w:tcBorders>
          </w:tcPr>
          <w:p w:rsidR="00811245" w:rsidP="00742996" w:rsidRDefault="00811245" w14:paraId="6743B78D" w14:textId="77777777">
            <w:pPr>
              <w:jc w:val="left"/>
              <w:cnfStyle w:val="000000000000" w:firstRow="0" w:lastRow="0" w:firstColumn="0" w:lastColumn="0" w:oddVBand="0" w:evenVBand="0" w:oddHBand="0" w:evenHBand="0" w:firstRowFirstColumn="0" w:firstRowLastColumn="0" w:lastRowFirstColumn="0" w:lastRowLastColumn="0"/>
            </w:pPr>
            <w:r>
              <w:t>Debugging</w:t>
            </w:r>
          </w:p>
        </w:tc>
        <w:tc>
          <w:tcPr>
            <w:tcW w:w="5575" w:type="dxa"/>
          </w:tcPr>
          <w:p w:rsidR="00811245" w:rsidP="00742996" w:rsidRDefault="00811245" w14:paraId="2BE59A07" w14:textId="77777777">
            <w:pPr>
              <w:jc w:val="left"/>
              <w:cnfStyle w:val="000000000000" w:firstRow="0" w:lastRow="0" w:firstColumn="0" w:lastColumn="0" w:oddVBand="0" w:evenVBand="0" w:oddHBand="0" w:evenHBand="0" w:firstRowFirstColumn="0" w:firstRowLastColumn="0" w:lastRowFirstColumn="0" w:lastRowLastColumn="0"/>
            </w:pPr>
            <w:r>
              <w:t xml:space="preserve">Extensive experience in development and operations through CO-OP and knowledge acquired from ELEC 2607 and ELEC 3500 </w:t>
            </w:r>
          </w:p>
        </w:tc>
      </w:tr>
      <w:tr w:rsidR="00811245" w:rsidTr="4C360E7F" w14:paraId="7D5EF5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811245" w:rsidP="00EF3011" w:rsidRDefault="00811245" w14:paraId="0F87A723" w14:textId="77777777"/>
        </w:tc>
        <w:tc>
          <w:tcPr>
            <w:tcW w:w="2250" w:type="dxa"/>
            <w:tcBorders>
              <w:left w:val="single" w:color="549E39" w:themeColor="accent1" w:sz="4" w:space="0"/>
            </w:tcBorders>
          </w:tcPr>
          <w:p w:rsidR="00811245" w:rsidP="00742996" w:rsidRDefault="00811245" w14:paraId="62239360" w14:textId="77670770">
            <w:pPr>
              <w:jc w:val="left"/>
              <w:cnfStyle w:val="000000100000" w:firstRow="0" w:lastRow="0" w:firstColumn="0" w:lastColumn="0" w:oddVBand="0" w:evenVBand="0" w:oddHBand="1" w:evenHBand="0" w:firstRowFirstColumn="0" w:firstRowLastColumn="0" w:lastRowFirstColumn="0" w:lastRowLastColumn="0"/>
            </w:pPr>
            <w:r>
              <w:t>Simulation</w:t>
            </w:r>
          </w:p>
        </w:tc>
        <w:tc>
          <w:tcPr>
            <w:tcW w:w="5575" w:type="dxa"/>
          </w:tcPr>
          <w:p w:rsidRPr="00304EE6" w:rsidR="00811245" w:rsidP="00742996" w:rsidRDefault="00811245" w14:paraId="09D9A36B" w14:textId="620001F3">
            <w:pPr>
              <w:jc w:val="left"/>
              <w:cnfStyle w:val="000000100000" w:firstRow="0" w:lastRow="0" w:firstColumn="0" w:lastColumn="0" w:oddVBand="0" w:evenVBand="0" w:oddHBand="1" w:evenHBand="0" w:firstRowFirstColumn="0" w:firstRowLastColumn="0" w:lastRowFirstColumn="0" w:lastRowLastColumn="0"/>
              <w:rPr>
                <w:i/>
                <w:iCs/>
              </w:rPr>
            </w:pPr>
            <w:r>
              <w:t>Simulation using ANSYS in ELEC 3105</w:t>
            </w:r>
          </w:p>
        </w:tc>
      </w:tr>
      <w:tr w:rsidR="00811245" w:rsidTr="4C360E7F" w14:paraId="05B76A4B"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811245" w:rsidP="00EF3011" w:rsidRDefault="00811245" w14:paraId="4E5CAB74" w14:textId="77777777"/>
        </w:tc>
        <w:tc>
          <w:tcPr>
            <w:tcW w:w="2250" w:type="dxa"/>
            <w:tcBorders>
              <w:left w:val="single" w:color="549E39" w:themeColor="accent1" w:sz="4" w:space="0"/>
            </w:tcBorders>
          </w:tcPr>
          <w:p w:rsidR="00811245" w:rsidP="00742996" w:rsidRDefault="00811245" w14:paraId="542A72BB" w14:textId="7F8DFA3C">
            <w:pPr>
              <w:jc w:val="left"/>
              <w:cnfStyle w:val="000000000000" w:firstRow="0" w:lastRow="0" w:firstColumn="0" w:lastColumn="0" w:oddVBand="0" w:evenVBand="0" w:oddHBand="0" w:evenHBand="0" w:firstRowFirstColumn="0" w:firstRowLastColumn="0" w:lastRowFirstColumn="0" w:lastRowLastColumn="0"/>
            </w:pPr>
            <w:r>
              <w:t>Linear Actuator Design</w:t>
            </w:r>
          </w:p>
        </w:tc>
        <w:tc>
          <w:tcPr>
            <w:tcW w:w="5575" w:type="dxa"/>
          </w:tcPr>
          <w:p w:rsidR="00811245" w:rsidP="00742996" w:rsidRDefault="00811245" w14:paraId="7B8057DB" w14:textId="098950BF">
            <w:pPr>
              <w:jc w:val="left"/>
              <w:cnfStyle w:val="000000000000" w:firstRow="0" w:lastRow="0" w:firstColumn="0" w:lastColumn="0" w:oddVBand="0" w:evenVBand="0" w:oddHBand="0" w:evenHBand="0" w:firstRowFirstColumn="0" w:firstRowLastColumn="0" w:lastRowFirstColumn="0" w:lastRowLastColumn="0"/>
            </w:pPr>
            <w:r>
              <w:t>CAD experience from ECOR 1010</w:t>
            </w:r>
          </w:p>
        </w:tc>
      </w:tr>
    </w:tbl>
    <w:p w:rsidR="00A96828" w:rsidP="00A96828" w:rsidRDefault="00A96828" w14:paraId="577855B3" w14:textId="2F6ECED5">
      <w:pPr>
        <w:rPr>
          <w:lang w:val="en-CA"/>
        </w:rPr>
      </w:pPr>
    </w:p>
    <w:p w:rsidR="00573C00" w:rsidP="00742996" w:rsidRDefault="00573C00" w14:paraId="131A1277" w14:textId="46D14C84">
      <w:r>
        <w:lastRenderedPageBreak/>
        <w:t>Collectively, the team ha</w:t>
      </w:r>
      <w:r w:rsidR="009D6E77">
        <w:t>d</w:t>
      </w:r>
      <w:r>
        <w:t xml:space="preserve"> all the necessary skills and knowledge to be successful on this project. Requirements for this project mostly involve</w:t>
      </w:r>
      <w:r w:rsidR="009D6E77">
        <w:t>d</w:t>
      </w:r>
      <w:r>
        <w:t xml:space="preserve"> electronics or computer systems techniques previously learned, with some very basic mechanical engineering and CAD that was learned in first year</w:t>
      </w:r>
      <w:r w:rsidR="00254A0B">
        <w:t xml:space="preserve"> general engineering courses such as </w:t>
      </w:r>
      <w:r w:rsidR="00CF60DF">
        <w:t>ECOR 1010</w:t>
      </w:r>
      <w:r w:rsidR="00BD22F7">
        <w:t xml:space="preserve"> and ECOR 1101</w:t>
      </w:r>
      <w:r>
        <w:t>.</w:t>
      </w:r>
    </w:p>
    <w:p w:rsidR="00573C00" w:rsidP="00742996" w:rsidRDefault="00573C00" w14:paraId="4AAABCCE" w14:textId="53FE5ED7">
      <w:r>
        <w:t>Further, this project involve</w:t>
      </w:r>
      <w:r w:rsidR="009D6E77">
        <w:t>d</w:t>
      </w:r>
      <w:r>
        <w:t xml:space="preserve"> working closely with a </w:t>
      </w:r>
      <w:r w:rsidR="009D6E77">
        <w:t>collaborator</w:t>
      </w:r>
      <w:r>
        <w:t xml:space="preserve">, the Davy lab. </w:t>
      </w:r>
      <w:r w:rsidR="009D6E77">
        <w:t>P</w:t>
      </w:r>
      <w:r>
        <w:t>roject management and client-interaction skills were learned in</w:t>
      </w:r>
      <w:r w:rsidR="00F64B6D">
        <w:t xml:space="preserve"> </w:t>
      </w:r>
      <w:r>
        <w:t>courses such as CCDP 2100</w:t>
      </w:r>
      <w:r w:rsidR="005305E1">
        <w:t>, ELEC</w:t>
      </w:r>
      <w:r w:rsidR="00C1383B">
        <w:t xml:space="preserve"> 3907, SYSC 3010, SYSC 4805,</w:t>
      </w:r>
      <w:r>
        <w:t xml:space="preserve"> and ECOR 4995. Most team members have some co-op experience, where working professionally with other engineers and clients was learned.</w:t>
      </w:r>
    </w:p>
    <w:p w:rsidR="00DC4370" w:rsidRDefault="00DC4370" w14:paraId="32AE009F" w14:textId="77777777">
      <w:pPr>
        <w:spacing w:line="259" w:lineRule="auto"/>
        <w:jc w:val="left"/>
      </w:pPr>
      <w:r>
        <w:br w:type="page"/>
      </w:r>
    </w:p>
    <w:p w:rsidR="00A96828" w:rsidP="00A96828" w:rsidRDefault="24DA7DB9" w14:paraId="4E57ECEB" w14:textId="1897E63A">
      <w:pPr>
        <w:pStyle w:val="Heading2"/>
      </w:pPr>
      <w:commentRangeStart w:id="96"/>
      <w:commentRangeStart w:id="97"/>
      <w:r>
        <w:lastRenderedPageBreak/>
        <w:t xml:space="preserve"> </w:t>
      </w:r>
      <w:bookmarkStart w:name="_Toc121507648" w:id="98"/>
      <w:bookmarkStart w:name="_Toc131499158" w:id="99"/>
      <w:r>
        <w:t>Individual Contributions</w:t>
      </w:r>
      <w:commentRangeEnd w:id="96"/>
      <w:r w:rsidR="00A96828">
        <w:rPr>
          <w:rStyle w:val="CommentReference"/>
        </w:rPr>
        <w:commentReference w:id="96"/>
      </w:r>
      <w:commentRangeEnd w:id="97"/>
      <w:r w:rsidR="00A96828">
        <w:rPr>
          <w:rStyle w:val="CommentReference"/>
        </w:rPr>
        <w:commentReference w:id="97"/>
      </w:r>
      <w:bookmarkEnd w:id="98"/>
      <w:bookmarkEnd w:id="99"/>
    </w:p>
    <w:p w:rsidR="00845E03" w:rsidP="00845E03" w:rsidRDefault="25515485" w14:paraId="5D17B908" w14:textId="12A06032">
      <w:pPr>
        <w:pStyle w:val="Heading3"/>
      </w:pPr>
      <w:bookmarkStart w:name="_Toc121507649" w:id="100"/>
      <w:bookmarkStart w:name="_Toc131499159" w:id="101"/>
      <w:r>
        <w:t>Project Contributions</w:t>
      </w:r>
      <w:bookmarkEnd w:id="100"/>
      <w:bookmarkEnd w:id="101"/>
    </w:p>
    <w:p w:rsidR="00097D61" w:rsidP="00097D61" w:rsidRDefault="00097D61" w14:paraId="021DC18E" w14:textId="1280C20B">
      <w:pPr>
        <w:pStyle w:val="Caption"/>
        <w:keepNext/>
      </w:pPr>
      <w:bookmarkStart w:name="_Toc131498367" w:id="102"/>
      <w:r>
        <w:t xml:space="preserve">Table </w:t>
      </w:r>
      <w:r>
        <w:fldChar w:fldCharType="begin"/>
      </w:r>
      <w:r>
        <w:instrText>SEQ Table \* ARABIC</w:instrText>
      </w:r>
      <w:r>
        <w:fldChar w:fldCharType="separate"/>
      </w:r>
      <w:r w:rsidR="003133FB">
        <w:rPr>
          <w:noProof/>
        </w:rPr>
        <w:t>2</w:t>
      </w:r>
      <w:r>
        <w:fldChar w:fldCharType="end"/>
      </w:r>
      <w:r>
        <w:t xml:space="preserve"> - Contributions of each team member to the project</w:t>
      </w:r>
      <w:r w:rsidR="00B17189">
        <w:t xml:space="preserve"> components</w:t>
      </w:r>
      <w:r>
        <w:t>.</w:t>
      </w:r>
      <w:bookmarkEnd w:id="102"/>
    </w:p>
    <w:tbl>
      <w:tblPr>
        <w:tblStyle w:val="ListTable3-Accent1"/>
        <w:tblW w:w="9350" w:type="dxa"/>
        <w:tblLook w:val="04A0" w:firstRow="1" w:lastRow="0" w:firstColumn="1" w:lastColumn="0" w:noHBand="0" w:noVBand="1"/>
      </w:tblPr>
      <w:tblGrid>
        <w:gridCol w:w="1695"/>
        <w:gridCol w:w="4545"/>
        <w:gridCol w:w="3110"/>
      </w:tblGrid>
      <w:tr w:rsidR="00324008" w:rsidTr="00EF3011" w14:paraId="6F7E5236"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40" w:type="dxa"/>
            <w:gridSpan w:val="2"/>
          </w:tcPr>
          <w:p w:rsidR="00324008" w:rsidP="00EF3011" w:rsidRDefault="00324008" w14:paraId="3846F7A6" w14:textId="77777777">
            <w:r>
              <w:t>Component</w:t>
            </w:r>
          </w:p>
        </w:tc>
        <w:tc>
          <w:tcPr>
            <w:tcW w:w="3110" w:type="dxa"/>
          </w:tcPr>
          <w:p w:rsidR="00324008" w:rsidP="00EF3011" w:rsidRDefault="00324008" w14:paraId="15977C0A" w14:textId="77777777">
            <w:pPr>
              <w:cnfStyle w:val="100000000000" w:firstRow="1" w:lastRow="0" w:firstColumn="0" w:lastColumn="0" w:oddVBand="0" w:evenVBand="0" w:oddHBand="0" w:evenHBand="0" w:firstRowFirstColumn="0" w:firstRowLastColumn="0" w:lastRowFirstColumn="0" w:lastRowLastColumn="0"/>
            </w:pPr>
            <w:r>
              <w:t>Contributor</w:t>
            </w:r>
          </w:p>
        </w:tc>
      </w:tr>
      <w:tr w:rsidR="00324008" w:rsidTr="00EF3011" w14:paraId="0BC7098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324008" w:rsidP="00EF3011" w:rsidRDefault="00324008" w14:paraId="5C24E5DD" w14:textId="77777777">
            <w:r>
              <w:t>Linear Actuator</w:t>
            </w:r>
          </w:p>
        </w:tc>
        <w:tc>
          <w:tcPr>
            <w:tcW w:w="4545" w:type="dxa"/>
            <w:tcBorders>
              <w:left w:val="single" w:color="549E39" w:themeColor="accent1" w:sz="4" w:space="0"/>
            </w:tcBorders>
          </w:tcPr>
          <w:p w:rsidR="00324008" w:rsidP="00EF3011" w:rsidRDefault="00324008" w14:paraId="0E93400E" w14:textId="77777777">
            <w:pPr>
              <w:cnfStyle w:val="000000100000" w:firstRow="0" w:lastRow="0" w:firstColumn="0" w:lastColumn="0" w:oddVBand="0" w:evenVBand="0" w:oddHBand="1" w:evenHBand="0" w:firstRowFirstColumn="0" w:firstRowLastColumn="0" w:lastRowFirstColumn="0" w:lastRowLastColumn="0"/>
            </w:pPr>
            <w:r>
              <w:t>3D modelling</w:t>
            </w:r>
          </w:p>
        </w:tc>
        <w:tc>
          <w:tcPr>
            <w:tcW w:w="3110" w:type="dxa"/>
          </w:tcPr>
          <w:p w:rsidR="00324008" w:rsidP="00EF3011" w:rsidRDefault="00324008" w14:paraId="420D1AB9"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324008" w:rsidTr="00EF3011" w14:paraId="260C9B82" w14:textId="77777777">
        <w:tc>
          <w:tcPr>
            <w:cnfStyle w:val="001000000000" w:firstRow="0" w:lastRow="0" w:firstColumn="1" w:lastColumn="0" w:oddVBand="0" w:evenVBand="0" w:oddHBand="0" w:evenHBand="0" w:firstRowFirstColumn="0" w:firstRowLastColumn="0" w:lastRowFirstColumn="0" w:lastRowLastColumn="0"/>
            <w:tcW w:w="1695" w:type="dxa"/>
            <w:vMerge/>
            <w:tcBorders>
              <w:top w:val="single" w:color="549E39" w:themeColor="accent1" w:sz="4" w:space="0"/>
              <w:bottom w:val="single" w:color="549E39" w:themeColor="accent1" w:sz="4" w:space="0"/>
              <w:right w:val="single" w:color="549E39" w:themeColor="accent1" w:sz="4" w:space="0"/>
            </w:tcBorders>
          </w:tcPr>
          <w:p w:rsidR="00324008" w:rsidP="00EF3011" w:rsidRDefault="00324008" w14:paraId="6DC5E745" w14:textId="77777777"/>
        </w:tc>
        <w:tc>
          <w:tcPr>
            <w:tcW w:w="4545" w:type="dxa"/>
            <w:tcBorders>
              <w:left w:val="single" w:color="549E39" w:themeColor="accent1" w:sz="4" w:space="0"/>
            </w:tcBorders>
          </w:tcPr>
          <w:p w:rsidR="00324008" w:rsidP="00EF3011" w:rsidRDefault="00324008" w14:paraId="5C4630BC" w14:textId="77777777">
            <w:pPr>
              <w:cnfStyle w:val="000000000000" w:firstRow="0" w:lastRow="0" w:firstColumn="0" w:lastColumn="0" w:oddVBand="0" w:evenVBand="0" w:oddHBand="0" w:evenHBand="0" w:firstRowFirstColumn="0" w:firstRowLastColumn="0" w:lastRowFirstColumn="0" w:lastRowLastColumn="0"/>
            </w:pPr>
            <w:r>
              <w:t>Simulation Testing</w:t>
            </w:r>
          </w:p>
        </w:tc>
        <w:tc>
          <w:tcPr>
            <w:tcW w:w="3110" w:type="dxa"/>
          </w:tcPr>
          <w:p w:rsidR="00324008" w:rsidP="00EF3011" w:rsidRDefault="00910ECC" w14:paraId="0BC88114" w14:textId="1FA10CD4">
            <w:pPr>
              <w:cnfStyle w:val="000000000000" w:firstRow="0" w:lastRow="0" w:firstColumn="0" w:lastColumn="0" w:oddVBand="0" w:evenVBand="0" w:oddHBand="0" w:evenHBand="0" w:firstRowFirstColumn="0" w:firstRowLastColumn="0" w:lastRowFirstColumn="0" w:lastRowLastColumn="0"/>
            </w:pPr>
            <w:r>
              <w:t>Meia Copeland and Ranishka Fernando</w:t>
            </w:r>
          </w:p>
        </w:tc>
      </w:tr>
      <w:tr w:rsidR="00324008" w:rsidTr="00EF3011" w14:paraId="75CF2F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324008" w:rsidP="00EF3011" w:rsidRDefault="00324008" w14:paraId="4CB68964" w14:textId="77777777"/>
        </w:tc>
        <w:tc>
          <w:tcPr>
            <w:tcW w:w="4545" w:type="dxa"/>
            <w:tcBorders>
              <w:left w:val="single" w:color="549E39" w:themeColor="accent1" w:sz="4" w:space="0"/>
            </w:tcBorders>
          </w:tcPr>
          <w:p w:rsidR="00324008" w:rsidP="00EF3011" w:rsidRDefault="00324008" w14:paraId="11C19FE4" w14:textId="77777777">
            <w:pPr>
              <w:cnfStyle w:val="000000100000" w:firstRow="0" w:lastRow="0" w:firstColumn="0" w:lastColumn="0" w:oddVBand="0" w:evenVBand="0" w:oddHBand="1" w:evenHBand="0" w:firstRowFirstColumn="0" w:firstRowLastColumn="0" w:lastRowFirstColumn="0" w:lastRowLastColumn="0"/>
            </w:pPr>
            <w:r>
              <w:t>3D printing</w:t>
            </w:r>
          </w:p>
        </w:tc>
        <w:tc>
          <w:tcPr>
            <w:tcW w:w="3110" w:type="dxa"/>
          </w:tcPr>
          <w:p w:rsidR="00324008" w:rsidP="00EF3011" w:rsidRDefault="00324008" w14:paraId="4C1FAA25" w14:textId="254B44FD">
            <w:pPr>
              <w:cnfStyle w:val="000000100000" w:firstRow="0" w:lastRow="0" w:firstColumn="0" w:lastColumn="0" w:oddVBand="0" w:evenVBand="0" w:oddHBand="1" w:evenHBand="0" w:firstRowFirstColumn="0" w:firstRowLastColumn="0" w:lastRowFirstColumn="0" w:lastRowLastColumn="0"/>
            </w:pPr>
            <w:r>
              <w:t>Meia Copeland</w:t>
            </w:r>
          </w:p>
        </w:tc>
      </w:tr>
      <w:tr w:rsidR="00324008" w:rsidTr="00EF3011" w14:paraId="4F86D311" w14:textId="77777777">
        <w:tc>
          <w:tcPr>
            <w:cnfStyle w:val="001000000000" w:firstRow="0" w:lastRow="0" w:firstColumn="1" w:lastColumn="0" w:oddVBand="0" w:evenVBand="0" w:oddHBand="0" w:evenHBand="0" w:firstRowFirstColumn="0" w:firstRowLastColumn="0" w:lastRowFirstColumn="0" w:lastRowLastColumn="0"/>
            <w:tcW w:w="1695" w:type="dxa"/>
            <w:vMerge/>
            <w:tcBorders>
              <w:top w:val="single" w:color="549E39" w:themeColor="accent1" w:sz="4" w:space="0"/>
              <w:bottom w:val="single" w:color="549E39" w:themeColor="accent1" w:sz="4" w:space="0"/>
              <w:right w:val="single" w:color="549E39" w:themeColor="accent1" w:sz="4" w:space="0"/>
            </w:tcBorders>
          </w:tcPr>
          <w:p w:rsidR="00324008" w:rsidP="00EF3011" w:rsidRDefault="00324008" w14:paraId="28679837" w14:textId="77777777"/>
        </w:tc>
        <w:tc>
          <w:tcPr>
            <w:tcW w:w="4545" w:type="dxa"/>
            <w:tcBorders>
              <w:left w:val="single" w:color="549E39" w:themeColor="accent1" w:sz="4" w:space="0"/>
            </w:tcBorders>
          </w:tcPr>
          <w:p w:rsidR="00324008" w:rsidP="00EF3011" w:rsidRDefault="00324008" w14:paraId="29474A20" w14:textId="77777777">
            <w:pPr>
              <w:cnfStyle w:val="000000000000" w:firstRow="0" w:lastRow="0" w:firstColumn="0" w:lastColumn="0" w:oddVBand="0" w:evenVBand="0" w:oddHBand="0" w:evenHBand="0" w:firstRowFirstColumn="0" w:firstRowLastColumn="0" w:lastRowFirstColumn="0" w:lastRowLastColumn="0"/>
            </w:pPr>
            <w:r>
              <w:t>Motor Control</w:t>
            </w:r>
          </w:p>
        </w:tc>
        <w:tc>
          <w:tcPr>
            <w:tcW w:w="3110" w:type="dxa"/>
          </w:tcPr>
          <w:p w:rsidR="00324008" w:rsidP="00EF3011" w:rsidRDefault="00324008" w14:paraId="2EF386CB" w14:textId="6406A8AB">
            <w:pPr>
              <w:cnfStyle w:val="000000000000" w:firstRow="0" w:lastRow="0" w:firstColumn="0" w:lastColumn="0" w:oddVBand="0" w:evenVBand="0" w:oddHBand="0" w:evenHBand="0" w:firstRowFirstColumn="0" w:firstRowLastColumn="0" w:lastRowFirstColumn="0" w:lastRowLastColumn="0"/>
            </w:pPr>
            <w:r>
              <w:t>Talal Jaber and Ranishka Fernando</w:t>
            </w:r>
          </w:p>
        </w:tc>
      </w:tr>
      <w:tr w:rsidR="00324008" w:rsidTr="00EF3011" w14:paraId="6A957F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324008" w:rsidP="00EF3011" w:rsidRDefault="00324008" w14:paraId="025C0B4C" w14:textId="77777777"/>
        </w:tc>
        <w:tc>
          <w:tcPr>
            <w:tcW w:w="4545" w:type="dxa"/>
            <w:tcBorders>
              <w:left w:val="single" w:color="549E39" w:themeColor="accent1" w:sz="4" w:space="0"/>
            </w:tcBorders>
          </w:tcPr>
          <w:p w:rsidR="00324008" w:rsidP="00EF3011" w:rsidRDefault="00324008" w14:paraId="202A071A" w14:textId="77777777">
            <w:pPr>
              <w:cnfStyle w:val="000000100000" w:firstRow="0" w:lastRow="0" w:firstColumn="0" w:lastColumn="0" w:oddVBand="0" w:evenVBand="0" w:oddHBand="1" w:evenHBand="0" w:firstRowFirstColumn="0" w:firstRowLastColumn="0" w:lastRowFirstColumn="0" w:lastRowLastColumn="0"/>
            </w:pPr>
            <w:r>
              <w:t>Actuator Testing</w:t>
            </w:r>
          </w:p>
        </w:tc>
        <w:tc>
          <w:tcPr>
            <w:tcW w:w="3110" w:type="dxa"/>
          </w:tcPr>
          <w:p w:rsidR="00324008" w:rsidP="00EF3011" w:rsidRDefault="00910ECC" w14:paraId="075F3589" w14:textId="326303E9">
            <w:pPr>
              <w:cnfStyle w:val="000000100000" w:firstRow="0" w:lastRow="0" w:firstColumn="0" w:lastColumn="0" w:oddVBand="0" w:evenVBand="0" w:oddHBand="1" w:evenHBand="0" w:firstRowFirstColumn="0" w:firstRowLastColumn="0" w:lastRowFirstColumn="0" w:lastRowLastColumn="0"/>
            </w:pPr>
            <w:r>
              <w:t>Meia Copeland</w:t>
            </w:r>
          </w:p>
        </w:tc>
      </w:tr>
      <w:tr w:rsidR="00324008" w:rsidTr="00EF3011" w14:paraId="4DFB37C9" w14:textId="77777777">
        <w:tc>
          <w:tcPr>
            <w:cnfStyle w:val="001000000000" w:firstRow="0" w:lastRow="0" w:firstColumn="1" w:lastColumn="0" w:oddVBand="0" w:evenVBand="0" w:oddHBand="0" w:evenHBand="0" w:firstRowFirstColumn="0" w:firstRowLastColumn="0" w:lastRowFirstColumn="0" w:lastRowLastColumn="0"/>
            <w:tcW w:w="1695" w:type="dxa"/>
            <w:vMerge w:val="restart"/>
            <w:tcBorders>
              <w:top w:val="single" w:color="549E39" w:themeColor="accent1" w:sz="4" w:space="0"/>
              <w:bottom w:val="single" w:color="549E39" w:themeColor="accent1" w:sz="4" w:space="0"/>
              <w:right w:val="single" w:color="549E39" w:themeColor="accent1" w:sz="4" w:space="0"/>
            </w:tcBorders>
          </w:tcPr>
          <w:p w:rsidR="00324008" w:rsidP="00EF3011" w:rsidRDefault="00324008" w14:paraId="0436A9C7" w14:textId="77777777">
            <w:r>
              <w:t>Shake Table</w:t>
            </w:r>
          </w:p>
        </w:tc>
        <w:tc>
          <w:tcPr>
            <w:tcW w:w="4545" w:type="dxa"/>
            <w:tcBorders>
              <w:left w:val="single" w:color="549E39" w:themeColor="accent1" w:sz="4" w:space="0"/>
            </w:tcBorders>
          </w:tcPr>
          <w:p w:rsidR="00324008" w:rsidP="00EF3011" w:rsidRDefault="00324008" w14:paraId="401BEB4B" w14:textId="77777777">
            <w:pPr>
              <w:cnfStyle w:val="000000000000" w:firstRow="0" w:lastRow="0" w:firstColumn="0" w:lastColumn="0" w:oddVBand="0" w:evenVBand="0" w:oddHBand="0" w:evenHBand="0" w:firstRowFirstColumn="0" w:firstRowLastColumn="0" w:lastRowFirstColumn="0" w:lastRowLastColumn="0"/>
            </w:pPr>
            <w:r>
              <w:t>Table Support Design</w:t>
            </w:r>
          </w:p>
        </w:tc>
        <w:tc>
          <w:tcPr>
            <w:tcW w:w="3110" w:type="dxa"/>
          </w:tcPr>
          <w:p w:rsidR="00324008" w:rsidP="00EF3011" w:rsidRDefault="00324008" w14:paraId="0A1E7856" w14:textId="77777777">
            <w:pPr>
              <w:cnfStyle w:val="000000000000" w:firstRow="0" w:lastRow="0" w:firstColumn="0" w:lastColumn="0" w:oddVBand="0" w:evenVBand="0" w:oddHBand="0" w:evenHBand="0" w:firstRowFirstColumn="0" w:firstRowLastColumn="0" w:lastRowFirstColumn="0" w:lastRowLastColumn="0"/>
            </w:pPr>
            <w:r>
              <w:t>Meia Copeland and Talal Jaber</w:t>
            </w:r>
          </w:p>
        </w:tc>
      </w:tr>
      <w:tr w:rsidR="00324008" w:rsidTr="00EF3011" w14:paraId="6F3746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324008" w:rsidP="00EF3011" w:rsidRDefault="00324008" w14:paraId="3997EADE" w14:textId="77777777"/>
        </w:tc>
        <w:tc>
          <w:tcPr>
            <w:tcW w:w="4545" w:type="dxa"/>
            <w:tcBorders>
              <w:left w:val="single" w:color="549E39" w:themeColor="accent1" w:sz="4" w:space="0"/>
            </w:tcBorders>
          </w:tcPr>
          <w:p w:rsidR="00324008" w:rsidP="00EF3011" w:rsidRDefault="00324008" w14:paraId="141A201E" w14:textId="77777777">
            <w:pPr>
              <w:cnfStyle w:val="000000100000" w:firstRow="0" w:lastRow="0" w:firstColumn="0" w:lastColumn="0" w:oddVBand="0" w:evenVBand="0" w:oddHBand="1" w:evenHBand="0" w:firstRowFirstColumn="0" w:firstRowLastColumn="0" w:lastRowFirstColumn="0" w:lastRowLastColumn="0"/>
            </w:pPr>
            <w:r>
              <w:t>Assembly</w:t>
            </w:r>
          </w:p>
        </w:tc>
        <w:tc>
          <w:tcPr>
            <w:tcW w:w="3110" w:type="dxa"/>
          </w:tcPr>
          <w:p w:rsidR="00324008" w:rsidP="00EF3011" w:rsidRDefault="00324008" w14:paraId="494ECDBA" w14:textId="0E5A8655">
            <w:pPr>
              <w:cnfStyle w:val="000000100000" w:firstRow="0" w:lastRow="0" w:firstColumn="0" w:lastColumn="0" w:oddVBand="0" w:evenVBand="0" w:oddHBand="1" w:evenHBand="0" w:firstRowFirstColumn="0" w:firstRowLastColumn="0" w:lastRowFirstColumn="0" w:lastRowLastColumn="0"/>
            </w:pPr>
            <w:r>
              <w:t>Meia Copeland</w:t>
            </w:r>
          </w:p>
        </w:tc>
      </w:tr>
      <w:tr w:rsidR="00BB2500" w:rsidTr="00EF3011" w14:paraId="51BEF6F8" w14:textId="77777777">
        <w:tc>
          <w:tcPr>
            <w:cnfStyle w:val="001000000000" w:firstRow="0" w:lastRow="0" w:firstColumn="1" w:lastColumn="0" w:oddVBand="0" w:evenVBand="0" w:oddHBand="0" w:evenHBand="0" w:firstRowFirstColumn="0" w:firstRowLastColumn="0" w:lastRowFirstColumn="0" w:lastRowLastColumn="0"/>
            <w:tcW w:w="1695" w:type="dxa"/>
            <w:tcBorders>
              <w:right w:val="single" w:color="549E39" w:themeColor="accent1" w:sz="4" w:space="0"/>
            </w:tcBorders>
          </w:tcPr>
          <w:p w:rsidR="00BB2500" w:rsidP="00BB2500" w:rsidRDefault="00BB2500" w14:paraId="5F9F19FD" w14:textId="77777777">
            <w:r>
              <w:t>Wiring</w:t>
            </w:r>
          </w:p>
        </w:tc>
        <w:tc>
          <w:tcPr>
            <w:tcW w:w="4545" w:type="dxa"/>
            <w:tcBorders>
              <w:left w:val="single" w:color="549E39" w:themeColor="accent1" w:sz="4" w:space="0"/>
            </w:tcBorders>
          </w:tcPr>
          <w:p w:rsidR="00BB2500" w:rsidP="00BB2500" w:rsidRDefault="00BB2500" w14:paraId="75B4D932" w14:textId="1329FA28">
            <w:pPr>
              <w:cnfStyle w:val="000000000000" w:firstRow="0" w:lastRow="0" w:firstColumn="0" w:lastColumn="0" w:oddVBand="0" w:evenVBand="0" w:oddHBand="0" w:evenHBand="0" w:firstRowFirstColumn="0" w:firstRowLastColumn="0" w:lastRowFirstColumn="0" w:lastRowLastColumn="0"/>
            </w:pPr>
            <w:r>
              <w:t>Assembly</w:t>
            </w:r>
          </w:p>
        </w:tc>
        <w:tc>
          <w:tcPr>
            <w:tcW w:w="3110" w:type="dxa"/>
          </w:tcPr>
          <w:p w:rsidR="00BB2500" w:rsidP="00BB2500" w:rsidRDefault="00BB2500" w14:paraId="35FD4EA6" w14:textId="47F04535">
            <w:pPr>
              <w:cnfStyle w:val="000000000000" w:firstRow="0" w:lastRow="0" w:firstColumn="0" w:lastColumn="0" w:oddVBand="0" w:evenVBand="0" w:oddHBand="0" w:evenHBand="0" w:firstRowFirstColumn="0" w:firstRowLastColumn="0" w:lastRowFirstColumn="0" w:lastRowLastColumn="0"/>
            </w:pPr>
            <w:r>
              <w:t>Talal Jaber</w:t>
            </w:r>
          </w:p>
        </w:tc>
      </w:tr>
      <w:tr w:rsidR="00E104FA" w:rsidTr="00EF3011" w14:paraId="2AC287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E104FA" w:rsidP="00BB2500" w:rsidRDefault="00E104FA" w14:paraId="330742B2" w14:textId="77777777">
            <w:r>
              <w:t>Motors</w:t>
            </w:r>
          </w:p>
        </w:tc>
        <w:tc>
          <w:tcPr>
            <w:tcW w:w="4545" w:type="dxa"/>
            <w:tcBorders>
              <w:left w:val="single" w:color="549E39" w:themeColor="accent1" w:sz="4" w:space="0"/>
            </w:tcBorders>
          </w:tcPr>
          <w:p w:rsidR="00E104FA" w:rsidP="00BB2500" w:rsidRDefault="00E104FA" w14:paraId="389677F6" w14:textId="1E7732A7">
            <w:pPr>
              <w:cnfStyle w:val="000000100000" w:firstRow="0" w:lastRow="0" w:firstColumn="0" w:lastColumn="0" w:oddVBand="0" w:evenVBand="0" w:oddHBand="1" w:evenHBand="0" w:firstRowFirstColumn="0" w:firstRowLastColumn="0" w:lastRowFirstColumn="0" w:lastRowLastColumn="0"/>
            </w:pPr>
            <w:r>
              <w:t xml:space="preserve">DC Motor testing </w:t>
            </w:r>
          </w:p>
        </w:tc>
        <w:tc>
          <w:tcPr>
            <w:tcW w:w="3110" w:type="dxa"/>
          </w:tcPr>
          <w:p w:rsidR="00E104FA" w:rsidP="00BB2500" w:rsidRDefault="00E104FA" w14:paraId="7F84F546" w14:textId="77777777">
            <w:pPr>
              <w:cnfStyle w:val="000000100000" w:firstRow="0" w:lastRow="0" w:firstColumn="0" w:lastColumn="0" w:oddVBand="0" w:evenVBand="0" w:oddHBand="1" w:evenHBand="0" w:firstRowFirstColumn="0" w:firstRowLastColumn="0" w:lastRowFirstColumn="0" w:lastRowLastColumn="0"/>
            </w:pPr>
            <w:r>
              <w:t>Talal Jaber</w:t>
            </w:r>
          </w:p>
        </w:tc>
      </w:tr>
      <w:tr w:rsidR="00E104FA" w:rsidTr="00EF3011" w14:paraId="2F8AE64C"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104FA" w:rsidP="00E104FA" w:rsidRDefault="00E104FA" w14:paraId="6B3A259D" w14:textId="77777777"/>
        </w:tc>
        <w:tc>
          <w:tcPr>
            <w:tcW w:w="4545" w:type="dxa"/>
            <w:tcBorders>
              <w:left w:val="single" w:color="549E39" w:themeColor="accent1" w:sz="4" w:space="0"/>
            </w:tcBorders>
          </w:tcPr>
          <w:p w:rsidR="00E104FA" w:rsidP="00E104FA" w:rsidRDefault="00E104FA" w14:paraId="30C1E5E2" w14:textId="0D373783">
            <w:pPr>
              <w:cnfStyle w:val="000000000000" w:firstRow="0" w:lastRow="0" w:firstColumn="0" w:lastColumn="0" w:oddVBand="0" w:evenVBand="0" w:oddHBand="0" w:evenHBand="0" w:firstRowFirstColumn="0" w:firstRowLastColumn="0" w:lastRowFirstColumn="0" w:lastRowLastColumn="0"/>
            </w:pPr>
            <w:r>
              <w:t>RPM Sensor</w:t>
            </w:r>
          </w:p>
        </w:tc>
        <w:tc>
          <w:tcPr>
            <w:tcW w:w="3110" w:type="dxa"/>
          </w:tcPr>
          <w:p w:rsidR="00E104FA" w:rsidP="00E104FA" w:rsidRDefault="00E104FA" w14:paraId="199CCDAB" w14:textId="70E2CFDD">
            <w:pPr>
              <w:cnfStyle w:val="000000000000" w:firstRow="0" w:lastRow="0" w:firstColumn="0" w:lastColumn="0" w:oddVBand="0" w:evenVBand="0" w:oddHBand="0" w:evenHBand="0" w:firstRowFirstColumn="0" w:firstRowLastColumn="0" w:lastRowFirstColumn="0" w:lastRowLastColumn="0"/>
            </w:pPr>
            <w:r>
              <w:t>Talal Jaber</w:t>
            </w:r>
          </w:p>
        </w:tc>
      </w:tr>
      <w:tr w:rsidR="00E104FA" w:rsidTr="00EF3011" w14:paraId="33F6642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104FA" w:rsidP="00E104FA" w:rsidRDefault="00E104FA" w14:paraId="7229EB90" w14:textId="77777777"/>
        </w:tc>
        <w:tc>
          <w:tcPr>
            <w:tcW w:w="4545" w:type="dxa"/>
            <w:tcBorders>
              <w:left w:val="single" w:color="549E39" w:themeColor="accent1" w:sz="4" w:space="0"/>
            </w:tcBorders>
          </w:tcPr>
          <w:p w:rsidR="00E104FA" w:rsidP="00E104FA" w:rsidRDefault="00E104FA" w14:paraId="4D3EE68D" w14:textId="6F5815D0">
            <w:pPr>
              <w:cnfStyle w:val="000000100000" w:firstRow="0" w:lastRow="0" w:firstColumn="0" w:lastColumn="0" w:oddVBand="0" w:evenVBand="0" w:oddHBand="1" w:evenHBand="0" w:firstRowFirstColumn="0" w:firstRowLastColumn="0" w:lastRowFirstColumn="0" w:lastRowLastColumn="0"/>
            </w:pPr>
            <w:r>
              <w:t>Motor Feedback System</w:t>
            </w:r>
          </w:p>
        </w:tc>
        <w:tc>
          <w:tcPr>
            <w:tcW w:w="3110" w:type="dxa"/>
          </w:tcPr>
          <w:p w:rsidR="00E104FA" w:rsidP="00E104FA" w:rsidRDefault="00E104FA" w14:paraId="011F9727" w14:textId="2D2E82A9">
            <w:pPr>
              <w:cnfStyle w:val="000000100000" w:firstRow="0" w:lastRow="0" w:firstColumn="0" w:lastColumn="0" w:oddVBand="0" w:evenVBand="0" w:oddHBand="1" w:evenHBand="0" w:firstRowFirstColumn="0" w:firstRowLastColumn="0" w:lastRowFirstColumn="0" w:lastRowLastColumn="0"/>
            </w:pPr>
            <w:r>
              <w:t>Talal Jaber</w:t>
            </w:r>
          </w:p>
        </w:tc>
      </w:tr>
      <w:tr w:rsidR="00FB6F9D" w:rsidTr="00EF3011" w14:paraId="018F210E"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FB6F9D" w:rsidP="00E104FA" w:rsidRDefault="00FB6F9D" w14:paraId="726CED61" w14:textId="77777777"/>
        </w:tc>
        <w:tc>
          <w:tcPr>
            <w:tcW w:w="4545" w:type="dxa"/>
            <w:tcBorders>
              <w:left w:val="single" w:color="549E39" w:themeColor="accent1" w:sz="4" w:space="0"/>
            </w:tcBorders>
          </w:tcPr>
          <w:p w:rsidR="00FB6F9D" w:rsidP="00E104FA" w:rsidRDefault="00FB6F9D" w14:paraId="57DB8C1C" w14:textId="2ABE6582">
            <w:pPr>
              <w:cnfStyle w:val="000000000000" w:firstRow="0" w:lastRow="0" w:firstColumn="0" w:lastColumn="0" w:oddVBand="0" w:evenVBand="0" w:oddHBand="0" w:evenHBand="0" w:firstRowFirstColumn="0" w:firstRowLastColumn="0" w:lastRowFirstColumn="0" w:lastRowLastColumn="0"/>
            </w:pPr>
            <w:r>
              <w:t>Accelerometer Testing</w:t>
            </w:r>
          </w:p>
        </w:tc>
        <w:tc>
          <w:tcPr>
            <w:tcW w:w="3110" w:type="dxa"/>
          </w:tcPr>
          <w:p w:rsidR="00FB6F9D" w:rsidP="00E104FA" w:rsidRDefault="00FB6F9D" w14:paraId="1C9B0157" w14:textId="6327AB60">
            <w:pPr>
              <w:cnfStyle w:val="000000000000" w:firstRow="0" w:lastRow="0" w:firstColumn="0" w:lastColumn="0" w:oddVBand="0" w:evenVBand="0" w:oddHBand="0" w:evenHBand="0" w:firstRowFirstColumn="0" w:firstRowLastColumn="0" w:lastRowFirstColumn="0" w:lastRowLastColumn="0"/>
            </w:pPr>
            <w:r>
              <w:t>Ranishka Fernando</w:t>
            </w:r>
          </w:p>
        </w:tc>
      </w:tr>
      <w:tr w:rsidR="00E104FA" w:rsidTr="00EF3011" w14:paraId="3E02237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E104FA" w:rsidP="00E104FA" w:rsidRDefault="00E104FA" w14:paraId="03D9CF15" w14:textId="77777777">
            <w:r>
              <w:t>Environmental Sensors</w:t>
            </w:r>
          </w:p>
        </w:tc>
        <w:tc>
          <w:tcPr>
            <w:tcW w:w="4545" w:type="dxa"/>
            <w:tcBorders>
              <w:left w:val="single" w:color="549E39" w:themeColor="accent1" w:sz="4" w:space="0"/>
            </w:tcBorders>
          </w:tcPr>
          <w:p w:rsidR="00E104FA" w:rsidP="00E104FA" w:rsidRDefault="00E104FA" w14:paraId="55EA16D2" w14:textId="77777777">
            <w:pPr>
              <w:cnfStyle w:val="000000100000" w:firstRow="0" w:lastRow="0" w:firstColumn="0" w:lastColumn="0" w:oddVBand="0" w:evenVBand="0" w:oddHBand="1" w:evenHBand="0" w:firstRowFirstColumn="0" w:firstRowLastColumn="0" w:lastRowFirstColumn="0" w:lastRowLastColumn="0"/>
            </w:pPr>
            <w:r>
              <w:t>Hardware connection</w:t>
            </w:r>
          </w:p>
        </w:tc>
        <w:tc>
          <w:tcPr>
            <w:tcW w:w="3110" w:type="dxa"/>
          </w:tcPr>
          <w:p w:rsidR="00E104FA" w:rsidP="00E104FA" w:rsidRDefault="00E104FA" w14:paraId="107A46FD" w14:textId="333E2937">
            <w:pPr>
              <w:cnfStyle w:val="000000100000" w:firstRow="0" w:lastRow="0" w:firstColumn="0" w:lastColumn="0" w:oddVBand="0" w:evenVBand="0" w:oddHBand="1" w:evenHBand="0" w:firstRowFirstColumn="0" w:firstRowLastColumn="0" w:lastRowFirstColumn="0" w:lastRowLastColumn="0"/>
            </w:pPr>
            <w:r>
              <w:t>Meia Copeland</w:t>
            </w:r>
          </w:p>
        </w:tc>
      </w:tr>
      <w:tr w:rsidR="00E104FA" w:rsidTr="00EF3011" w14:paraId="48283CB6"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104FA" w:rsidP="00E104FA" w:rsidRDefault="00E104FA" w14:paraId="73165D1F" w14:textId="77777777"/>
        </w:tc>
        <w:tc>
          <w:tcPr>
            <w:tcW w:w="4545" w:type="dxa"/>
            <w:tcBorders>
              <w:left w:val="single" w:color="549E39" w:themeColor="accent1" w:sz="4" w:space="0"/>
            </w:tcBorders>
          </w:tcPr>
          <w:p w:rsidR="00E104FA" w:rsidP="00E104FA" w:rsidRDefault="00E104FA" w14:paraId="3BFF5B82" w14:textId="77777777">
            <w:pPr>
              <w:cnfStyle w:val="000000000000" w:firstRow="0" w:lastRow="0" w:firstColumn="0" w:lastColumn="0" w:oddVBand="0" w:evenVBand="0" w:oddHBand="0" w:evenHBand="0" w:firstRowFirstColumn="0" w:firstRowLastColumn="0" w:lastRowFirstColumn="0" w:lastRowLastColumn="0"/>
            </w:pPr>
            <w:r>
              <w:t>Software Integration</w:t>
            </w:r>
          </w:p>
        </w:tc>
        <w:tc>
          <w:tcPr>
            <w:tcW w:w="3110" w:type="dxa"/>
          </w:tcPr>
          <w:p w:rsidR="00E104FA" w:rsidP="00E104FA" w:rsidRDefault="00E104FA" w14:paraId="4E665DC5" w14:textId="3AC55693">
            <w:pPr>
              <w:cnfStyle w:val="000000000000" w:firstRow="0" w:lastRow="0" w:firstColumn="0" w:lastColumn="0" w:oddVBand="0" w:evenVBand="0" w:oddHBand="0" w:evenHBand="0" w:firstRowFirstColumn="0" w:firstRowLastColumn="0" w:lastRowFirstColumn="0" w:lastRowLastColumn="0"/>
            </w:pPr>
            <w:r>
              <w:t>Shawaiz Khan, Marwan Zeyada, and Meia Copeland</w:t>
            </w:r>
          </w:p>
        </w:tc>
      </w:tr>
      <w:tr w:rsidR="00E104FA" w:rsidTr="00EF3011" w14:paraId="36A320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104FA" w:rsidP="00E104FA" w:rsidRDefault="00E104FA" w14:paraId="4AADEC68" w14:textId="77777777"/>
        </w:tc>
        <w:tc>
          <w:tcPr>
            <w:tcW w:w="4545" w:type="dxa"/>
            <w:tcBorders>
              <w:left w:val="single" w:color="549E39" w:themeColor="accent1" w:sz="4" w:space="0"/>
            </w:tcBorders>
          </w:tcPr>
          <w:p w:rsidR="00E104FA" w:rsidP="00E104FA" w:rsidRDefault="00E104FA" w14:paraId="0D5326E7" w14:textId="77777777">
            <w:pPr>
              <w:cnfStyle w:val="000000100000" w:firstRow="0" w:lastRow="0" w:firstColumn="0" w:lastColumn="0" w:oddVBand="0" w:evenVBand="0" w:oddHBand="1" w:evenHBand="0" w:firstRowFirstColumn="0" w:firstRowLastColumn="0" w:lastRowFirstColumn="0" w:lastRowLastColumn="0"/>
            </w:pPr>
            <w:r>
              <w:t>Testing</w:t>
            </w:r>
          </w:p>
        </w:tc>
        <w:tc>
          <w:tcPr>
            <w:tcW w:w="3110" w:type="dxa"/>
          </w:tcPr>
          <w:p w:rsidR="00E104FA" w:rsidP="00E104FA" w:rsidRDefault="00E104FA" w14:paraId="4A082C95" w14:textId="77777777">
            <w:pPr>
              <w:cnfStyle w:val="000000100000" w:firstRow="0" w:lastRow="0" w:firstColumn="0" w:lastColumn="0" w:oddVBand="0" w:evenVBand="0" w:oddHBand="1" w:evenHBand="0" w:firstRowFirstColumn="0" w:firstRowLastColumn="0" w:lastRowFirstColumn="0" w:lastRowLastColumn="0"/>
            </w:pPr>
            <w:r>
              <w:t>Shawaiz Khan and Marwan Zeyada</w:t>
            </w:r>
          </w:p>
        </w:tc>
      </w:tr>
      <w:tr w:rsidR="00E8384E" w:rsidTr="00EF3011" w14:paraId="1FE3310C" w14:textId="77777777">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E8384E" w:rsidP="00E104FA" w:rsidRDefault="00E8384E" w14:paraId="2B2690EF" w14:textId="77777777">
            <w:r>
              <w:t>Database</w:t>
            </w:r>
          </w:p>
        </w:tc>
        <w:tc>
          <w:tcPr>
            <w:tcW w:w="4545" w:type="dxa"/>
            <w:tcBorders>
              <w:left w:val="single" w:color="549E39" w:themeColor="accent1" w:sz="4" w:space="0"/>
            </w:tcBorders>
          </w:tcPr>
          <w:p w:rsidR="00E8384E" w:rsidP="00E104FA" w:rsidRDefault="00E8384E" w14:paraId="0192E444" w14:textId="77777777">
            <w:pPr>
              <w:cnfStyle w:val="000000000000" w:firstRow="0" w:lastRow="0" w:firstColumn="0" w:lastColumn="0" w:oddVBand="0" w:evenVBand="0" w:oddHBand="0" w:evenHBand="0" w:firstRowFirstColumn="0" w:firstRowLastColumn="0" w:lastRowFirstColumn="0" w:lastRowLastColumn="0"/>
            </w:pPr>
            <w:r>
              <w:t>Schema design</w:t>
            </w:r>
          </w:p>
        </w:tc>
        <w:tc>
          <w:tcPr>
            <w:tcW w:w="3110" w:type="dxa"/>
          </w:tcPr>
          <w:p w:rsidR="00E8384E" w:rsidP="00E104FA" w:rsidRDefault="00E8384E" w14:paraId="7B4BA418" w14:textId="77777777">
            <w:pPr>
              <w:cnfStyle w:val="000000000000" w:firstRow="0" w:lastRow="0" w:firstColumn="0" w:lastColumn="0" w:oddVBand="0" w:evenVBand="0" w:oddHBand="0" w:evenHBand="0" w:firstRowFirstColumn="0" w:firstRowLastColumn="0" w:lastRowFirstColumn="0" w:lastRowLastColumn="0"/>
            </w:pPr>
            <w:r>
              <w:t>Shawaiz Khan</w:t>
            </w:r>
          </w:p>
        </w:tc>
      </w:tr>
      <w:tr w:rsidR="00E8384E" w:rsidTr="00EF3011" w14:paraId="2BD573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8384E" w:rsidP="00E104FA" w:rsidRDefault="00E8384E" w14:paraId="69DD4FD4" w14:textId="77777777"/>
        </w:tc>
        <w:tc>
          <w:tcPr>
            <w:tcW w:w="4545" w:type="dxa"/>
            <w:tcBorders>
              <w:left w:val="single" w:color="549E39" w:themeColor="accent1" w:sz="4" w:space="0"/>
            </w:tcBorders>
          </w:tcPr>
          <w:p w:rsidR="00E8384E" w:rsidP="00E104FA" w:rsidRDefault="00E8384E" w14:paraId="6A4C7A3D" w14:textId="77777777">
            <w:pPr>
              <w:cnfStyle w:val="000000100000" w:firstRow="0" w:lastRow="0" w:firstColumn="0" w:lastColumn="0" w:oddVBand="0" w:evenVBand="0" w:oddHBand="1" w:evenHBand="0" w:firstRowFirstColumn="0" w:firstRowLastColumn="0" w:lastRowFirstColumn="0" w:lastRowLastColumn="0"/>
            </w:pPr>
            <w:r>
              <w:t>Implementation</w:t>
            </w:r>
          </w:p>
        </w:tc>
        <w:tc>
          <w:tcPr>
            <w:tcW w:w="3110" w:type="dxa"/>
          </w:tcPr>
          <w:p w:rsidR="00E8384E" w:rsidP="00E104FA" w:rsidRDefault="00E8384E" w14:paraId="12FA6A87" w14:textId="77777777">
            <w:pPr>
              <w:cnfStyle w:val="000000100000" w:firstRow="0" w:lastRow="0" w:firstColumn="0" w:lastColumn="0" w:oddVBand="0" w:evenVBand="0" w:oddHBand="1" w:evenHBand="0" w:firstRowFirstColumn="0" w:firstRowLastColumn="0" w:lastRowFirstColumn="0" w:lastRowLastColumn="0"/>
            </w:pPr>
            <w:r>
              <w:t>Shawaiz Khan and Marwan Zeyada</w:t>
            </w:r>
          </w:p>
        </w:tc>
      </w:tr>
      <w:tr w:rsidR="00E8384E" w:rsidTr="00EF3011" w14:paraId="3F4089E3"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8384E" w:rsidP="00E104FA" w:rsidRDefault="00E8384E" w14:paraId="36CBCA2B" w14:textId="77777777"/>
        </w:tc>
        <w:tc>
          <w:tcPr>
            <w:tcW w:w="4545" w:type="dxa"/>
            <w:tcBorders>
              <w:left w:val="single" w:color="549E39" w:themeColor="accent1" w:sz="4" w:space="0"/>
            </w:tcBorders>
          </w:tcPr>
          <w:p w:rsidR="00E8384E" w:rsidP="00E104FA" w:rsidRDefault="00E8384E" w14:paraId="4317B361" w14:textId="77777777">
            <w:pPr>
              <w:cnfStyle w:val="000000000000" w:firstRow="0" w:lastRow="0" w:firstColumn="0" w:lastColumn="0" w:oddVBand="0" w:evenVBand="0" w:oddHBand="0" w:evenHBand="0" w:firstRowFirstColumn="0" w:firstRowLastColumn="0" w:lastRowFirstColumn="0" w:lastRowLastColumn="0"/>
            </w:pPr>
            <w:r>
              <w:t>Testing</w:t>
            </w:r>
          </w:p>
        </w:tc>
        <w:tc>
          <w:tcPr>
            <w:tcW w:w="3110" w:type="dxa"/>
          </w:tcPr>
          <w:p w:rsidR="00E8384E" w:rsidP="00E104FA" w:rsidRDefault="00E8384E" w14:paraId="7F496F52" w14:textId="77777777">
            <w:pPr>
              <w:cnfStyle w:val="000000000000" w:firstRow="0" w:lastRow="0" w:firstColumn="0" w:lastColumn="0" w:oddVBand="0" w:evenVBand="0" w:oddHBand="0" w:evenHBand="0" w:firstRowFirstColumn="0" w:firstRowLastColumn="0" w:lastRowFirstColumn="0" w:lastRowLastColumn="0"/>
            </w:pPr>
            <w:r>
              <w:t>Shawaiz Khan</w:t>
            </w:r>
          </w:p>
        </w:tc>
      </w:tr>
      <w:tr w:rsidR="00E8384E" w:rsidTr="00EF3011" w14:paraId="17C825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E8384E" w:rsidP="00E104FA" w:rsidRDefault="00820868" w14:paraId="29F68EED" w14:textId="586B71B4">
            <w:r>
              <w:t>User Interface</w:t>
            </w:r>
          </w:p>
        </w:tc>
        <w:tc>
          <w:tcPr>
            <w:tcW w:w="4545" w:type="dxa"/>
            <w:tcBorders>
              <w:left w:val="single" w:color="549E39" w:themeColor="accent1" w:sz="4" w:space="0"/>
            </w:tcBorders>
          </w:tcPr>
          <w:p w:rsidR="00E8384E" w:rsidP="00E104FA" w:rsidRDefault="00E8384E" w14:paraId="72D5DC2E" w14:textId="77777777">
            <w:pPr>
              <w:cnfStyle w:val="000000100000" w:firstRow="0" w:lastRow="0" w:firstColumn="0" w:lastColumn="0" w:oddVBand="0" w:evenVBand="0" w:oddHBand="1" w:evenHBand="0" w:firstRowFirstColumn="0" w:firstRowLastColumn="0" w:lastRowFirstColumn="0" w:lastRowLastColumn="0"/>
            </w:pPr>
            <w:r>
              <w:t>UI Design</w:t>
            </w:r>
          </w:p>
        </w:tc>
        <w:tc>
          <w:tcPr>
            <w:tcW w:w="3110" w:type="dxa"/>
          </w:tcPr>
          <w:p w:rsidR="00E8384E" w:rsidP="00E104FA" w:rsidRDefault="00E8384E" w14:paraId="116CD8DC" w14:textId="77777777">
            <w:pPr>
              <w:cnfStyle w:val="000000100000" w:firstRow="0" w:lastRow="0" w:firstColumn="0" w:lastColumn="0" w:oddVBand="0" w:evenVBand="0" w:oddHBand="1" w:evenHBand="0" w:firstRowFirstColumn="0" w:firstRowLastColumn="0" w:lastRowFirstColumn="0" w:lastRowLastColumn="0"/>
            </w:pPr>
            <w:r>
              <w:t>Marwan Zeyada</w:t>
            </w:r>
          </w:p>
        </w:tc>
      </w:tr>
      <w:tr w:rsidR="00E8384E" w:rsidTr="00EF3011" w14:paraId="528CA0F6"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8384E" w:rsidP="00E104FA" w:rsidRDefault="00E8384E" w14:paraId="74420EE1" w14:textId="77777777"/>
        </w:tc>
        <w:tc>
          <w:tcPr>
            <w:tcW w:w="4545" w:type="dxa"/>
            <w:tcBorders>
              <w:left w:val="single" w:color="549E39" w:themeColor="accent1" w:sz="4" w:space="0"/>
            </w:tcBorders>
          </w:tcPr>
          <w:p w:rsidR="00E8384E" w:rsidP="00E104FA" w:rsidRDefault="00E8384E" w14:paraId="2541BF8E" w14:textId="77777777">
            <w:pPr>
              <w:cnfStyle w:val="000000000000" w:firstRow="0" w:lastRow="0" w:firstColumn="0" w:lastColumn="0" w:oddVBand="0" w:evenVBand="0" w:oddHBand="0" w:evenHBand="0" w:firstRowFirstColumn="0" w:firstRowLastColumn="0" w:lastRowFirstColumn="0" w:lastRowLastColumn="0"/>
            </w:pPr>
            <w:r>
              <w:t>Implementation</w:t>
            </w:r>
          </w:p>
        </w:tc>
        <w:tc>
          <w:tcPr>
            <w:tcW w:w="3110" w:type="dxa"/>
          </w:tcPr>
          <w:p w:rsidR="00E8384E" w:rsidP="00E104FA" w:rsidRDefault="00E8384E" w14:paraId="665E8120" w14:textId="77777777">
            <w:pPr>
              <w:cnfStyle w:val="000000000000" w:firstRow="0" w:lastRow="0" w:firstColumn="0" w:lastColumn="0" w:oddVBand="0" w:evenVBand="0" w:oddHBand="0" w:evenHBand="0" w:firstRowFirstColumn="0" w:firstRowLastColumn="0" w:lastRowFirstColumn="0" w:lastRowLastColumn="0"/>
            </w:pPr>
            <w:r>
              <w:t>Marwan Zeyada and Shawaiz Khan</w:t>
            </w:r>
          </w:p>
        </w:tc>
      </w:tr>
      <w:tr w:rsidR="00E8384E" w:rsidTr="00EF3011" w14:paraId="499F1A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8384E" w:rsidP="00E104FA" w:rsidRDefault="00E8384E" w14:paraId="7807CC43" w14:textId="77777777"/>
        </w:tc>
        <w:tc>
          <w:tcPr>
            <w:tcW w:w="4545" w:type="dxa"/>
            <w:tcBorders>
              <w:left w:val="single" w:color="549E39" w:themeColor="accent1" w:sz="4" w:space="0"/>
            </w:tcBorders>
          </w:tcPr>
          <w:p w:rsidR="00E8384E" w:rsidP="00E104FA" w:rsidRDefault="00E8384E" w14:paraId="5E3430CE" w14:textId="77777777">
            <w:pPr>
              <w:cnfStyle w:val="000000100000" w:firstRow="0" w:lastRow="0" w:firstColumn="0" w:lastColumn="0" w:oddVBand="0" w:evenVBand="0" w:oddHBand="1" w:evenHBand="0" w:firstRowFirstColumn="0" w:firstRowLastColumn="0" w:lastRowFirstColumn="0" w:lastRowLastColumn="0"/>
            </w:pPr>
            <w:r>
              <w:t>Testing</w:t>
            </w:r>
          </w:p>
        </w:tc>
        <w:tc>
          <w:tcPr>
            <w:tcW w:w="3110" w:type="dxa"/>
          </w:tcPr>
          <w:p w:rsidR="00E8384E" w:rsidP="00E104FA" w:rsidRDefault="00E8384E" w14:paraId="13414274" w14:textId="77777777">
            <w:pPr>
              <w:cnfStyle w:val="000000100000" w:firstRow="0" w:lastRow="0" w:firstColumn="0" w:lastColumn="0" w:oddVBand="0" w:evenVBand="0" w:oddHBand="1" w:evenHBand="0" w:firstRowFirstColumn="0" w:firstRowLastColumn="0" w:lastRowFirstColumn="0" w:lastRowLastColumn="0"/>
            </w:pPr>
            <w:r>
              <w:t>Marwan Zeyada</w:t>
            </w:r>
          </w:p>
        </w:tc>
      </w:tr>
    </w:tbl>
    <w:p w:rsidR="00EC5186" w:rsidRDefault="00EC5186" w14:paraId="76BEFFE0" w14:textId="5EED12E4">
      <w:pPr>
        <w:spacing w:line="259" w:lineRule="auto"/>
        <w:jc w:val="left"/>
        <w:rPr>
          <w:lang w:val="en-CA"/>
        </w:rPr>
      </w:pPr>
    </w:p>
    <w:p w:rsidR="00DC4370" w:rsidRDefault="00DC4370" w14:paraId="1D562FCF" w14:textId="77777777">
      <w:pPr>
        <w:spacing w:line="259" w:lineRule="auto"/>
        <w:jc w:val="left"/>
        <w:rPr>
          <w:lang w:val="en-CA"/>
        </w:rPr>
      </w:pPr>
      <w:r>
        <w:rPr>
          <w:lang w:val="en-CA"/>
        </w:rPr>
        <w:br w:type="page"/>
      </w:r>
    </w:p>
    <w:p w:rsidR="00EA6F49" w:rsidP="00EA6F49" w:rsidRDefault="0034115F" w14:paraId="6A4FB17E" w14:textId="6A12ECA7">
      <w:pPr>
        <w:pStyle w:val="Heading3"/>
      </w:pPr>
      <w:bookmarkStart w:name="_Toc121507650" w:id="103"/>
      <w:bookmarkStart w:name="_Toc131499160" w:id="104"/>
      <w:r>
        <w:lastRenderedPageBreak/>
        <w:t xml:space="preserve">Final </w:t>
      </w:r>
      <w:commentRangeStart w:id="105"/>
      <w:r w:rsidR="17EC2FFB">
        <w:t>Report Contributions</w:t>
      </w:r>
      <w:bookmarkEnd w:id="103"/>
      <w:commentRangeEnd w:id="105"/>
      <w:r w:rsidR="0038013D">
        <w:rPr>
          <w:rStyle w:val="CommentReference"/>
          <w:rFonts w:eastAsiaTheme="minorHAnsi" w:cstheme="minorBidi"/>
          <w:bCs w:val="0"/>
          <w:color w:val="auto"/>
        </w:rPr>
        <w:commentReference w:id="105"/>
      </w:r>
      <w:bookmarkEnd w:id="104"/>
    </w:p>
    <w:p w:rsidR="00EA6F49" w:rsidP="00EA6F49" w:rsidRDefault="00EA6F49" w14:paraId="4F4DA72C" w14:textId="2F47CE7B">
      <w:pPr>
        <w:pStyle w:val="Caption"/>
        <w:keepNext/>
      </w:pPr>
      <w:bookmarkStart w:name="_Toc131498368" w:id="106"/>
      <w:r>
        <w:t>Table</w:t>
      </w:r>
      <w:r w:rsidR="002D5BC5">
        <w:t xml:space="preserve"> </w:t>
      </w:r>
      <w:r>
        <w:fldChar w:fldCharType="begin"/>
      </w:r>
      <w:r>
        <w:instrText>SEQ Table \* ARABIC</w:instrText>
      </w:r>
      <w:r>
        <w:fldChar w:fldCharType="separate"/>
      </w:r>
      <w:r w:rsidR="003133FB">
        <w:rPr>
          <w:noProof/>
        </w:rPr>
        <w:t>3</w:t>
      </w:r>
      <w:r>
        <w:fldChar w:fldCharType="end"/>
      </w:r>
      <w:r>
        <w:t xml:space="preserve"> - Contributions from each team member to the </w:t>
      </w:r>
      <w:r w:rsidR="00330559">
        <w:t>Final</w:t>
      </w:r>
      <w:r>
        <w:t xml:space="preserve"> Report document</w:t>
      </w:r>
      <w:r w:rsidR="00261FF7">
        <w:t>.</w:t>
      </w:r>
      <w:bookmarkEnd w:id="106"/>
    </w:p>
    <w:tbl>
      <w:tblPr>
        <w:tblStyle w:val="ListTable3-Accent1"/>
        <w:tblW w:w="9360" w:type="dxa"/>
        <w:tblLook w:val="04A0" w:firstRow="1" w:lastRow="0" w:firstColumn="1" w:lastColumn="0" w:noHBand="0" w:noVBand="1"/>
      </w:tblPr>
      <w:tblGrid>
        <w:gridCol w:w="3235"/>
        <w:gridCol w:w="2047"/>
        <w:gridCol w:w="117"/>
        <w:gridCol w:w="1933"/>
        <w:gridCol w:w="2028"/>
      </w:tblGrid>
      <w:tr w:rsidR="00EA6F49" w:rsidTr="00E8384E" w14:paraId="71E8836C"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2" w:type="dxa"/>
            <w:gridSpan w:val="4"/>
          </w:tcPr>
          <w:p w:rsidR="00EA6F49" w:rsidP="00EF3011" w:rsidRDefault="00330559" w14:paraId="51E0E9F2" w14:textId="1CF53C91">
            <w:r>
              <w:t>Final</w:t>
            </w:r>
            <w:r w:rsidR="00EA6F49">
              <w:t xml:space="preserve"> Report</w:t>
            </w:r>
          </w:p>
        </w:tc>
        <w:tc>
          <w:tcPr>
            <w:tcW w:w="2028" w:type="dxa"/>
          </w:tcPr>
          <w:p w:rsidR="00EA6F49" w:rsidP="00EF3011" w:rsidRDefault="00EA6F49" w14:paraId="3C7BBC03" w14:textId="77777777">
            <w:pPr>
              <w:cnfStyle w:val="100000000000" w:firstRow="1" w:lastRow="0" w:firstColumn="0" w:lastColumn="0" w:oddVBand="0" w:evenVBand="0" w:oddHBand="0" w:evenHBand="0" w:firstRowFirstColumn="0" w:firstRowLastColumn="0" w:lastRowFirstColumn="0" w:lastRowLastColumn="0"/>
            </w:pPr>
            <w:r>
              <w:t>Contributor</w:t>
            </w:r>
          </w:p>
        </w:tc>
      </w:tr>
      <w:tr w:rsidR="00EA6F49" w:rsidTr="00A15A10" w14:paraId="1975EF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EA6F49" w:rsidP="00060441" w:rsidRDefault="003F55EE" w14:paraId="0006B941" w14:textId="1A4D64EF">
            <w:pPr>
              <w:jc w:val="left"/>
            </w:pPr>
            <w:r>
              <w:t xml:space="preserve">1 </w:t>
            </w:r>
            <w:r w:rsidR="00EA6F49">
              <w:t>Introduction</w:t>
            </w:r>
          </w:p>
        </w:tc>
        <w:tc>
          <w:tcPr>
            <w:tcW w:w="4097" w:type="dxa"/>
            <w:gridSpan w:val="3"/>
            <w:tcBorders>
              <w:left w:val="single" w:color="549E39" w:themeColor="accent1" w:sz="4" w:space="0"/>
            </w:tcBorders>
          </w:tcPr>
          <w:p w:rsidR="00EA6F49" w:rsidP="00060441" w:rsidRDefault="00AD3230" w14:paraId="1CFD9F33" w14:textId="1FA6E4DB">
            <w:pPr>
              <w:jc w:val="left"/>
              <w:cnfStyle w:val="000000100000" w:firstRow="0" w:lastRow="0" w:firstColumn="0" w:lastColumn="0" w:oddVBand="0" w:evenVBand="0" w:oddHBand="1" w:evenHBand="0" w:firstRowFirstColumn="0" w:firstRowLastColumn="0" w:lastRowFirstColumn="0" w:lastRowLastColumn="0"/>
            </w:pPr>
            <w:r>
              <w:t>Abstract</w:t>
            </w:r>
          </w:p>
        </w:tc>
        <w:tc>
          <w:tcPr>
            <w:tcW w:w="2028" w:type="dxa"/>
          </w:tcPr>
          <w:p w:rsidR="00EA6F49" w:rsidP="00060441" w:rsidRDefault="00AD3230" w14:paraId="48D11DED" w14:textId="076CE90A">
            <w:pPr>
              <w:jc w:val="left"/>
              <w:cnfStyle w:val="000000100000" w:firstRow="0" w:lastRow="0" w:firstColumn="0" w:lastColumn="0" w:oddVBand="0" w:evenVBand="0" w:oddHBand="1" w:evenHBand="0" w:firstRowFirstColumn="0" w:firstRowLastColumn="0" w:lastRowFirstColumn="0" w:lastRowLastColumn="0"/>
            </w:pPr>
            <w:r>
              <w:t>Ranishka Fernando</w:t>
            </w:r>
            <w:r w:rsidR="005B4FB2">
              <w:t>, Meia Copeland</w:t>
            </w:r>
          </w:p>
        </w:tc>
      </w:tr>
      <w:tr w:rsidR="00AD3230" w:rsidTr="00A15A10" w14:paraId="4011945A"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AD3230" w:rsidP="00AD3230" w:rsidRDefault="00AD3230" w14:paraId="5B50C022" w14:textId="77777777">
            <w:pPr>
              <w:jc w:val="left"/>
            </w:pPr>
          </w:p>
        </w:tc>
        <w:tc>
          <w:tcPr>
            <w:tcW w:w="4097" w:type="dxa"/>
            <w:gridSpan w:val="3"/>
            <w:tcBorders>
              <w:left w:val="single" w:color="549E39" w:themeColor="accent1" w:sz="4" w:space="0"/>
            </w:tcBorders>
          </w:tcPr>
          <w:p w:rsidR="00AD3230" w:rsidP="00AD3230" w:rsidRDefault="00AD3230" w14:paraId="43E7BBC8" w14:textId="2025BAAA">
            <w:pPr>
              <w:jc w:val="left"/>
              <w:cnfStyle w:val="000000000000" w:firstRow="0" w:lastRow="0" w:firstColumn="0" w:lastColumn="0" w:oddVBand="0" w:evenVBand="0" w:oddHBand="0" w:evenHBand="0" w:firstRowFirstColumn="0" w:firstRowLastColumn="0" w:lastRowFirstColumn="0" w:lastRowLastColumn="0"/>
            </w:pPr>
            <w:r>
              <w:t>Background</w:t>
            </w:r>
          </w:p>
        </w:tc>
        <w:tc>
          <w:tcPr>
            <w:tcW w:w="2028" w:type="dxa"/>
          </w:tcPr>
          <w:p w:rsidR="00AD3230" w:rsidP="00AD3230" w:rsidRDefault="00AD3230" w14:paraId="2C1BC2EC" w14:textId="696445BB">
            <w:pPr>
              <w:jc w:val="left"/>
              <w:cnfStyle w:val="000000000000" w:firstRow="0" w:lastRow="0" w:firstColumn="0" w:lastColumn="0" w:oddVBand="0" w:evenVBand="0" w:oddHBand="0" w:evenHBand="0" w:firstRowFirstColumn="0" w:firstRowLastColumn="0" w:lastRowFirstColumn="0" w:lastRowLastColumn="0"/>
            </w:pPr>
            <w:r>
              <w:t>Meia Copeland</w:t>
            </w:r>
          </w:p>
        </w:tc>
      </w:tr>
      <w:tr w:rsidR="00AD3230" w:rsidTr="00A15A10" w14:paraId="3061FF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AD3230" w:rsidP="00AD3230" w:rsidRDefault="00AD3230" w14:paraId="5C76C7DB" w14:textId="77777777">
            <w:pPr>
              <w:jc w:val="left"/>
            </w:pPr>
          </w:p>
        </w:tc>
        <w:tc>
          <w:tcPr>
            <w:tcW w:w="4097" w:type="dxa"/>
            <w:gridSpan w:val="3"/>
            <w:tcBorders>
              <w:left w:val="single" w:color="549E39" w:themeColor="accent1" w:sz="4" w:space="0"/>
            </w:tcBorders>
          </w:tcPr>
          <w:p w:rsidR="00AD3230" w:rsidP="00AD3230" w:rsidRDefault="00AD3230" w14:paraId="53DE0AA1" w14:textId="20D444F8">
            <w:pPr>
              <w:jc w:val="left"/>
              <w:cnfStyle w:val="000000100000" w:firstRow="0" w:lastRow="0" w:firstColumn="0" w:lastColumn="0" w:oddVBand="0" w:evenVBand="0" w:oddHBand="1" w:evenHBand="0" w:firstRowFirstColumn="0" w:firstRowLastColumn="0" w:lastRowFirstColumn="0" w:lastRowLastColumn="0"/>
            </w:pPr>
            <w:r>
              <w:t>Motivation</w:t>
            </w:r>
          </w:p>
        </w:tc>
        <w:tc>
          <w:tcPr>
            <w:tcW w:w="2028" w:type="dxa"/>
          </w:tcPr>
          <w:p w:rsidR="00AD3230" w:rsidP="00AD3230" w:rsidRDefault="00AD3230" w14:paraId="084A95D0" w14:textId="32D741A4">
            <w:pPr>
              <w:jc w:val="left"/>
              <w:cnfStyle w:val="000000100000" w:firstRow="0" w:lastRow="0" w:firstColumn="0" w:lastColumn="0" w:oddVBand="0" w:evenVBand="0" w:oddHBand="1" w:evenHBand="0" w:firstRowFirstColumn="0" w:firstRowLastColumn="0" w:lastRowFirstColumn="0" w:lastRowLastColumn="0"/>
            </w:pPr>
            <w:r>
              <w:t>Meia Copeland</w:t>
            </w:r>
          </w:p>
        </w:tc>
      </w:tr>
      <w:tr w:rsidR="00AD3230" w:rsidTr="00A15A10" w14:paraId="46B46F5D"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AD3230" w:rsidP="00AD3230" w:rsidRDefault="00AD3230" w14:paraId="382B6680" w14:textId="77777777">
            <w:pPr>
              <w:jc w:val="left"/>
            </w:pPr>
          </w:p>
        </w:tc>
        <w:tc>
          <w:tcPr>
            <w:tcW w:w="4097" w:type="dxa"/>
            <w:gridSpan w:val="3"/>
            <w:tcBorders>
              <w:left w:val="single" w:color="549E39" w:themeColor="accent1" w:sz="4" w:space="0"/>
            </w:tcBorders>
          </w:tcPr>
          <w:p w:rsidR="00AD3230" w:rsidP="00AD3230" w:rsidRDefault="00AD3230" w14:paraId="74081177" w14:textId="299E678D">
            <w:pPr>
              <w:jc w:val="left"/>
              <w:cnfStyle w:val="000000000000" w:firstRow="0" w:lastRow="0" w:firstColumn="0" w:lastColumn="0" w:oddVBand="0" w:evenVBand="0" w:oddHBand="0" w:evenHBand="0" w:firstRowFirstColumn="0" w:firstRowLastColumn="0" w:lastRowFirstColumn="0" w:lastRowLastColumn="0"/>
            </w:pPr>
            <w:r>
              <w:t>Project Objectives</w:t>
            </w:r>
          </w:p>
        </w:tc>
        <w:tc>
          <w:tcPr>
            <w:tcW w:w="2028" w:type="dxa"/>
          </w:tcPr>
          <w:p w:rsidR="00AD3230" w:rsidP="00AD3230" w:rsidRDefault="74683AF8" w14:paraId="749301AE" w14:textId="1308F084">
            <w:pPr>
              <w:jc w:val="left"/>
              <w:cnfStyle w:val="000000000000" w:firstRow="0" w:lastRow="0" w:firstColumn="0" w:lastColumn="0" w:oddVBand="0" w:evenVBand="0" w:oddHBand="0" w:evenHBand="0" w:firstRowFirstColumn="0" w:firstRowLastColumn="0" w:lastRowFirstColumn="0" w:lastRowLastColumn="0"/>
            </w:pPr>
            <w:r>
              <w:t>Meia Copeland</w:t>
            </w:r>
            <w:r w:rsidR="1C3E00C8">
              <w:t>, Shawaiz Khan</w:t>
            </w:r>
          </w:p>
        </w:tc>
      </w:tr>
      <w:tr w:rsidR="005B4FB2" w:rsidTr="00A15A10" w14:paraId="42E2B9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5B4FB2" w:rsidP="00AD3230" w:rsidRDefault="005B4FB2" w14:paraId="507800AC" w14:textId="77777777">
            <w:pPr>
              <w:jc w:val="left"/>
            </w:pPr>
          </w:p>
        </w:tc>
        <w:tc>
          <w:tcPr>
            <w:tcW w:w="4097" w:type="dxa"/>
            <w:gridSpan w:val="3"/>
            <w:tcBorders>
              <w:left w:val="single" w:color="549E39" w:themeColor="accent1" w:sz="4" w:space="0"/>
            </w:tcBorders>
          </w:tcPr>
          <w:p w:rsidR="005B4FB2" w:rsidP="00AD3230" w:rsidRDefault="005B4FB2" w14:paraId="26BE97A2" w14:textId="6A80F6EE">
            <w:pPr>
              <w:jc w:val="left"/>
              <w:cnfStyle w:val="000000100000" w:firstRow="0" w:lastRow="0" w:firstColumn="0" w:lastColumn="0" w:oddVBand="0" w:evenVBand="0" w:oddHBand="1" w:evenHBand="0" w:firstRowFirstColumn="0" w:firstRowLastColumn="0" w:lastRowFirstColumn="0" w:lastRowLastColumn="0"/>
            </w:pPr>
            <w:r>
              <w:t>Accomplishments</w:t>
            </w:r>
          </w:p>
        </w:tc>
        <w:tc>
          <w:tcPr>
            <w:tcW w:w="2028" w:type="dxa"/>
          </w:tcPr>
          <w:p w:rsidR="005B4FB2" w:rsidP="00AD3230" w:rsidRDefault="007C49F2" w14:paraId="78CBF0D3" w14:textId="6E0C06EE">
            <w:pPr>
              <w:jc w:val="left"/>
              <w:cnfStyle w:val="000000100000" w:firstRow="0" w:lastRow="0" w:firstColumn="0" w:lastColumn="0" w:oddVBand="0" w:evenVBand="0" w:oddHBand="1" w:evenHBand="0" w:firstRowFirstColumn="0" w:firstRowLastColumn="0" w:lastRowFirstColumn="0" w:lastRowLastColumn="0"/>
            </w:pPr>
            <w:r>
              <w:t>Shawaiz Khan</w:t>
            </w:r>
            <w:r w:rsidR="00FF60A6">
              <w:t xml:space="preserve">, </w:t>
            </w:r>
            <w:r w:rsidR="005B4FB2">
              <w:t>Meia Copeland</w:t>
            </w:r>
          </w:p>
        </w:tc>
      </w:tr>
      <w:tr w:rsidR="00AD3230" w:rsidTr="00A15A10" w14:paraId="4F93A1E9"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AD3230" w:rsidP="00AD3230" w:rsidRDefault="00AD3230" w14:paraId="3A915257" w14:textId="77777777">
            <w:pPr>
              <w:jc w:val="left"/>
            </w:pPr>
          </w:p>
        </w:tc>
        <w:tc>
          <w:tcPr>
            <w:tcW w:w="4097" w:type="dxa"/>
            <w:gridSpan w:val="3"/>
            <w:tcBorders>
              <w:left w:val="single" w:color="549E39" w:themeColor="accent1" w:sz="4" w:space="0"/>
            </w:tcBorders>
          </w:tcPr>
          <w:p w:rsidR="00AD3230" w:rsidP="00AD3230" w:rsidRDefault="00AD3230" w14:paraId="7410A799" w14:textId="555DCF6C">
            <w:pPr>
              <w:jc w:val="left"/>
              <w:cnfStyle w:val="000000000000" w:firstRow="0" w:lastRow="0" w:firstColumn="0" w:lastColumn="0" w:oddVBand="0" w:evenVBand="0" w:oddHBand="0" w:evenHBand="0" w:firstRowFirstColumn="0" w:firstRowLastColumn="0" w:lastRowFirstColumn="0" w:lastRowLastColumn="0"/>
            </w:pPr>
            <w:r>
              <w:t xml:space="preserve">Report </w:t>
            </w:r>
            <w:r w:rsidR="000D1436">
              <w:t>Outline</w:t>
            </w:r>
          </w:p>
        </w:tc>
        <w:tc>
          <w:tcPr>
            <w:tcW w:w="2028" w:type="dxa"/>
          </w:tcPr>
          <w:p w:rsidR="00AD3230" w:rsidP="00AD3230" w:rsidRDefault="74683AF8" w14:paraId="3DFA8A2C" w14:textId="6E7613D7">
            <w:pPr>
              <w:jc w:val="left"/>
              <w:cnfStyle w:val="000000000000" w:firstRow="0" w:lastRow="0" w:firstColumn="0" w:lastColumn="0" w:oddVBand="0" w:evenVBand="0" w:oddHBand="0" w:evenHBand="0" w:firstRowFirstColumn="0" w:firstRowLastColumn="0" w:lastRowFirstColumn="0" w:lastRowLastColumn="0"/>
            </w:pPr>
            <w:r>
              <w:t>Meia Copeland</w:t>
            </w:r>
            <w:r w:rsidR="3B558EC3">
              <w:t>, Shawaiz Khan</w:t>
            </w:r>
          </w:p>
        </w:tc>
      </w:tr>
      <w:tr w:rsidR="00362C48" w:rsidTr="00A15A10" w14:paraId="024AEC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362C48" w:rsidP="00AD3230" w:rsidRDefault="003F55EE" w14:paraId="6DB73F02" w14:textId="14F63300">
            <w:pPr>
              <w:jc w:val="left"/>
            </w:pPr>
            <w:r>
              <w:t xml:space="preserve">2 </w:t>
            </w:r>
            <w:r w:rsidR="00362C48">
              <w:t>The Engineering Project</w:t>
            </w:r>
          </w:p>
        </w:tc>
        <w:tc>
          <w:tcPr>
            <w:tcW w:w="4097" w:type="dxa"/>
            <w:gridSpan w:val="3"/>
            <w:tcBorders>
              <w:left w:val="single" w:color="549E39" w:themeColor="accent1" w:sz="4" w:space="0"/>
            </w:tcBorders>
          </w:tcPr>
          <w:p w:rsidR="00362C48" w:rsidP="00AD3230" w:rsidRDefault="00362C48" w14:paraId="29F927FD" w14:textId="77144623">
            <w:pPr>
              <w:jc w:val="left"/>
              <w:cnfStyle w:val="000000100000" w:firstRow="0" w:lastRow="0" w:firstColumn="0" w:lastColumn="0" w:oddVBand="0" w:evenVBand="0" w:oddHBand="1" w:evenHBand="0" w:firstRowFirstColumn="0" w:firstRowLastColumn="0" w:lastRowFirstColumn="0" w:lastRowLastColumn="0"/>
            </w:pPr>
            <w:r>
              <w:t>Health and Safety</w:t>
            </w:r>
          </w:p>
        </w:tc>
        <w:tc>
          <w:tcPr>
            <w:tcW w:w="2028" w:type="dxa"/>
          </w:tcPr>
          <w:p w:rsidR="00362C48" w:rsidP="00AD3230" w:rsidRDefault="00362C48" w14:paraId="567FDCEA" w14:textId="7A718869">
            <w:pPr>
              <w:jc w:val="left"/>
              <w:cnfStyle w:val="000000100000" w:firstRow="0" w:lastRow="0" w:firstColumn="0" w:lastColumn="0" w:oddVBand="0" w:evenVBand="0" w:oddHBand="1" w:evenHBand="0" w:firstRowFirstColumn="0" w:firstRowLastColumn="0" w:lastRowFirstColumn="0" w:lastRowLastColumn="0"/>
            </w:pPr>
            <w:r>
              <w:t>Shawaiz Khan</w:t>
            </w:r>
          </w:p>
        </w:tc>
      </w:tr>
      <w:tr w:rsidR="001404CA" w:rsidTr="00A15A10" w14:paraId="26CFDCA2"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1404CA" w:rsidP="00AD3230" w:rsidRDefault="001404CA" w14:paraId="560D8304" w14:textId="77777777">
            <w:pPr>
              <w:jc w:val="left"/>
            </w:pPr>
          </w:p>
        </w:tc>
        <w:tc>
          <w:tcPr>
            <w:tcW w:w="4097" w:type="dxa"/>
            <w:gridSpan w:val="3"/>
            <w:tcBorders>
              <w:left w:val="single" w:color="549E39" w:themeColor="accent1" w:sz="4" w:space="0"/>
            </w:tcBorders>
          </w:tcPr>
          <w:p w:rsidRPr="00D3799C" w:rsidR="001404CA" w:rsidP="00AD3230" w:rsidRDefault="001404CA" w14:paraId="5F681C33" w14:textId="2A8968F0">
            <w:pPr>
              <w:jc w:val="left"/>
              <w:cnfStyle w:val="000000000000" w:firstRow="0" w:lastRow="0" w:firstColumn="0" w:lastColumn="0" w:oddVBand="0" w:evenVBand="0" w:oddHBand="0" w:evenHBand="0" w:firstRowFirstColumn="0" w:firstRowLastColumn="0" w:lastRowFirstColumn="0" w:lastRowLastColumn="0"/>
            </w:pPr>
            <w:r w:rsidRPr="00D3799C">
              <w:t>Engineering Professionalism</w:t>
            </w:r>
          </w:p>
        </w:tc>
        <w:tc>
          <w:tcPr>
            <w:tcW w:w="2028" w:type="dxa"/>
          </w:tcPr>
          <w:p w:rsidRPr="00D3799C" w:rsidR="001404CA" w:rsidP="00AD3230" w:rsidRDefault="00B766BF" w14:paraId="380EB203" w14:textId="4E6519FC">
            <w:pPr>
              <w:jc w:val="left"/>
              <w:cnfStyle w:val="000000000000" w:firstRow="0" w:lastRow="0" w:firstColumn="0" w:lastColumn="0" w:oddVBand="0" w:evenVBand="0" w:oddHBand="0" w:evenHBand="0" w:firstRowFirstColumn="0" w:firstRowLastColumn="0" w:lastRowFirstColumn="0" w:lastRowLastColumn="0"/>
            </w:pPr>
            <w:r w:rsidRPr="00D3799C">
              <w:t>Marwan Zeyada</w:t>
            </w:r>
          </w:p>
        </w:tc>
      </w:tr>
      <w:tr w:rsidR="00362C48" w:rsidTr="00A15A10" w14:paraId="32602B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362C48" w:rsidP="00AD3230" w:rsidRDefault="00362C48" w14:paraId="390D6DB5" w14:textId="77777777">
            <w:pPr>
              <w:jc w:val="left"/>
            </w:pPr>
          </w:p>
        </w:tc>
        <w:tc>
          <w:tcPr>
            <w:tcW w:w="4097" w:type="dxa"/>
            <w:gridSpan w:val="3"/>
            <w:tcBorders>
              <w:left w:val="single" w:color="549E39" w:themeColor="accent1" w:sz="4" w:space="0"/>
            </w:tcBorders>
          </w:tcPr>
          <w:p w:rsidR="00362C48" w:rsidP="00AD3230" w:rsidRDefault="00362C48" w14:paraId="6EE4EB6C" w14:textId="64BA204F">
            <w:pPr>
              <w:jc w:val="left"/>
              <w:cnfStyle w:val="000000100000" w:firstRow="0" w:lastRow="0" w:firstColumn="0" w:lastColumn="0" w:oddVBand="0" w:evenVBand="0" w:oddHBand="1" w:evenHBand="0" w:firstRowFirstColumn="0" w:firstRowLastColumn="0" w:lastRowFirstColumn="0" w:lastRowLastColumn="0"/>
            </w:pPr>
            <w:r>
              <w:t>Project Management</w:t>
            </w:r>
          </w:p>
        </w:tc>
        <w:tc>
          <w:tcPr>
            <w:tcW w:w="2028" w:type="dxa"/>
          </w:tcPr>
          <w:p w:rsidR="00362C48" w:rsidP="00AD3230" w:rsidRDefault="00362C48" w14:paraId="5F28916F" w14:textId="76C0F820">
            <w:pPr>
              <w:jc w:val="left"/>
              <w:cnfStyle w:val="000000100000" w:firstRow="0" w:lastRow="0" w:firstColumn="0" w:lastColumn="0" w:oddVBand="0" w:evenVBand="0" w:oddHBand="1" w:evenHBand="0" w:firstRowFirstColumn="0" w:firstRowLastColumn="0" w:lastRowFirstColumn="0" w:lastRowLastColumn="0"/>
            </w:pPr>
            <w:r>
              <w:t>Shawaiz Khan</w:t>
            </w:r>
          </w:p>
        </w:tc>
      </w:tr>
      <w:tr w:rsidR="005B4FB2" w:rsidTr="00A15A10" w14:paraId="2E583A45" w14:textId="77777777">
        <w:trPr>
          <w:trHeight w:val="314"/>
        </w:trPr>
        <w:tc>
          <w:tcPr>
            <w:cnfStyle w:val="001000000000" w:firstRow="0" w:lastRow="0" w:firstColumn="1" w:lastColumn="0" w:oddVBand="0" w:evenVBand="0" w:oddHBand="0" w:evenHBand="0" w:firstRowFirstColumn="0" w:firstRowLastColumn="0" w:lastRowFirstColumn="0" w:lastRowLastColumn="0"/>
            <w:tcW w:w="3235" w:type="dxa"/>
            <w:vMerge/>
          </w:tcPr>
          <w:p w:rsidR="005B4FB2" w:rsidP="00AD3230" w:rsidRDefault="005B4FB2" w14:paraId="2E687E4F" w14:textId="77777777">
            <w:pPr>
              <w:jc w:val="left"/>
            </w:pPr>
          </w:p>
        </w:tc>
        <w:tc>
          <w:tcPr>
            <w:tcW w:w="4097" w:type="dxa"/>
            <w:gridSpan w:val="3"/>
            <w:tcBorders>
              <w:left w:val="single" w:color="549E39" w:themeColor="accent1" w:sz="4" w:space="0"/>
            </w:tcBorders>
          </w:tcPr>
          <w:p w:rsidR="005B4FB2" w:rsidP="00AD3230" w:rsidRDefault="005B4FB2" w14:paraId="342D9F19" w14:textId="42A37AE6">
            <w:pPr>
              <w:jc w:val="left"/>
              <w:cnfStyle w:val="000000000000" w:firstRow="0" w:lastRow="0" w:firstColumn="0" w:lastColumn="0" w:oddVBand="0" w:evenVBand="0" w:oddHBand="0" w:evenHBand="0" w:firstRowFirstColumn="0" w:firstRowLastColumn="0" w:lastRowFirstColumn="0" w:lastRowLastColumn="0"/>
            </w:pPr>
            <w:r>
              <w:t>Justification and Suitability for Degree Program</w:t>
            </w:r>
          </w:p>
        </w:tc>
        <w:tc>
          <w:tcPr>
            <w:tcW w:w="2028" w:type="dxa"/>
          </w:tcPr>
          <w:p w:rsidR="005B4FB2" w:rsidP="00AD3230" w:rsidRDefault="005B4FB2" w14:paraId="553D5E51" w14:textId="2A5C2001">
            <w:pPr>
              <w:jc w:val="left"/>
              <w:cnfStyle w:val="000000000000" w:firstRow="0" w:lastRow="0" w:firstColumn="0" w:lastColumn="0" w:oddVBand="0" w:evenVBand="0" w:oddHBand="0" w:evenHBand="0" w:firstRowFirstColumn="0" w:firstRowLastColumn="0" w:lastRowFirstColumn="0" w:lastRowLastColumn="0"/>
            </w:pPr>
            <w:r>
              <w:t>All members</w:t>
            </w:r>
          </w:p>
        </w:tc>
      </w:tr>
      <w:tr w:rsidR="007D0959" w:rsidTr="00A15A10" w14:paraId="0DB4C7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7D0959" w:rsidP="00AD3230" w:rsidRDefault="007D0959" w14:paraId="09C031AD" w14:textId="77777777">
            <w:pPr>
              <w:jc w:val="left"/>
            </w:pPr>
          </w:p>
        </w:tc>
        <w:tc>
          <w:tcPr>
            <w:tcW w:w="2164" w:type="dxa"/>
            <w:gridSpan w:val="2"/>
            <w:vMerge w:val="restart"/>
            <w:tcBorders>
              <w:left w:val="single" w:color="549E39" w:themeColor="accent1" w:sz="4" w:space="0"/>
            </w:tcBorders>
          </w:tcPr>
          <w:p w:rsidR="007D0959" w:rsidP="00AD3230" w:rsidRDefault="007D0959" w14:paraId="7F8A4638" w14:textId="77777777">
            <w:pPr>
              <w:jc w:val="left"/>
              <w:cnfStyle w:val="000000100000" w:firstRow="0" w:lastRow="0" w:firstColumn="0" w:lastColumn="0" w:oddVBand="0" w:evenVBand="0" w:oddHBand="1" w:evenHBand="0" w:firstRowFirstColumn="0" w:firstRowLastColumn="0" w:lastRowFirstColumn="0" w:lastRowLastColumn="0"/>
              <w:rPr>
                <w:iCs/>
              </w:rPr>
            </w:pPr>
            <w:r>
              <w:t>Individual Contributions</w:t>
            </w:r>
          </w:p>
        </w:tc>
        <w:tc>
          <w:tcPr>
            <w:tcW w:w="1933" w:type="dxa"/>
            <w:tcBorders>
              <w:left w:val="single" w:color="549E39" w:themeColor="accent1" w:sz="4" w:space="0"/>
            </w:tcBorders>
          </w:tcPr>
          <w:p w:rsidR="007D0959" w:rsidP="00AD3230" w:rsidRDefault="007D0959" w14:paraId="4F033A2D" w14:textId="0CF05F39">
            <w:pPr>
              <w:jc w:val="left"/>
              <w:cnfStyle w:val="000000100000" w:firstRow="0" w:lastRow="0" w:firstColumn="0" w:lastColumn="0" w:oddVBand="0" w:evenVBand="0" w:oddHBand="1" w:evenHBand="0" w:firstRowFirstColumn="0" w:firstRowLastColumn="0" w:lastRowFirstColumn="0" w:lastRowLastColumn="0"/>
            </w:pPr>
            <w:r>
              <w:t>Project Contributions</w:t>
            </w:r>
          </w:p>
        </w:tc>
        <w:tc>
          <w:tcPr>
            <w:tcW w:w="2028" w:type="dxa"/>
          </w:tcPr>
          <w:p w:rsidR="007D0959" w:rsidP="00AD3230" w:rsidRDefault="007D0959" w14:paraId="49DBBB7F" w14:textId="75B252A9">
            <w:pPr>
              <w:jc w:val="left"/>
              <w:cnfStyle w:val="000000100000" w:firstRow="0" w:lastRow="0" w:firstColumn="0" w:lastColumn="0" w:oddVBand="0" w:evenVBand="0" w:oddHBand="1" w:evenHBand="0" w:firstRowFirstColumn="0" w:firstRowLastColumn="0" w:lastRowFirstColumn="0" w:lastRowLastColumn="0"/>
            </w:pPr>
            <w:r>
              <w:t>Meia Copeland</w:t>
            </w:r>
          </w:p>
        </w:tc>
      </w:tr>
      <w:tr w:rsidR="007D0959" w:rsidTr="00D97285" w14:paraId="30BF304B"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7D0959" w:rsidP="00AD3230" w:rsidRDefault="007D0959" w14:paraId="79EFE9D9" w14:textId="77777777">
            <w:pPr>
              <w:jc w:val="left"/>
            </w:pPr>
          </w:p>
        </w:tc>
        <w:tc>
          <w:tcPr>
            <w:tcW w:w="2164" w:type="dxa"/>
            <w:gridSpan w:val="2"/>
            <w:vMerge/>
            <w:tcBorders>
              <w:left w:val="single" w:color="549E39" w:themeColor="accent1" w:sz="4" w:space="0"/>
            </w:tcBorders>
          </w:tcPr>
          <w:p w:rsidR="007D0959" w:rsidP="00AD3230" w:rsidRDefault="007D0959" w14:paraId="03EB302F" w14:textId="77777777">
            <w:pPr>
              <w:jc w:val="left"/>
              <w:cnfStyle w:val="000000000000" w:firstRow="0" w:lastRow="0" w:firstColumn="0" w:lastColumn="0" w:oddVBand="0" w:evenVBand="0" w:oddHBand="0" w:evenHBand="0" w:firstRowFirstColumn="0" w:firstRowLastColumn="0" w:lastRowFirstColumn="0" w:lastRowLastColumn="0"/>
            </w:pPr>
          </w:p>
        </w:tc>
        <w:tc>
          <w:tcPr>
            <w:tcW w:w="1933" w:type="dxa"/>
            <w:tcBorders>
              <w:left w:val="single" w:color="549E39" w:themeColor="accent1" w:sz="4" w:space="0"/>
            </w:tcBorders>
          </w:tcPr>
          <w:p w:rsidR="007D0959" w:rsidP="00AD3230" w:rsidRDefault="007D0959" w14:paraId="70A42269" w14:textId="2F25D13A">
            <w:pPr>
              <w:jc w:val="left"/>
              <w:cnfStyle w:val="000000000000" w:firstRow="0" w:lastRow="0" w:firstColumn="0" w:lastColumn="0" w:oddVBand="0" w:evenVBand="0" w:oddHBand="0" w:evenHBand="0" w:firstRowFirstColumn="0" w:firstRowLastColumn="0" w:lastRowFirstColumn="0" w:lastRowLastColumn="0"/>
            </w:pPr>
            <w:r>
              <w:t>Report Contributions</w:t>
            </w:r>
          </w:p>
        </w:tc>
        <w:tc>
          <w:tcPr>
            <w:tcW w:w="2028" w:type="dxa"/>
          </w:tcPr>
          <w:p w:rsidR="007D0959" w:rsidP="00AD3230" w:rsidRDefault="007D0959" w14:paraId="63C8FDD8" w14:textId="1167F78D">
            <w:pPr>
              <w:jc w:val="left"/>
              <w:cnfStyle w:val="000000000000" w:firstRow="0" w:lastRow="0" w:firstColumn="0" w:lastColumn="0" w:oddVBand="0" w:evenVBand="0" w:oddHBand="0" w:evenHBand="0" w:firstRowFirstColumn="0" w:firstRowLastColumn="0" w:lastRowFirstColumn="0" w:lastRowLastColumn="0"/>
            </w:pPr>
            <w:r>
              <w:t>Meia Copeland</w:t>
            </w:r>
          </w:p>
        </w:tc>
      </w:tr>
      <w:tr w:rsidR="00631BD4" w:rsidTr="00A15A10" w14:paraId="7B8C9A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631BD4" w:rsidP="00AD3230" w:rsidRDefault="00631BD4" w14:paraId="0A6D6848" w14:textId="160312DC">
            <w:pPr>
              <w:jc w:val="left"/>
            </w:pPr>
            <w:r>
              <w:t>3 Requirements</w:t>
            </w:r>
          </w:p>
        </w:tc>
        <w:tc>
          <w:tcPr>
            <w:tcW w:w="4097" w:type="dxa"/>
            <w:gridSpan w:val="3"/>
            <w:tcBorders>
              <w:left w:val="single" w:color="549E39" w:themeColor="accent1" w:sz="4" w:space="0"/>
            </w:tcBorders>
          </w:tcPr>
          <w:p w:rsidR="00631BD4" w:rsidP="00AD3230" w:rsidRDefault="00631BD4" w14:paraId="22463CB8" w14:textId="0EDE23FE">
            <w:pPr>
              <w:jc w:val="left"/>
              <w:cnfStyle w:val="000000100000" w:firstRow="0" w:lastRow="0" w:firstColumn="0" w:lastColumn="0" w:oddVBand="0" w:evenVBand="0" w:oddHBand="1" w:evenHBand="0" w:firstRowFirstColumn="0" w:firstRowLastColumn="0" w:lastRowFirstColumn="0" w:lastRowLastColumn="0"/>
            </w:pPr>
            <w:r>
              <w:t>Functional Requirements</w:t>
            </w:r>
          </w:p>
        </w:tc>
        <w:tc>
          <w:tcPr>
            <w:tcW w:w="2028" w:type="dxa"/>
          </w:tcPr>
          <w:p w:rsidR="00631BD4" w:rsidP="00AD3230" w:rsidRDefault="00631BD4" w14:paraId="7B9418E9" w14:textId="7F014A90">
            <w:pPr>
              <w:jc w:val="left"/>
              <w:cnfStyle w:val="000000100000" w:firstRow="0" w:lastRow="0" w:firstColumn="0" w:lastColumn="0" w:oddVBand="0" w:evenVBand="0" w:oddHBand="1" w:evenHBand="0" w:firstRowFirstColumn="0" w:firstRowLastColumn="0" w:lastRowFirstColumn="0" w:lastRowLastColumn="0"/>
            </w:pPr>
            <w:r>
              <w:t>Ranishka Fernando</w:t>
            </w:r>
          </w:p>
        </w:tc>
      </w:tr>
      <w:tr w:rsidR="00631BD4" w:rsidTr="182A21D7" w14:paraId="14D3D0F7"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631BD4" w:rsidP="00AD3230" w:rsidRDefault="00631BD4" w14:paraId="405EC36A" w14:textId="77777777">
            <w:pPr>
              <w:jc w:val="left"/>
            </w:pPr>
          </w:p>
        </w:tc>
        <w:tc>
          <w:tcPr>
            <w:tcW w:w="4097" w:type="dxa"/>
            <w:gridSpan w:val="3"/>
            <w:tcBorders>
              <w:left w:val="single" w:color="549E39" w:themeColor="accent1" w:sz="4" w:space="0"/>
            </w:tcBorders>
          </w:tcPr>
          <w:p w:rsidR="00631BD4" w:rsidP="00AD3230" w:rsidRDefault="00631BD4" w14:paraId="0E7BA0EA" w14:textId="5D77628D">
            <w:pPr>
              <w:jc w:val="left"/>
              <w:cnfStyle w:val="000000000000" w:firstRow="0" w:lastRow="0" w:firstColumn="0" w:lastColumn="0" w:oddVBand="0" w:evenVBand="0" w:oddHBand="0" w:evenHBand="0" w:firstRowFirstColumn="0" w:firstRowLastColumn="0" w:lastRowFirstColumn="0" w:lastRowLastColumn="0"/>
            </w:pPr>
            <w:r>
              <w:t>Non-Functional Requirements</w:t>
            </w:r>
          </w:p>
        </w:tc>
        <w:tc>
          <w:tcPr>
            <w:tcW w:w="2028" w:type="dxa"/>
          </w:tcPr>
          <w:p w:rsidR="00631BD4" w:rsidP="00AD3230" w:rsidRDefault="00631BD4" w14:paraId="37D8D799" w14:textId="7BA5B202">
            <w:pPr>
              <w:jc w:val="left"/>
              <w:cnfStyle w:val="000000000000" w:firstRow="0" w:lastRow="0" w:firstColumn="0" w:lastColumn="0" w:oddVBand="0" w:evenVBand="0" w:oddHBand="0" w:evenHBand="0" w:firstRowFirstColumn="0" w:firstRowLastColumn="0" w:lastRowFirstColumn="0" w:lastRowLastColumn="0"/>
            </w:pPr>
            <w:r>
              <w:t>Ranishka Fernando</w:t>
            </w:r>
          </w:p>
        </w:tc>
      </w:tr>
      <w:tr w:rsidR="00631BD4" w:rsidTr="182A21D7" w14:paraId="7F7C64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631BD4" w:rsidP="00AD3230" w:rsidRDefault="00631BD4" w14:paraId="7C8597E4" w14:textId="77777777">
            <w:pPr>
              <w:jc w:val="left"/>
            </w:pPr>
          </w:p>
        </w:tc>
        <w:tc>
          <w:tcPr>
            <w:tcW w:w="4097" w:type="dxa"/>
            <w:gridSpan w:val="3"/>
            <w:tcBorders>
              <w:left w:val="single" w:color="549E39" w:themeColor="accent1" w:sz="4" w:space="0"/>
            </w:tcBorders>
          </w:tcPr>
          <w:p w:rsidR="00631BD4" w:rsidP="00AD3230" w:rsidRDefault="00631BD4" w14:paraId="2C20FDF1" w14:textId="74F5C9BD">
            <w:pPr>
              <w:jc w:val="left"/>
              <w:cnfStyle w:val="000000100000" w:firstRow="0" w:lastRow="0" w:firstColumn="0" w:lastColumn="0" w:oddVBand="0" w:evenVBand="0" w:oddHBand="1" w:evenHBand="0" w:firstRowFirstColumn="0" w:firstRowLastColumn="0" w:lastRowFirstColumn="0" w:lastRowLastColumn="0"/>
            </w:pPr>
            <w:r>
              <w:t>User Cases</w:t>
            </w:r>
          </w:p>
        </w:tc>
        <w:tc>
          <w:tcPr>
            <w:tcW w:w="2028" w:type="dxa"/>
          </w:tcPr>
          <w:p w:rsidR="00631BD4" w:rsidP="00AD3230" w:rsidRDefault="00631BD4" w14:paraId="08BAC0A0" w14:textId="6DF2DC7D">
            <w:pPr>
              <w:jc w:val="left"/>
              <w:cnfStyle w:val="000000100000" w:firstRow="0" w:lastRow="0" w:firstColumn="0" w:lastColumn="0" w:oddVBand="0" w:evenVBand="0" w:oddHBand="1" w:evenHBand="0" w:firstRowFirstColumn="0" w:firstRowLastColumn="0" w:lastRowFirstColumn="0" w:lastRowLastColumn="0"/>
            </w:pPr>
            <w:r>
              <w:t>Ranishka Fernando</w:t>
            </w:r>
            <w:r w:rsidR="00D50045">
              <w:t>,</w:t>
            </w:r>
            <w:r>
              <w:t xml:space="preserve"> Shawaiz Khan</w:t>
            </w:r>
            <w:r w:rsidR="00D50045">
              <w:t>, and Marwan Zeyada</w:t>
            </w:r>
          </w:p>
        </w:tc>
      </w:tr>
      <w:tr w:rsidR="00E8384E" w:rsidTr="00A15A10" w14:paraId="7B049E31" w14:textId="77777777">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Pr="00B81065" w:rsidR="00E8384E" w:rsidP="00AD3230" w:rsidRDefault="00631BD4" w14:paraId="10E25CE4" w14:textId="6A20D585">
            <w:pPr>
              <w:jc w:val="left"/>
            </w:pPr>
            <w:r>
              <w:t xml:space="preserve">4 </w:t>
            </w:r>
            <w:r w:rsidR="00E8384E">
              <w:t>Research</w:t>
            </w:r>
            <w:r w:rsidR="00092DF8">
              <w:t xml:space="preserve"> on Simulator Design</w:t>
            </w:r>
          </w:p>
        </w:tc>
        <w:tc>
          <w:tcPr>
            <w:tcW w:w="4097" w:type="dxa"/>
            <w:gridSpan w:val="3"/>
            <w:tcBorders>
              <w:left w:val="single" w:color="549E39" w:themeColor="accent1" w:sz="4" w:space="0"/>
            </w:tcBorders>
          </w:tcPr>
          <w:p w:rsidR="00E8384E" w:rsidP="00AD3230" w:rsidRDefault="00E8384E" w14:paraId="571248E1" w14:textId="4108472E">
            <w:pPr>
              <w:jc w:val="left"/>
              <w:cnfStyle w:val="000000000000" w:firstRow="0" w:lastRow="0" w:firstColumn="0" w:lastColumn="0" w:oddVBand="0" w:evenVBand="0" w:oddHBand="0" w:evenHBand="0" w:firstRowFirstColumn="0" w:firstRowLastColumn="0" w:lastRowFirstColumn="0" w:lastRowLastColumn="0"/>
            </w:pPr>
            <w:r>
              <w:t>Requirements</w:t>
            </w:r>
          </w:p>
        </w:tc>
        <w:tc>
          <w:tcPr>
            <w:tcW w:w="2028" w:type="dxa"/>
          </w:tcPr>
          <w:p w:rsidR="00E8384E" w:rsidP="00AD3230" w:rsidRDefault="00E8384E" w14:paraId="7382C676" w14:textId="56A53751">
            <w:pPr>
              <w:jc w:val="left"/>
              <w:cnfStyle w:val="000000000000" w:firstRow="0" w:lastRow="0" w:firstColumn="0" w:lastColumn="0" w:oddVBand="0" w:evenVBand="0" w:oddHBand="0" w:evenHBand="0" w:firstRowFirstColumn="0" w:firstRowLastColumn="0" w:lastRowFirstColumn="0" w:lastRowLastColumn="0"/>
            </w:pPr>
            <w:r>
              <w:t>Ranishka Fernando and Shawaiz Khan</w:t>
            </w:r>
          </w:p>
        </w:tc>
      </w:tr>
      <w:tr w:rsidR="00E8384E" w:rsidTr="182A21D7" w14:paraId="565E74D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72BFEFE8" w14:textId="4933E468">
            <w:pPr>
              <w:jc w:val="left"/>
            </w:pPr>
          </w:p>
        </w:tc>
        <w:tc>
          <w:tcPr>
            <w:tcW w:w="4097" w:type="dxa"/>
            <w:gridSpan w:val="3"/>
            <w:tcBorders>
              <w:left w:val="single" w:color="549E39" w:themeColor="accent1" w:sz="4" w:space="0"/>
            </w:tcBorders>
          </w:tcPr>
          <w:p w:rsidR="00E8384E" w:rsidP="00AD3230" w:rsidRDefault="00E8384E" w14:paraId="48637983" w14:textId="23B4BE10">
            <w:pPr>
              <w:jc w:val="left"/>
              <w:cnfStyle w:val="000000100000" w:firstRow="0" w:lastRow="0" w:firstColumn="0" w:lastColumn="0" w:oddVBand="0" w:evenVBand="0" w:oddHBand="1" w:evenHBand="0" w:firstRowFirstColumn="0" w:firstRowLastColumn="0" w:lastRowFirstColumn="0" w:lastRowLastColumn="0"/>
            </w:pPr>
            <w:r>
              <w:t>Measuring Linear Displacement</w:t>
            </w:r>
          </w:p>
        </w:tc>
        <w:tc>
          <w:tcPr>
            <w:tcW w:w="2028" w:type="dxa"/>
          </w:tcPr>
          <w:p w:rsidR="00E8384E" w:rsidP="00AD3230" w:rsidRDefault="00E8384E" w14:paraId="2B397587" w14:textId="4DBFE373">
            <w:pPr>
              <w:jc w:val="left"/>
              <w:cnfStyle w:val="000000100000" w:firstRow="0" w:lastRow="0" w:firstColumn="0" w:lastColumn="0" w:oddVBand="0" w:evenVBand="0" w:oddHBand="1" w:evenHBand="0" w:firstRowFirstColumn="0" w:firstRowLastColumn="0" w:lastRowFirstColumn="0" w:lastRowLastColumn="0"/>
            </w:pPr>
            <w:r>
              <w:t>Meia Copeland and Ranishka Fernando</w:t>
            </w:r>
          </w:p>
        </w:tc>
      </w:tr>
      <w:tr w:rsidR="00D97285" w:rsidTr="182A21D7" w14:paraId="2407A3F2"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D97285" w:rsidP="00AD3230" w:rsidRDefault="00D97285" w14:paraId="00B529CF" w14:textId="77777777">
            <w:pPr>
              <w:jc w:val="left"/>
            </w:pPr>
          </w:p>
        </w:tc>
        <w:tc>
          <w:tcPr>
            <w:tcW w:w="2164" w:type="dxa"/>
            <w:gridSpan w:val="2"/>
            <w:vMerge w:val="restart"/>
            <w:tcBorders>
              <w:left w:val="single" w:color="549E39" w:themeColor="accent1" w:sz="4" w:space="0"/>
            </w:tcBorders>
          </w:tcPr>
          <w:p w:rsidR="00D97285" w:rsidP="005F1F7D" w:rsidRDefault="00D97285" w14:paraId="28352A40" w14:textId="77777777">
            <w:pPr>
              <w:pBdr>
                <w:left w:val="single" w:color="auto" w:sz="4" w:space="4"/>
              </w:pBdr>
              <w:jc w:val="left"/>
              <w:cnfStyle w:val="000000000000" w:firstRow="0" w:lastRow="0" w:firstColumn="0" w:lastColumn="0" w:oddVBand="0" w:evenVBand="0" w:oddHBand="0" w:evenHBand="0" w:firstRowFirstColumn="0" w:firstRowLastColumn="0" w:lastRowFirstColumn="0" w:lastRowLastColumn="0"/>
            </w:pPr>
            <w:r>
              <w:t>Methods of Vibration</w:t>
            </w:r>
          </w:p>
          <w:p w:rsidR="00D97285" w:rsidP="005F1F7D" w:rsidRDefault="00D97285" w14:paraId="36F9C895" w14:textId="5E456B60">
            <w:pPr>
              <w:pBdr>
                <w:left w:val="single" w:color="auto" w:sz="4" w:space="4"/>
              </w:pBdr>
              <w:jc w:val="left"/>
              <w:cnfStyle w:val="000000000000" w:firstRow="0" w:lastRow="0" w:firstColumn="0" w:lastColumn="0" w:oddVBand="0" w:evenVBand="0" w:oddHBand="0" w:evenHBand="0" w:firstRowFirstColumn="0" w:firstRowLastColumn="0" w:lastRowFirstColumn="0" w:lastRowLastColumn="0"/>
              <w:rPr>
                <w:iCs/>
              </w:rPr>
            </w:pPr>
            <w:r>
              <w:t>Simulation</w:t>
            </w:r>
          </w:p>
        </w:tc>
        <w:tc>
          <w:tcPr>
            <w:tcW w:w="1933" w:type="dxa"/>
            <w:tcBorders>
              <w:left w:val="single" w:color="549E39" w:themeColor="accent1" w:sz="4" w:space="0"/>
            </w:tcBorders>
          </w:tcPr>
          <w:p w:rsidR="00D97285" w:rsidP="00AD3230" w:rsidRDefault="00D97285" w14:paraId="4111AB89" w14:textId="6C701231">
            <w:pPr>
              <w:jc w:val="left"/>
              <w:cnfStyle w:val="000000000000" w:firstRow="0" w:lastRow="0" w:firstColumn="0" w:lastColumn="0" w:oddVBand="0" w:evenVBand="0" w:oddHBand="0" w:evenHBand="0" w:firstRowFirstColumn="0" w:firstRowLastColumn="0" w:lastRowFirstColumn="0" w:lastRowLastColumn="0"/>
            </w:pPr>
            <w:r>
              <w:t>Linear Actuator</w:t>
            </w:r>
          </w:p>
        </w:tc>
        <w:tc>
          <w:tcPr>
            <w:tcW w:w="2028" w:type="dxa"/>
          </w:tcPr>
          <w:p w:rsidR="00D97285" w:rsidP="00AD3230" w:rsidRDefault="00D97285" w14:paraId="5DEE8F98" w14:textId="6CA7C128">
            <w:pPr>
              <w:jc w:val="left"/>
              <w:cnfStyle w:val="000000000000" w:firstRow="0" w:lastRow="0" w:firstColumn="0" w:lastColumn="0" w:oddVBand="0" w:evenVBand="0" w:oddHBand="0" w:evenHBand="0" w:firstRowFirstColumn="0" w:firstRowLastColumn="0" w:lastRowFirstColumn="0" w:lastRowLastColumn="0"/>
            </w:pPr>
            <w:r>
              <w:t>Meia Copeland and Ranishka Fernando</w:t>
            </w:r>
          </w:p>
        </w:tc>
      </w:tr>
      <w:tr w:rsidR="00D97285" w:rsidTr="0076386E" w14:paraId="6EDC95A6" w14:textId="77777777">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D97285" w:rsidP="00AD3230" w:rsidRDefault="00D97285" w14:paraId="17DEA628" w14:textId="77777777">
            <w:pPr>
              <w:jc w:val="left"/>
            </w:pPr>
          </w:p>
        </w:tc>
        <w:tc>
          <w:tcPr>
            <w:tcW w:w="2164" w:type="dxa"/>
            <w:gridSpan w:val="2"/>
            <w:vMerge/>
            <w:tcBorders>
              <w:left w:val="single" w:color="549E39" w:themeColor="accent1" w:sz="4" w:space="0"/>
            </w:tcBorders>
          </w:tcPr>
          <w:p w:rsidR="00D97285" w:rsidP="00AD3230" w:rsidRDefault="00D97285" w14:paraId="504497DA" w14:textId="77777777">
            <w:pPr>
              <w:jc w:val="left"/>
              <w:cnfStyle w:val="000000100000" w:firstRow="0" w:lastRow="0" w:firstColumn="0" w:lastColumn="0" w:oddVBand="0" w:evenVBand="0" w:oddHBand="1" w:evenHBand="0" w:firstRowFirstColumn="0" w:firstRowLastColumn="0" w:lastRowFirstColumn="0" w:lastRowLastColumn="0"/>
              <w:rPr>
                <w:iCs/>
              </w:rPr>
            </w:pPr>
          </w:p>
        </w:tc>
        <w:tc>
          <w:tcPr>
            <w:tcW w:w="1933" w:type="dxa"/>
            <w:tcBorders>
              <w:left w:val="single" w:color="549E39" w:themeColor="accent1" w:sz="4" w:space="0"/>
            </w:tcBorders>
          </w:tcPr>
          <w:p w:rsidR="00D97285" w:rsidP="00AD3230" w:rsidRDefault="00D97285" w14:paraId="53990A59" w14:textId="27D3DCB4">
            <w:pPr>
              <w:jc w:val="left"/>
              <w:cnfStyle w:val="000000100000" w:firstRow="0" w:lastRow="0" w:firstColumn="0" w:lastColumn="0" w:oddVBand="0" w:evenVBand="0" w:oddHBand="1" w:evenHBand="0" w:firstRowFirstColumn="0" w:firstRowLastColumn="0" w:lastRowFirstColumn="0" w:lastRowLastColumn="0"/>
            </w:pPr>
            <w:proofErr w:type="gramStart"/>
            <w:r>
              <w:t>DC  Motor</w:t>
            </w:r>
            <w:proofErr w:type="gramEnd"/>
          </w:p>
        </w:tc>
        <w:tc>
          <w:tcPr>
            <w:tcW w:w="2028" w:type="dxa"/>
          </w:tcPr>
          <w:p w:rsidR="00D97285" w:rsidP="00AD3230" w:rsidRDefault="00D97285" w14:paraId="312EE38E" w14:textId="0A129463">
            <w:pPr>
              <w:jc w:val="left"/>
              <w:cnfStyle w:val="000000100000" w:firstRow="0" w:lastRow="0" w:firstColumn="0" w:lastColumn="0" w:oddVBand="0" w:evenVBand="0" w:oddHBand="1" w:evenHBand="0" w:firstRowFirstColumn="0" w:firstRowLastColumn="0" w:lastRowFirstColumn="0" w:lastRowLastColumn="0"/>
            </w:pPr>
            <w:r>
              <w:t>Talal Jaber</w:t>
            </w:r>
          </w:p>
        </w:tc>
      </w:tr>
      <w:tr w:rsidR="00E8384E" w:rsidTr="182A21D7" w14:paraId="05A8922D"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542939B4" w14:textId="77777777">
            <w:pPr>
              <w:jc w:val="left"/>
            </w:pPr>
          </w:p>
        </w:tc>
        <w:tc>
          <w:tcPr>
            <w:tcW w:w="4097" w:type="dxa"/>
            <w:gridSpan w:val="3"/>
            <w:tcBorders>
              <w:left w:val="single" w:color="549E39" w:themeColor="accent1" w:sz="4" w:space="0"/>
            </w:tcBorders>
          </w:tcPr>
          <w:p w:rsidR="00E8384E" w:rsidP="00AD3230" w:rsidRDefault="00E8384E" w14:paraId="4C979079" w14:textId="13D0E4CC">
            <w:pPr>
              <w:jc w:val="left"/>
              <w:cnfStyle w:val="000000000000" w:firstRow="0" w:lastRow="0" w:firstColumn="0" w:lastColumn="0" w:oddVBand="0" w:evenVBand="0" w:oddHBand="0" w:evenHBand="0" w:firstRowFirstColumn="0" w:firstRowLastColumn="0" w:lastRowFirstColumn="0" w:lastRowLastColumn="0"/>
            </w:pPr>
            <w:r>
              <w:t>Database</w:t>
            </w:r>
          </w:p>
        </w:tc>
        <w:tc>
          <w:tcPr>
            <w:tcW w:w="2028" w:type="dxa"/>
          </w:tcPr>
          <w:p w:rsidR="00E8384E" w:rsidP="00AD3230" w:rsidRDefault="00E8384E" w14:paraId="6D8E42E1" w14:textId="2428C10C">
            <w:pPr>
              <w:jc w:val="left"/>
              <w:cnfStyle w:val="000000000000" w:firstRow="0" w:lastRow="0" w:firstColumn="0" w:lastColumn="0" w:oddVBand="0" w:evenVBand="0" w:oddHBand="0" w:evenHBand="0" w:firstRowFirstColumn="0" w:firstRowLastColumn="0" w:lastRowFirstColumn="0" w:lastRowLastColumn="0"/>
            </w:pPr>
            <w:r>
              <w:t>Shawaiz Khan</w:t>
            </w:r>
          </w:p>
        </w:tc>
      </w:tr>
      <w:tr w:rsidR="00E8384E" w:rsidTr="182A21D7" w14:paraId="762D27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2EFC7322" w14:textId="77777777">
            <w:pPr>
              <w:jc w:val="left"/>
            </w:pPr>
          </w:p>
        </w:tc>
        <w:tc>
          <w:tcPr>
            <w:tcW w:w="4097" w:type="dxa"/>
            <w:gridSpan w:val="3"/>
            <w:tcBorders>
              <w:left w:val="single" w:color="549E39" w:themeColor="accent1" w:sz="4" w:space="0"/>
            </w:tcBorders>
          </w:tcPr>
          <w:p w:rsidR="00E8384E" w:rsidP="00AD3230" w:rsidRDefault="00820868" w14:paraId="25D9AE54" w14:textId="72376B9E">
            <w:pPr>
              <w:jc w:val="left"/>
              <w:cnfStyle w:val="000000100000" w:firstRow="0" w:lastRow="0" w:firstColumn="0" w:lastColumn="0" w:oddVBand="0" w:evenVBand="0" w:oddHBand="1" w:evenHBand="0" w:firstRowFirstColumn="0" w:firstRowLastColumn="0" w:lastRowFirstColumn="0" w:lastRowLastColumn="0"/>
            </w:pPr>
            <w:r>
              <w:t>User Interface</w:t>
            </w:r>
          </w:p>
        </w:tc>
        <w:tc>
          <w:tcPr>
            <w:tcW w:w="2028" w:type="dxa"/>
          </w:tcPr>
          <w:p w:rsidR="00E8384E" w:rsidP="00AD3230" w:rsidRDefault="00E8384E" w14:paraId="2B01913A" w14:textId="5F1E9901">
            <w:pPr>
              <w:jc w:val="left"/>
              <w:cnfStyle w:val="000000100000" w:firstRow="0" w:lastRow="0" w:firstColumn="0" w:lastColumn="0" w:oddVBand="0" w:evenVBand="0" w:oddHBand="1" w:evenHBand="0" w:firstRowFirstColumn="0" w:firstRowLastColumn="0" w:lastRowFirstColumn="0" w:lastRowLastColumn="0"/>
            </w:pPr>
            <w:r>
              <w:t>Marwan Zeyada</w:t>
            </w:r>
          </w:p>
        </w:tc>
      </w:tr>
      <w:tr w:rsidR="008D13ED" w:rsidTr="00A15A10" w14:paraId="5A499CA7" w14:textId="77777777">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8D13ED" w:rsidP="00AD3230" w:rsidRDefault="00092DF8" w14:paraId="27FCEF3D" w14:textId="54B713F1">
            <w:pPr>
              <w:jc w:val="left"/>
            </w:pPr>
            <w:r>
              <w:t xml:space="preserve">5 </w:t>
            </w:r>
            <w:r w:rsidR="008D13ED">
              <w:t>Vibration Simulator Design</w:t>
            </w:r>
          </w:p>
        </w:tc>
        <w:tc>
          <w:tcPr>
            <w:tcW w:w="2164" w:type="dxa"/>
            <w:gridSpan w:val="2"/>
            <w:tcBorders>
              <w:left w:val="single" w:color="549E39" w:themeColor="accent1" w:sz="4" w:space="0"/>
              <w:right w:val="nil"/>
            </w:tcBorders>
          </w:tcPr>
          <w:p w:rsidR="008D13ED" w:rsidP="00AD3230" w:rsidRDefault="008D13ED" w14:paraId="2D72B1FB" w14:textId="7A402C37">
            <w:pPr>
              <w:jc w:val="left"/>
              <w:cnfStyle w:val="000000000000" w:firstRow="0" w:lastRow="0" w:firstColumn="0" w:lastColumn="0" w:oddVBand="0" w:evenVBand="0" w:oddHBand="0" w:evenHBand="0" w:firstRowFirstColumn="0" w:firstRowLastColumn="0" w:lastRowFirstColumn="0" w:lastRowLastColumn="0"/>
            </w:pPr>
            <w:r>
              <w:t>System Design</w:t>
            </w:r>
          </w:p>
        </w:tc>
        <w:tc>
          <w:tcPr>
            <w:tcW w:w="1933" w:type="dxa"/>
            <w:tcBorders>
              <w:left w:val="nil"/>
            </w:tcBorders>
          </w:tcPr>
          <w:p w:rsidR="008D13ED" w:rsidP="00AD3230" w:rsidRDefault="008D13ED" w14:paraId="2422B437" w14:textId="77777777">
            <w:pPr>
              <w:jc w:val="left"/>
              <w:cnfStyle w:val="000000000000" w:firstRow="0" w:lastRow="0" w:firstColumn="0" w:lastColumn="0" w:oddVBand="0" w:evenVBand="0" w:oddHBand="0" w:evenHBand="0" w:firstRowFirstColumn="0" w:firstRowLastColumn="0" w:lastRowFirstColumn="0" w:lastRowLastColumn="0"/>
            </w:pPr>
          </w:p>
        </w:tc>
        <w:tc>
          <w:tcPr>
            <w:tcW w:w="2028" w:type="dxa"/>
          </w:tcPr>
          <w:p w:rsidR="008D13ED" w:rsidP="00AD3230" w:rsidRDefault="008D13ED" w14:paraId="62686723" w14:textId="732D9BE2">
            <w:pPr>
              <w:jc w:val="left"/>
              <w:cnfStyle w:val="000000000000" w:firstRow="0" w:lastRow="0" w:firstColumn="0" w:lastColumn="0" w:oddVBand="0" w:evenVBand="0" w:oddHBand="0" w:evenHBand="0" w:firstRowFirstColumn="0" w:firstRowLastColumn="0" w:lastRowFirstColumn="0" w:lastRowLastColumn="0"/>
            </w:pPr>
            <w:r>
              <w:t>Meia Copeland</w:t>
            </w:r>
          </w:p>
        </w:tc>
      </w:tr>
      <w:tr w:rsidR="008D13ED" w:rsidTr="00A15A10" w14:paraId="34029E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8D13ED" w:rsidP="00AD3230" w:rsidRDefault="008D13ED" w14:paraId="34BFEF94" w14:textId="47C19D0E">
            <w:pPr>
              <w:jc w:val="left"/>
            </w:pPr>
          </w:p>
        </w:tc>
        <w:tc>
          <w:tcPr>
            <w:tcW w:w="2164" w:type="dxa"/>
            <w:gridSpan w:val="2"/>
            <w:tcBorders>
              <w:left w:val="single" w:color="549E39" w:themeColor="accent1" w:sz="4" w:space="0"/>
              <w:right w:val="nil"/>
            </w:tcBorders>
          </w:tcPr>
          <w:p w:rsidR="008D13ED" w:rsidP="00AD3230" w:rsidRDefault="008D13ED" w14:paraId="4256BF1B" w14:textId="4C47A072">
            <w:pPr>
              <w:jc w:val="left"/>
              <w:cnfStyle w:val="000000100000" w:firstRow="0" w:lastRow="0" w:firstColumn="0" w:lastColumn="0" w:oddVBand="0" w:evenVBand="0" w:oddHBand="1" w:evenHBand="0" w:firstRowFirstColumn="0" w:firstRowLastColumn="0" w:lastRowFirstColumn="0" w:lastRowLastColumn="0"/>
            </w:pPr>
            <w:r>
              <w:t>Measuring Linear Displacement</w:t>
            </w:r>
          </w:p>
        </w:tc>
        <w:tc>
          <w:tcPr>
            <w:tcW w:w="1933" w:type="dxa"/>
            <w:tcBorders>
              <w:left w:val="nil"/>
            </w:tcBorders>
          </w:tcPr>
          <w:p w:rsidR="008D13ED" w:rsidP="00AD3230" w:rsidRDefault="008D13ED" w14:paraId="14EE4D72" w14:textId="77777777">
            <w:pPr>
              <w:jc w:val="left"/>
              <w:cnfStyle w:val="000000100000" w:firstRow="0" w:lastRow="0" w:firstColumn="0" w:lastColumn="0" w:oddVBand="0" w:evenVBand="0" w:oddHBand="1" w:evenHBand="0" w:firstRowFirstColumn="0" w:firstRowLastColumn="0" w:lastRowFirstColumn="0" w:lastRowLastColumn="0"/>
            </w:pPr>
          </w:p>
        </w:tc>
        <w:tc>
          <w:tcPr>
            <w:tcW w:w="2028" w:type="dxa"/>
          </w:tcPr>
          <w:p w:rsidR="008D13ED" w:rsidP="00AD3230" w:rsidRDefault="008D13ED" w14:paraId="151DD1B4" w14:textId="31AD1A7D">
            <w:pPr>
              <w:jc w:val="left"/>
              <w:cnfStyle w:val="000000100000" w:firstRow="0" w:lastRow="0" w:firstColumn="0" w:lastColumn="0" w:oddVBand="0" w:evenVBand="0" w:oddHBand="1" w:evenHBand="0" w:firstRowFirstColumn="0" w:firstRowLastColumn="0" w:lastRowFirstColumn="0" w:lastRowLastColumn="0"/>
            </w:pPr>
            <w:r>
              <w:t>Meia Copeland</w:t>
            </w:r>
          </w:p>
        </w:tc>
      </w:tr>
      <w:tr w:rsidR="008D13ED" w:rsidTr="00A15A10" w14:paraId="19F774B1"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8D13ED" w:rsidP="00AD3230" w:rsidRDefault="008D13ED" w14:paraId="10AA63E6" w14:textId="0C3424CC">
            <w:pPr>
              <w:jc w:val="left"/>
            </w:pPr>
          </w:p>
        </w:tc>
        <w:tc>
          <w:tcPr>
            <w:tcW w:w="2164" w:type="dxa"/>
            <w:gridSpan w:val="2"/>
            <w:vMerge w:val="restart"/>
            <w:tcBorders>
              <w:left w:val="single" w:color="549E39" w:themeColor="accent1" w:sz="4" w:space="0"/>
            </w:tcBorders>
          </w:tcPr>
          <w:p w:rsidR="008D13ED" w:rsidP="00AD3230" w:rsidRDefault="008D13ED" w14:paraId="69B07E92" w14:textId="77777777">
            <w:pPr>
              <w:jc w:val="left"/>
              <w:cnfStyle w:val="000000000000" w:firstRow="0" w:lastRow="0" w:firstColumn="0" w:lastColumn="0" w:oddVBand="0" w:evenVBand="0" w:oddHBand="0" w:evenHBand="0" w:firstRowFirstColumn="0" w:firstRowLastColumn="0" w:lastRowFirstColumn="0" w:lastRowLastColumn="0"/>
              <w:rPr>
                <w:iCs/>
              </w:rPr>
            </w:pPr>
            <w:r>
              <w:t>Simulation of Linear Displacement</w:t>
            </w:r>
          </w:p>
        </w:tc>
        <w:tc>
          <w:tcPr>
            <w:tcW w:w="1933" w:type="dxa"/>
            <w:tcBorders>
              <w:left w:val="single" w:color="549E39" w:themeColor="accent1" w:sz="4" w:space="0"/>
            </w:tcBorders>
          </w:tcPr>
          <w:p w:rsidR="008D13ED" w:rsidP="00AD3230" w:rsidRDefault="008D13ED" w14:paraId="3CEF565C" w14:textId="5CD651F6">
            <w:pPr>
              <w:jc w:val="left"/>
              <w:cnfStyle w:val="000000000000" w:firstRow="0" w:lastRow="0" w:firstColumn="0" w:lastColumn="0" w:oddVBand="0" w:evenVBand="0" w:oddHBand="0" w:evenHBand="0" w:firstRowFirstColumn="0" w:firstRowLastColumn="0" w:lastRowFirstColumn="0" w:lastRowLastColumn="0"/>
            </w:pPr>
            <w:r>
              <w:t>Flexure-guided Linear Actuator Design</w:t>
            </w:r>
          </w:p>
        </w:tc>
        <w:tc>
          <w:tcPr>
            <w:tcW w:w="2028" w:type="dxa"/>
          </w:tcPr>
          <w:p w:rsidR="008D13ED" w:rsidP="00AD3230" w:rsidRDefault="008D13ED" w14:paraId="44D0D13A" w14:textId="576D9397">
            <w:pPr>
              <w:jc w:val="left"/>
              <w:cnfStyle w:val="000000000000" w:firstRow="0" w:lastRow="0" w:firstColumn="0" w:lastColumn="0" w:oddVBand="0" w:evenVBand="0" w:oddHBand="0" w:evenHBand="0" w:firstRowFirstColumn="0" w:firstRowLastColumn="0" w:lastRowFirstColumn="0" w:lastRowLastColumn="0"/>
            </w:pPr>
            <w:r>
              <w:t>Meia Copeland, Ranishka Fernando</w:t>
            </w:r>
          </w:p>
        </w:tc>
      </w:tr>
      <w:tr w:rsidR="008D13ED" w:rsidTr="00D97285" w14:paraId="006D8EC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8D13ED" w:rsidP="00AD3230" w:rsidRDefault="008D13ED" w14:paraId="08C30B67" w14:textId="77777777">
            <w:pPr>
              <w:jc w:val="left"/>
            </w:pPr>
          </w:p>
        </w:tc>
        <w:tc>
          <w:tcPr>
            <w:tcW w:w="2164" w:type="dxa"/>
            <w:gridSpan w:val="2"/>
            <w:vMerge/>
            <w:tcBorders>
              <w:left w:val="single" w:color="549E39" w:themeColor="accent1" w:sz="4" w:space="0"/>
            </w:tcBorders>
          </w:tcPr>
          <w:p w:rsidR="008D13ED" w:rsidP="00AD3230" w:rsidRDefault="008D13ED" w14:paraId="3D993440" w14:textId="77777777">
            <w:pPr>
              <w:jc w:val="left"/>
              <w:cnfStyle w:val="000000100000" w:firstRow="0" w:lastRow="0" w:firstColumn="0" w:lastColumn="0" w:oddVBand="0" w:evenVBand="0" w:oddHBand="1" w:evenHBand="0" w:firstRowFirstColumn="0" w:firstRowLastColumn="0" w:lastRowFirstColumn="0" w:lastRowLastColumn="0"/>
            </w:pPr>
          </w:p>
        </w:tc>
        <w:tc>
          <w:tcPr>
            <w:tcW w:w="1933" w:type="dxa"/>
            <w:tcBorders>
              <w:left w:val="single" w:color="549E39" w:themeColor="accent1" w:sz="4" w:space="0"/>
            </w:tcBorders>
          </w:tcPr>
          <w:p w:rsidR="008D13ED" w:rsidP="00AD3230" w:rsidRDefault="008D13ED" w14:paraId="3976602E" w14:textId="6A3F72FB">
            <w:pPr>
              <w:jc w:val="left"/>
              <w:cnfStyle w:val="000000100000" w:firstRow="0" w:lastRow="0" w:firstColumn="0" w:lastColumn="0" w:oddVBand="0" w:evenVBand="0" w:oddHBand="1" w:evenHBand="0" w:firstRowFirstColumn="0" w:firstRowLastColumn="0" w:lastRowFirstColumn="0" w:lastRowLastColumn="0"/>
            </w:pPr>
            <w:r>
              <w:t>Table Design</w:t>
            </w:r>
          </w:p>
        </w:tc>
        <w:tc>
          <w:tcPr>
            <w:tcW w:w="2028" w:type="dxa"/>
          </w:tcPr>
          <w:p w:rsidR="008D13ED" w:rsidP="00AD3230" w:rsidRDefault="008D13ED" w14:paraId="0D5491E4" w14:textId="1097755F">
            <w:pPr>
              <w:jc w:val="left"/>
              <w:cnfStyle w:val="000000100000" w:firstRow="0" w:lastRow="0" w:firstColumn="0" w:lastColumn="0" w:oddVBand="0" w:evenVBand="0" w:oddHBand="1" w:evenHBand="0" w:firstRowFirstColumn="0" w:firstRowLastColumn="0" w:lastRowFirstColumn="0" w:lastRowLastColumn="0"/>
            </w:pPr>
            <w:r>
              <w:t>Meia Copeland</w:t>
            </w:r>
          </w:p>
        </w:tc>
      </w:tr>
      <w:tr w:rsidR="008D13ED" w:rsidTr="00D97285" w14:paraId="072B1F9C"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8D13ED" w:rsidP="00AD3230" w:rsidRDefault="008D13ED" w14:paraId="4CCC378B" w14:textId="77777777">
            <w:pPr>
              <w:jc w:val="left"/>
            </w:pPr>
          </w:p>
        </w:tc>
        <w:tc>
          <w:tcPr>
            <w:tcW w:w="2164" w:type="dxa"/>
            <w:gridSpan w:val="2"/>
            <w:vMerge/>
            <w:tcBorders>
              <w:left w:val="single" w:color="549E39" w:themeColor="accent1" w:sz="4" w:space="0"/>
            </w:tcBorders>
          </w:tcPr>
          <w:p w:rsidR="008D13ED" w:rsidP="00AD3230" w:rsidRDefault="008D13ED" w14:paraId="517BBD0A" w14:textId="77777777">
            <w:pPr>
              <w:jc w:val="left"/>
              <w:cnfStyle w:val="000000000000" w:firstRow="0" w:lastRow="0" w:firstColumn="0" w:lastColumn="0" w:oddVBand="0" w:evenVBand="0" w:oddHBand="0" w:evenHBand="0" w:firstRowFirstColumn="0" w:firstRowLastColumn="0" w:lastRowFirstColumn="0" w:lastRowLastColumn="0"/>
            </w:pPr>
          </w:p>
        </w:tc>
        <w:tc>
          <w:tcPr>
            <w:tcW w:w="1933" w:type="dxa"/>
            <w:tcBorders>
              <w:left w:val="single" w:color="549E39" w:themeColor="accent1" w:sz="4" w:space="0"/>
            </w:tcBorders>
          </w:tcPr>
          <w:p w:rsidR="008D13ED" w:rsidP="00AD3230" w:rsidRDefault="008D13ED" w14:paraId="131017E8" w14:textId="0DD037FC">
            <w:pPr>
              <w:jc w:val="left"/>
              <w:cnfStyle w:val="000000000000" w:firstRow="0" w:lastRow="0" w:firstColumn="0" w:lastColumn="0" w:oddVBand="0" w:evenVBand="0" w:oddHBand="0" w:evenHBand="0" w:firstRowFirstColumn="0" w:firstRowLastColumn="0" w:lastRowFirstColumn="0" w:lastRowLastColumn="0"/>
            </w:pPr>
            <w:r>
              <w:t>Motor Feedback System</w:t>
            </w:r>
          </w:p>
        </w:tc>
        <w:tc>
          <w:tcPr>
            <w:tcW w:w="2028" w:type="dxa"/>
          </w:tcPr>
          <w:p w:rsidR="008D13ED" w:rsidP="00AD3230" w:rsidRDefault="008D13ED" w14:paraId="6B71C8A4" w14:textId="5FB4E755">
            <w:pPr>
              <w:jc w:val="left"/>
              <w:cnfStyle w:val="000000000000" w:firstRow="0" w:lastRow="0" w:firstColumn="0" w:lastColumn="0" w:oddVBand="0" w:evenVBand="0" w:oddHBand="0" w:evenHBand="0" w:firstRowFirstColumn="0" w:firstRowLastColumn="0" w:lastRowFirstColumn="0" w:lastRowLastColumn="0"/>
            </w:pPr>
            <w:r>
              <w:t>Talal Jaber</w:t>
            </w:r>
          </w:p>
        </w:tc>
      </w:tr>
      <w:tr w:rsidR="008D13ED" w:rsidTr="00A15A10" w14:paraId="23B5D6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8D13ED" w:rsidP="00AD3230" w:rsidRDefault="008D13ED" w14:paraId="45445CE1" w14:textId="77777777">
            <w:pPr>
              <w:jc w:val="left"/>
            </w:pPr>
          </w:p>
        </w:tc>
        <w:tc>
          <w:tcPr>
            <w:tcW w:w="4097" w:type="dxa"/>
            <w:gridSpan w:val="3"/>
            <w:tcBorders>
              <w:left w:val="single" w:color="549E39" w:themeColor="accent1" w:sz="4" w:space="0"/>
            </w:tcBorders>
          </w:tcPr>
          <w:p w:rsidR="008D13ED" w:rsidP="00AD3230" w:rsidRDefault="008D13ED" w14:paraId="60EA226E" w14:textId="38D8BC74">
            <w:pPr>
              <w:jc w:val="left"/>
              <w:cnfStyle w:val="000000100000" w:firstRow="0" w:lastRow="0" w:firstColumn="0" w:lastColumn="0" w:oddVBand="0" w:evenVBand="0" w:oddHBand="1" w:evenHBand="0" w:firstRowFirstColumn="0" w:firstRowLastColumn="0" w:lastRowFirstColumn="0" w:lastRowLastColumn="0"/>
            </w:pPr>
            <w:r>
              <w:t>Database</w:t>
            </w:r>
          </w:p>
        </w:tc>
        <w:tc>
          <w:tcPr>
            <w:tcW w:w="2028" w:type="dxa"/>
          </w:tcPr>
          <w:p w:rsidR="008D13ED" w:rsidP="00AD3230" w:rsidRDefault="008D13ED" w14:paraId="1137C60F" w14:textId="4FD81359">
            <w:pPr>
              <w:jc w:val="left"/>
              <w:cnfStyle w:val="000000100000" w:firstRow="0" w:lastRow="0" w:firstColumn="0" w:lastColumn="0" w:oddVBand="0" w:evenVBand="0" w:oddHBand="1" w:evenHBand="0" w:firstRowFirstColumn="0" w:firstRowLastColumn="0" w:lastRowFirstColumn="0" w:lastRowLastColumn="0"/>
            </w:pPr>
            <w:r>
              <w:t>Shawaiz Khan</w:t>
            </w:r>
          </w:p>
        </w:tc>
      </w:tr>
      <w:tr w:rsidR="008D13ED" w:rsidTr="00A15A10" w14:paraId="3BFDE101"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8D13ED" w:rsidP="00AD3230" w:rsidRDefault="008D13ED" w14:paraId="11FBC75C" w14:textId="77777777">
            <w:pPr>
              <w:jc w:val="left"/>
            </w:pPr>
          </w:p>
        </w:tc>
        <w:tc>
          <w:tcPr>
            <w:tcW w:w="4097" w:type="dxa"/>
            <w:gridSpan w:val="3"/>
            <w:tcBorders>
              <w:left w:val="single" w:color="549E39" w:themeColor="accent1" w:sz="4" w:space="0"/>
              <w:right w:val="single" w:color="auto" w:sz="4" w:space="0"/>
            </w:tcBorders>
          </w:tcPr>
          <w:p w:rsidR="008D13ED" w:rsidP="00AD3230" w:rsidRDefault="00820868" w14:paraId="031BDED4" w14:textId="52C1230F">
            <w:pPr>
              <w:jc w:val="left"/>
              <w:cnfStyle w:val="000000000000" w:firstRow="0" w:lastRow="0" w:firstColumn="0" w:lastColumn="0" w:oddVBand="0" w:evenVBand="0" w:oddHBand="0" w:evenHBand="0" w:firstRowFirstColumn="0" w:firstRowLastColumn="0" w:lastRowFirstColumn="0" w:lastRowLastColumn="0"/>
            </w:pPr>
            <w:r>
              <w:t>User Interface</w:t>
            </w:r>
          </w:p>
        </w:tc>
        <w:tc>
          <w:tcPr>
            <w:tcW w:w="2028" w:type="dxa"/>
            <w:tcBorders>
              <w:left w:val="single" w:color="auto" w:sz="4" w:space="0"/>
            </w:tcBorders>
          </w:tcPr>
          <w:p w:rsidR="008D13ED" w:rsidP="00AD3230" w:rsidRDefault="008D13ED" w14:paraId="5F402CA7" w14:textId="179C42F7">
            <w:pPr>
              <w:jc w:val="left"/>
              <w:cnfStyle w:val="000000000000" w:firstRow="0" w:lastRow="0" w:firstColumn="0" w:lastColumn="0" w:oddVBand="0" w:evenVBand="0" w:oddHBand="0" w:evenHBand="0" w:firstRowFirstColumn="0" w:firstRowLastColumn="0" w:lastRowFirstColumn="0" w:lastRowLastColumn="0"/>
            </w:pPr>
            <w:r>
              <w:t>Marwan Zeyada</w:t>
            </w:r>
          </w:p>
        </w:tc>
      </w:tr>
      <w:tr w:rsidR="00E8384E" w:rsidTr="00A15A10" w14:paraId="13CEAC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Pr>
          <w:p w:rsidR="00E8384E" w:rsidP="00AD3230" w:rsidRDefault="00092DF8" w14:paraId="1F72584C" w14:textId="508E2B60">
            <w:pPr>
              <w:jc w:val="left"/>
            </w:pPr>
            <w:r>
              <w:t xml:space="preserve">6 </w:t>
            </w:r>
            <w:r w:rsidR="00E8384E">
              <w:t>Tradeoff Analysis</w:t>
            </w:r>
          </w:p>
        </w:tc>
        <w:tc>
          <w:tcPr>
            <w:tcW w:w="4097" w:type="dxa"/>
            <w:gridSpan w:val="3"/>
            <w:tcBorders>
              <w:left w:val="single" w:color="549E39" w:themeColor="accent1" w:sz="4" w:space="0"/>
            </w:tcBorders>
          </w:tcPr>
          <w:p w:rsidR="00E8384E" w:rsidP="00AD3230" w:rsidRDefault="00E8384E" w14:paraId="00B20BCB" w14:textId="41CDADB5">
            <w:pPr>
              <w:jc w:val="left"/>
              <w:cnfStyle w:val="000000100000" w:firstRow="0" w:lastRow="0" w:firstColumn="0" w:lastColumn="0" w:oddVBand="0" w:evenVBand="0" w:oddHBand="1" w:evenHBand="0" w:firstRowFirstColumn="0" w:firstRowLastColumn="0" w:lastRowFirstColumn="0" w:lastRowLastColumn="0"/>
            </w:pPr>
            <w:r>
              <w:rPr>
                <w:iCs/>
              </w:rPr>
              <w:t>Computer and Microcontrolle</w:t>
            </w:r>
            <w:r>
              <w:t>r</w:t>
            </w:r>
            <w:r>
              <w:rPr>
                <w:iCs/>
              </w:rPr>
              <w:t xml:space="preserve"> Devices</w:t>
            </w:r>
          </w:p>
        </w:tc>
        <w:tc>
          <w:tcPr>
            <w:tcW w:w="2028" w:type="dxa"/>
          </w:tcPr>
          <w:p w:rsidR="00E8384E" w:rsidP="00AD3230" w:rsidRDefault="00E8384E" w14:paraId="497B21DB" w14:textId="7B72D4F7">
            <w:pPr>
              <w:jc w:val="left"/>
              <w:cnfStyle w:val="000000100000" w:firstRow="0" w:lastRow="0" w:firstColumn="0" w:lastColumn="0" w:oddVBand="0" w:evenVBand="0" w:oddHBand="1" w:evenHBand="0" w:firstRowFirstColumn="0" w:firstRowLastColumn="0" w:lastRowFirstColumn="0" w:lastRowLastColumn="0"/>
            </w:pPr>
            <w:r>
              <w:t>Meia Copeland</w:t>
            </w:r>
          </w:p>
        </w:tc>
      </w:tr>
      <w:tr w:rsidR="00E8384E" w:rsidTr="00A15A10" w14:paraId="5B3A16E9"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56C0DC25" w14:textId="77777777">
            <w:pPr>
              <w:jc w:val="left"/>
            </w:pPr>
          </w:p>
        </w:tc>
        <w:tc>
          <w:tcPr>
            <w:tcW w:w="2047" w:type="dxa"/>
            <w:vMerge w:val="restart"/>
            <w:tcBorders>
              <w:left w:val="single" w:color="549E39" w:themeColor="accent1" w:sz="4" w:space="0"/>
            </w:tcBorders>
          </w:tcPr>
          <w:p w:rsidR="00E8384E" w:rsidP="00AD3230" w:rsidRDefault="00E8384E" w14:paraId="3FCA5EEB" w14:textId="3904E328">
            <w:pPr>
              <w:jc w:val="left"/>
              <w:cnfStyle w:val="000000000000" w:firstRow="0" w:lastRow="0" w:firstColumn="0" w:lastColumn="0" w:oddVBand="0" w:evenVBand="0" w:oddHBand="0" w:evenHBand="0" w:firstRowFirstColumn="0" w:firstRowLastColumn="0" w:lastRowFirstColumn="0" w:lastRowLastColumn="0"/>
              <w:rPr>
                <w:iCs/>
              </w:rPr>
            </w:pPr>
            <w:r>
              <w:t>Sensors</w:t>
            </w:r>
          </w:p>
        </w:tc>
        <w:tc>
          <w:tcPr>
            <w:tcW w:w="2050" w:type="dxa"/>
            <w:gridSpan w:val="2"/>
            <w:tcBorders>
              <w:left w:val="single" w:color="549E39" w:themeColor="accent1" w:sz="4" w:space="0"/>
            </w:tcBorders>
          </w:tcPr>
          <w:p w:rsidR="00E8384E" w:rsidP="00AD3230" w:rsidRDefault="00E8384E" w14:paraId="51A8314A" w14:textId="2267DF47">
            <w:pPr>
              <w:jc w:val="left"/>
              <w:cnfStyle w:val="000000000000" w:firstRow="0" w:lastRow="0" w:firstColumn="0" w:lastColumn="0" w:oddVBand="0" w:evenVBand="0" w:oddHBand="0" w:evenHBand="0" w:firstRowFirstColumn="0" w:firstRowLastColumn="0" w:lastRowFirstColumn="0" w:lastRowLastColumn="0"/>
            </w:pPr>
            <w:r>
              <w:t>Linear Displacement Sensor</w:t>
            </w:r>
          </w:p>
        </w:tc>
        <w:tc>
          <w:tcPr>
            <w:tcW w:w="2028" w:type="dxa"/>
          </w:tcPr>
          <w:p w:rsidR="00E8384E" w:rsidP="00AD3230" w:rsidRDefault="00E8384E" w14:paraId="3C77CE82" w14:textId="1BEBAD02">
            <w:pPr>
              <w:jc w:val="left"/>
              <w:cnfStyle w:val="000000000000" w:firstRow="0" w:lastRow="0" w:firstColumn="0" w:lastColumn="0" w:oddVBand="0" w:evenVBand="0" w:oddHBand="0" w:evenHBand="0" w:firstRowFirstColumn="0" w:firstRowLastColumn="0" w:lastRowFirstColumn="0" w:lastRowLastColumn="0"/>
            </w:pPr>
            <w:r>
              <w:t>Meia Copeland</w:t>
            </w:r>
          </w:p>
        </w:tc>
      </w:tr>
      <w:tr w:rsidR="00E8384E" w:rsidTr="00D97285" w14:paraId="4D02DA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E8384E" w:rsidP="00AD3230" w:rsidRDefault="00E8384E" w14:paraId="0CF2E1C9" w14:textId="77777777">
            <w:pPr>
              <w:jc w:val="left"/>
            </w:pPr>
          </w:p>
        </w:tc>
        <w:tc>
          <w:tcPr>
            <w:tcW w:w="2047" w:type="dxa"/>
            <w:vMerge/>
            <w:tcBorders>
              <w:left w:val="single" w:color="549E39" w:themeColor="accent1" w:sz="4" w:space="0"/>
            </w:tcBorders>
          </w:tcPr>
          <w:p w:rsidR="00E8384E" w:rsidP="00AD3230" w:rsidRDefault="00E8384E" w14:paraId="5CCC8D3F" w14:textId="77777777">
            <w:pPr>
              <w:jc w:val="left"/>
              <w:cnfStyle w:val="000000100000" w:firstRow="0" w:lastRow="0" w:firstColumn="0" w:lastColumn="0" w:oddVBand="0" w:evenVBand="0" w:oddHBand="1" w:evenHBand="0" w:firstRowFirstColumn="0" w:firstRowLastColumn="0" w:lastRowFirstColumn="0" w:lastRowLastColumn="0"/>
              <w:rPr>
                <w:iCs/>
              </w:rPr>
            </w:pPr>
          </w:p>
        </w:tc>
        <w:tc>
          <w:tcPr>
            <w:tcW w:w="2050" w:type="dxa"/>
            <w:gridSpan w:val="2"/>
            <w:tcBorders>
              <w:left w:val="single" w:color="549E39" w:themeColor="accent1" w:sz="4" w:space="0"/>
            </w:tcBorders>
          </w:tcPr>
          <w:p w:rsidR="00E8384E" w:rsidP="00AD3230" w:rsidRDefault="00E8384E" w14:paraId="2E5390B1" w14:textId="25C8C630">
            <w:pPr>
              <w:jc w:val="left"/>
              <w:cnfStyle w:val="000000100000" w:firstRow="0" w:lastRow="0" w:firstColumn="0" w:lastColumn="0" w:oddVBand="0" w:evenVBand="0" w:oddHBand="1" w:evenHBand="0" w:firstRowFirstColumn="0" w:firstRowLastColumn="0" w:lastRowFirstColumn="0" w:lastRowLastColumn="0"/>
            </w:pPr>
            <w:r>
              <w:t>Temperature and Humidity Sensor</w:t>
            </w:r>
          </w:p>
        </w:tc>
        <w:tc>
          <w:tcPr>
            <w:tcW w:w="2028" w:type="dxa"/>
          </w:tcPr>
          <w:p w:rsidR="00E8384E" w:rsidP="00AD3230" w:rsidRDefault="00E8384E" w14:paraId="56E291DE" w14:textId="0175BFF6">
            <w:pPr>
              <w:jc w:val="left"/>
              <w:cnfStyle w:val="000000100000" w:firstRow="0" w:lastRow="0" w:firstColumn="0" w:lastColumn="0" w:oddVBand="0" w:evenVBand="0" w:oddHBand="1" w:evenHBand="0" w:firstRowFirstColumn="0" w:firstRowLastColumn="0" w:lastRowFirstColumn="0" w:lastRowLastColumn="0"/>
            </w:pPr>
            <w:r>
              <w:t>Meia Copeland</w:t>
            </w:r>
          </w:p>
        </w:tc>
      </w:tr>
      <w:tr w:rsidR="00E8384E" w:rsidTr="00D97285" w14:paraId="66453BE1"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E8384E" w:rsidP="00AD3230" w:rsidRDefault="00E8384E" w14:paraId="4EC00993" w14:textId="77777777">
            <w:pPr>
              <w:jc w:val="left"/>
            </w:pPr>
          </w:p>
        </w:tc>
        <w:tc>
          <w:tcPr>
            <w:tcW w:w="2047" w:type="dxa"/>
            <w:vMerge/>
            <w:tcBorders>
              <w:left w:val="single" w:color="549E39" w:themeColor="accent1" w:sz="4" w:space="0"/>
            </w:tcBorders>
          </w:tcPr>
          <w:p w:rsidR="00E8384E" w:rsidP="00AD3230" w:rsidRDefault="00E8384E" w14:paraId="383C20B3" w14:textId="77777777">
            <w:pPr>
              <w:jc w:val="left"/>
              <w:cnfStyle w:val="000000000000" w:firstRow="0" w:lastRow="0" w:firstColumn="0" w:lastColumn="0" w:oddVBand="0" w:evenVBand="0" w:oddHBand="0" w:evenHBand="0" w:firstRowFirstColumn="0" w:firstRowLastColumn="0" w:lastRowFirstColumn="0" w:lastRowLastColumn="0"/>
              <w:rPr>
                <w:iCs/>
              </w:rPr>
            </w:pPr>
          </w:p>
        </w:tc>
        <w:tc>
          <w:tcPr>
            <w:tcW w:w="2050" w:type="dxa"/>
            <w:gridSpan w:val="2"/>
            <w:tcBorders>
              <w:left w:val="single" w:color="549E39" w:themeColor="accent1" w:sz="4" w:space="0"/>
            </w:tcBorders>
          </w:tcPr>
          <w:p w:rsidR="00E8384E" w:rsidP="00AD3230" w:rsidRDefault="00E8384E" w14:paraId="75BF33C3" w14:textId="0E08DBA1">
            <w:pPr>
              <w:jc w:val="left"/>
              <w:cnfStyle w:val="000000000000" w:firstRow="0" w:lastRow="0" w:firstColumn="0" w:lastColumn="0" w:oddVBand="0" w:evenVBand="0" w:oddHBand="0" w:evenHBand="0" w:firstRowFirstColumn="0" w:firstRowLastColumn="0" w:lastRowFirstColumn="0" w:lastRowLastColumn="0"/>
            </w:pPr>
            <w:r>
              <w:t>RPM Sensor</w:t>
            </w:r>
          </w:p>
        </w:tc>
        <w:tc>
          <w:tcPr>
            <w:tcW w:w="2028" w:type="dxa"/>
          </w:tcPr>
          <w:p w:rsidR="00E8384E" w:rsidP="00AD3230" w:rsidRDefault="00E8384E" w14:paraId="4331BDA5" w14:textId="77777777">
            <w:pPr>
              <w:jc w:val="left"/>
              <w:cnfStyle w:val="000000000000" w:firstRow="0" w:lastRow="0" w:firstColumn="0" w:lastColumn="0" w:oddVBand="0" w:evenVBand="0" w:oddHBand="0" w:evenHBand="0" w:firstRowFirstColumn="0" w:firstRowLastColumn="0" w:lastRowFirstColumn="0" w:lastRowLastColumn="0"/>
            </w:pPr>
          </w:p>
        </w:tc>
      </w:tr>
      <w:tr w:rsidR="00E8384E" w:rsidTr="00A15A10" w14:paraId="464E2C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173CF749" w14:textId="77777777">
            <w:pPr>
              <w:jc w:val="left"/>
            </w:pPr>
          </w:p>
        </w:tc>
        <w:tc>
          <w:tcPr>
            <w:tcW w:w="2047" w:type="dxa"/>
            <w:vMerge w:val="restart"/>
            <w:tcBorders>
              <w:left w:val="single" w:color="549E39" w:themeColor="accent1" w:sz="4" w:space="0"/>
            </w:tcBorders>
          </w:tcPr>
          <w:p w:rsidR="00E8384E" w:rsidP="00AD3230" w:rsidRDefault="00E8384E" w14:paraId="18E775ED" w14:textId="6E9BEDB0">
            <w:pPr>
              <w:jc w:val="left"/>
              <w:cnfStyle w:val="000000100000" w:firstRow="0" w:lastRow="0" w:firstColumn="0" w:lastColumn="0" w:oddVBand="0" w:evenVBand="0" w:oddHBand="1" w:evenHBand="0" w:firstRowFirstColumn="0" w:firstRowLastColumn="0" w:lastRowFirstColumn="0" w:lastRowLastColumn="0"/>
              <w:rPr>
                <w:iCs/>
              </w:rPr>
            </w:pPr>
            <w:r w:rsidRPr="00FB2FFE">
              <w:t>Vibration Simulator</w:t>
            </w:r>
          </w:p>
        </w:tc>
        <w:tc>
          <w:tcPr>
            <w:tcW w:w="2050" w:type="dxa"/>
            <w:gridSpan w:val="2"/>
            <w:tcBorders>
              <w:left w:val="single" w:color="549E39" w:themeColor="accent1" w:sz="4" w:space="0"/>
            </w:tcBorders>
          </w:tcPr>
          <w:p w:rsidR="00E8384E" w:rsidP="00AD3230" w:rsidRDefault="00E8384E" w14:paraId="02A3C6BD" w14:textId="21C7C113">
            <w:pPr>
              <w:jc w:val="left"/>
              <w:cnfStyle w:val="000000100000" w:firstRow="0" w:lastRow="0" w:firstColumn="0" w:lastColumn="0" w:oddVBand="0" w:evenVBand="0" w:oddHBand="1" w:evenHBand="0" w:firstRowFirstColumn="0" w:firstRowLastColumn="0" w:lastRowFirstColumn="0" w:lastRowLastColumn="0"/>
            </w:pPr>
            <w:r w:rsidRPr="00FB2FFE">
              <w:t>Linear Actuator</w:t>
            </w:r>
          </w:p>
        </w:tc>
        <w:tc>
          <w:tcPr>
            <w:tcW w:w="2028" w:type="dxa"/>
          </w:tcPr>
          <w:p w:rsidR="00E8384E" w:rsidP="00AD3230" w:rsidRDefault="00E8384E" w14:paraId="600BF8A1" w14:textId="61CA8A22">
            <w:pPr>
              <w:jc w:val="left"/>
              <w:cnfStyle w:val="000000100000" w:firstRow="0" w:lastRow="0" w:firstColumn="0" w:lastColumn="0" w:oddVBand="0" w:evenVBand="0" w:oddHBand="1" w:evenHBand="0" w:firstRowFirstColumn="0" w:firstRowLastColumn="0" w:lastRowFirstColumn="0" w:lastRowLastColumn="0"/>
            </w:pPr>
            <w:r>
              <w:t>Meia Copeland</w:t>
            </w:r>
          </w:p>
        </w:tc>
      </w:tr>
      <w:tr w:rsidR="00E8384E" w:rsidTr="00D97285" w14:paraId="70045BBE"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E8384E" w:rsidP="00AD3230" w:rsidRDefault="00E8384E" w14:paraId="49489F37" w14:textId="77777777">
            <w:pPr>
              <w:jc w:val="left"/>
            </w:pPr>
          </w:p>
        </w:tc>
        <w:tc>
          <w:tcPr>
            <w:tcW w:w="2047" w:type="dxa"/>
            <w:vMerge/>
            <w:tcBorders>
              <w:left w:val="single" w:color="549E39" w:themeColor="accent1" w:sz="4" w:space="0"/>
            </w:tcBorders>
          </w:tcPr>
          <w:p w:rsidR="00E8384E" w:rsidP="00AD3230" w:rsidRDefault="00E8384E" w14:paraId="0210DBF3" w14:textId="77777777">
            <w:pPr>
              <w:jc w:val="left"/>
              <w:cnfStyle w:val="000000000000" w:firstRow="0" w:lastRow="0" w:firstColumn="0" w:lastColumn="0" w:oddVBand="0" w:evenVBand="0" w:oddHBand="0" w:evenHBand="0" w:firstRowFirstColumn="0" w:firstRowLastColumn="0" w:lastRowFirstColumn="0" w:lastRowLastColumn="0"/>
              <w:rPr>
                <w:iCs/>
              </w:rPr>
            </w:pPr>
          </w:p>
        </w:tc>
        <w:tc>
          <w:tcPr>
            <w:tcW w:w="2050" w:type="dxa"/>
            <w:gridSpan w:val="2"/>
            <w:tcBorders>
              <w:left w:val="single" w:color="549E39" w:themeColor="accent1" w:sz="4" w:space="0"/>
            </w:tcBorders>
          </w:tcPr>
          <w:p w:rsidR="00E8384E" w:rsidP="00AD3230" w:rsidRDefault="00E8384E" w14:paraId="5BD29A05" w14:textId="38B8E04D">
            <w:pPr>
              <w:jc w:val="left"/>
              <w:cnfStyle w:val="000000000000" w:firstRow="0" w:lastRow="0" w:firstColumn="0" w:lastColumn="0" w:oddVBand="0" w:evenVBand="0" w:oddHBand="0" w:evenHBand="0" w:firstRowFirstColumn="0" w:firstRowLastColumn="0" w:lastRowFirstColumn="0" w:lastRowLastColumn="0"/>
            </w:pPr>
            <w:r w:rsidRPr="00D15990">
              <w:t>Motor Feedback System</w:t>
            </w:r>
          </w:p>
        </w:tc>
        <w:tc>
          <w:tcPr>
            <w:tcW w:w="2028" w:type="dxa"/>
          </w:tcPr>
          <w:p w:rsidR="00E8384E" w:rsidP="00AD3230" w:rsidRDefault="00E8384E" w14:paraId="396B9A1F" w14:textId="1BCAE6D0">
            <w:pPr>
              <w:jc w:val="left"/>
              <w:cnfStyle w:val="000000000000" w:firstRow="0" w:lastRow="0" w:firstColumn="0" w:lastColumn="0" w:oddVBand="0" w:evenVBand="0" w:oddHBand="0" w:evenHBand="0" w:firstRowFirstColumn="0" w:firstRowLastColumn="0" w:lastRowFirstColumn="0" w:lastRowLastColumn="0"/>
            </w:pPr>
            <w:r>
              <w:t>Talal Jaber</w:t>
            </w:r>
          </w:p>
        </w:tc>
      </w:tr>
      <w:tr w:rsidR="00E8384E" w:rsidTr="00A15A10" w14:paraId="713D93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36B2090B" w14:textId="77777777">
            <w:pPr>
              <w:jc w:val="left"/>
            </w:pPr>
          </w:p>
        </w:tc>
        <w:tc>
          <w:tcPr>
            <w:tcW w:w="4097" w:type="dxa"/>
            <w:gridSpan w:val="3"/>
            <w:tcBorders>
              <w:left w:val="single" w:color="549E39" w:themeColor="accent1" w:sz="4" w:space="0"/>
            </w:tcBorders>
          </w:tcPr>
          <w:p w:rsidR="00E8384E" w:rsidP="00AD3230" w:rsidRDefault="00E8384E" w14:paraId="2ECD6205" w14:textId="795B9A7A">
            <w:pPr>
              <w:jc w:val="left"/>
              <w:cnfStyle w:val="000000100000" w:firstRow="0" w:lastRow="0" w:firstColumn="0" w:lastColumn="0" w:oddVBand="0" w:evenVBand="0" w:oddHBand="1" w:evenHBand="0" w:firstRowFirstColumn="0" w:firstRowLastColumn="0" w:lastRowFirstColumn="0" w:lastRowLastColumn="0"/>
            </w:pPr>
            <w:r>
              <w:rPr>
                <w:iCs/>
              </w:rPr>
              <w:t>Database</w:t>
            </w:r>
          </w:p>
        </w:tc>
        <w:tc>
          <w:tcPr>
            <w:tcW w:w="2028" w:type="dxa"/>
          </w:tcPr>
          <w:p w:rsidR="00E8384E" w:rsidP="00AD3230" w:rsidRDefault="2BB1888C" w14:paraId="18362BDE" w14:textId="123BB9E0">
            <w:pPr>
              <w:jc w:val="left"/>
              <w:cnfStyle w:val="000000100000" w:firstRow="0" w:lastRow="0" w:firstColumn="0" w:lastColumn="0" w:oddVBand="0" w:evenVBand="0" w:oddHBand="1" w:evenHBand="0" w:firstRowFirstColumn="0" w:firstRowLastColumn="0" w:lastRowFirstColumn="0" w:lastRowLastColumn="0"/>
            </w:pPr>
            <w:r>
              <w:t>S</w:t>
            </w:r>
            <w:r w:rsidR="0EFF044B">
              <w:t>hawaiz Khan</w:t>
            </w:r>
          </w:p>
        </w:tc>
      </w:tr>
      <w:tr w:rsidR="00E8384E" w:rsidTr="00A15A10" w14:paraId="5FDA7707"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4C3CD3CA" w14:textId="77777777">
            <w:pPr>
              <w:jc w:val="left"/>
            </w:pPr>
          </w:p>
        </w:tc>
        <w:tc>
          <w:tcPr>
            <w:tcW w:w="4097" w:type="dxa"/>
            <w:gridSpan w:val="3"/>
            <w:tcBorders>
              <w:left w:val="single" w:color="549E39" w:themeColor="accent1" w:sz="4" w:space="0"/>
            </w:tcBorders>
          </w:tcPr>
          <w:p w:rsidR="00E8384E" w:rsidP="00AD3230" w:rsidRDefault="00820868" w14:paraId="13C7E904" w14:textId="5A1BE02F">
            <w:pPr>
              <w:jc w:val="left"/>
              <w:cnfStyle w:val="000000000000" w:firstRow="0" w:lastRow="0" w:firstColumn="0" w:lastColumn="0" w:oddVBand="0" w:evenVBand="0" w:oddHBand="0" w:evenHBand="0" w:firstRowFirstColumn="0" w:firstRowLastColumn="0" w:lastRowFirstColumn="0" w:lastRowLastColumn="0"/>
            </w:pPr>
            <w:r>
              <w:rPr>
                <w:iCs/>
              </w:rPr>
              <w:t>User Interface</w:t>
            </w:r>
          </w:p>
        </w:tc>
        <w:tc>
          <w:tcPr>
            <w:tcW w:w="2028" w:type="dxa"/>
          </w:tcPr>
          <w:p w:rsidR="00E8384E" w:rsidP="00AD3230" w:rsidRDefault="086C73B5" w14:paraId="7742FC6A" w14:textId="1C6FD19D">
            <w:pPr>
              <w:jc w:val="left"/>
              <w:cnfStyle w:val="000000000000" w:firstRow="0" w:lastRow="0" w:firstColumn="0" w:lastColumn="0" w:oddVBand="0" w:evenVBand="0" w:oddHBand="0" w:evenHBand="0" w:firstRowFirstColumn="0" w:firstRowLastColumn="0" w:lastRowFirstColumn="0" w:lastRowLastColumn="0"/>
            </w:pPr>
            <w:r>
              <w:t>Marwan Zeyada</w:t>
            </w:r>
          </w:p>
        </w:tc>
      </w:tr>
      <w:tr w:rsidR="00AD3230" w:rsidTr="00E8384E" w14:paraId="5D2A97DE" w14:textId="7777777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332" w:type="dxa"/>
            <w:gridSpan w:val="4"/>
          </w:tcPr>
          <w:p w:rsidRPr="00D15990" w:rsidR="00AD3230" w:rsidP="00AD3230" w:rsidRDefault="00092DF8" w14:paraId="386D6931" w14:textId="485118CB">
            <w:pPr>
              <w:jc w:val="left"/>
            </w:pPr>
            <w:r>
              <w:t xml:space="preserve">7 </w:t>
            </w:r>
            <w:r w:rsidR="00D15990">
              <w:t>Budget Breakdown</w:t>
            </w:r>
          </w:p>
        </w:tc>
        <w:tc>
          <w:tcPr>
            <w:tcW w:w="2028" w:type="dxa"/>
          </w:tcPr>
          <w:p w:rsidR="00AD3230" w:rsidP="00AD3230" w:rsidRDefault="00AD3230" w14:paraId="58695D3B" w14:textId="28FE743C">
            <w:pPr>
              <w:jc w:val="left"/>
              <w:cnfStyle w:val="000000100000" w:firstRow="0" w:lastRow="0" w:firstColumn="0" w:lastColumn="0" w:oddVBand="0" w:evenVBand="0" w:oddHBand="1" w:evenHBand="0" w:firstRowFirstColumn="0" w:firstRowLastColumn="0" w:lastRowFirstColumn="0" w:lastRowLastColumn="0"/>
            </w:pPr>
            <w:r>
              <w:t>Meia Copeland</w:t>
            </w:r>
          </w:p>
        </w:tc>
      </w:tr>
      <w:tr w:rsidR="00FF2B6B" w:rsidTr="00D97285" w14:paraId="6AD771BB" w14:textId="77777777">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FF2B6B" w:rsidP="00AD3230" w:rsidRDefault="00092DF8" w14:paraId="1BE6703C" w14:textId="72834BEC">
            <w:pPr>
              <w:jc w:val="left"/>
              <w:rPr>
                <w:iCs/>
              </w:rPr>
            </w:pPr>
            <w:r>
              <w:t xml:space="preserve">8 </w:t>
            </w:r>
            <w:r w:rsidR="00FF2B6B">
              <w:t>Reflections</w:t>
            </w:r>
          </w:p>
        </w:tc>
        <w:tc>
          <w:tcPr>
            <w:tcW w:w="4097" w:type="dxa"/>
            <w:gridSpan w:val="3"/>
            <w:tcBorders>
              <w:left w:val="single" w:color="549E39" w:themeColor="accent1" w:sz="4" w:space="0"/>
              <w:bottom w:val="single" w:color="549E39" w:themeColor="accent1" w:sz="4" w:space="0"/>
            </w:tcBorders>
          </w:tcPr>
          <w:p w:rsidR="00FF2B6B" w:rsidP="00AD3230" w:rsidRDefault="00FF2B6B" w14:paraId="03EAC9BC" w14:textId="04DE4D44">
            <w:pPr>
              <w:jc w:val="left"/>
              <w:cnfStyle w:val="000000000000" w:firstRow="0" w:lastRow="0" w:firstColumn="0" w:lastColumn="0" w:oddVBand="0" w:evenVBand="0" w:oddHBand="0" w:evenHBand="0" w:firstRowFirstColumn="0" w:firstRowLastColumn="0" w:lastRowFirstColumn="0" w:lastRowLastColumn="0"/>
            </w:pPr>
            <w:r>
              <w:t>General Reflections</w:t>
            </w:r>
          </w:p>
        </w:tc>
        <w:tc>
          <w:tcPr>
            <w:tcW w:w="2028" w:type="dxa"/>
          </w:tcPr>
          <w:p w:rsidR="00FF2B6B" w:rsidP="00AD3230" w:rsidRDefault="00FF2B6B" w14:paraId="6149E4B2" w14:textId="313B1E2D">
            <w:pPr>
              <w:jc w:val="left"/>
              <w:cnfStyle w:val="000000000000" w:firstRow="0" w:lastRow="0" w:firstColumn="0" w:lastColumn="0" w:oddVBand="0" w:evenVBand="0" w:oddHBand="0" w:evenHBand="0" w:firstRowFirstColumn="0" w:firstRowLastColumn="0" w:lastRowFirstColumn="0" w:lastRowLastColumn="0"/>
            </w:pPr>
            <w:r>
              <w:t>Ranishka Fernando, Meia Copeland</w:t>
            </w:r>
          </w:p>
        </w:tc>
      </w:tr>
      <w:tr w:rsidR="00FF2B6B" w:rsidTr="00D97285" w14:paraId="7F2BB1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FF2B6B" w:rsidP="00AD3230" w:rsidRDefault="00FF2B6B" w14:paraId="36945274" w14:textId="77777777">
            <w:pPr>
              <w:jc w:val="left"/>
              <w:rPr>
                <w:iCs/>
              </w:rPr>
            </w:pPr>
          </w:p>
        </w:tc>
        <w:tc>
          <w:tcPr>
            <w:tcW w:w="4097" w:type="dxa"/>
            <w:gridSpan w:val="3"/>
            <w:tcBorders>
              <w:left w:val="single" w:color="549E39" w:themeColor="accent1" w:sz="4" w:space="0"/>
            </w:tcBorders>
          </w:tcPr>
          <w:p w:rsidR="00FF2B6B" w:rsidP="00AD3230" w:rsidRDefault="00FF2B6B" w14:paraId="2BA8ECF9" w14:textId="2AF81936">
            <w:pPr>
              <w:jc w:val="left"/>
              <w:cnfStyle w:val="000000100000" w:firstRow="0" w:lastRow="0" w:firstColumn="0" w:lastColumn="0" w:oddVBand="0" w:evenVBand="0" w:oddHBand="1" w:evenHBand="0" w:firstRowFirstColumn="0" w:firstRowLastColumn="0" w:lastRowFirstColumn="0" w:lastRowLastColumn="0"/>
            </w:pPr>
            <w:r>
              <w:t>Limitations of Design</w:t>
            </w:r>
          </w:p>
        </w:tc>
        <w:tc>
          <w:tcPr>
            <w:tcW w:w="2028" w:type="dxa"/>
          </w:tcPr>
          <w:p w:rsidR="00FF2B6B" w:rsidP="00AD3230" w:rsidRDefault="00FF2B6B" w14:paraId="0A97DDFC" w14:textId="70A2885D">
            <w:pPr>
              <w:jc w:val="left"/>
              <w:cnfStyle w:val="000000100000" w:firstRow="0" w:lastRow="0" w:firstColumn="0" w:lastColumn="0" w:oddVBand="0" w:evenVBand="0" w:oddHBand="1" w:evenHBand="0" w:firstRowFirstColumn="0" w:firstRowLastColumn="0" w:lastRowFirstColumn="0" w:lastRowLastColumn="0"/>
            </w:pPr>
            <w:r>
              <w:t>Marwan</w:t>
            </w:r>
            <w:r w:rsidR="00643767">
              <w:t xml:space="preserve"> Zeyada</w:t>
            </w:r>
          </w:p>
        </w:tc>
      </w:tr>
      <w:tr w:rsidR="00FF2B6B" w:rsidTr="00A15A10" w14:paraId="7DDB94ED"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FF2B6B" w:rsidP="00AD3230" w:rsidRDefault="00FF2B6B" w14:paraId="4B773AB8" w14:textId="77777777">
            <w:pPr>
              <w:jc w:val="left"/>
              <w:rPr>
                <w:iCs/>
              </w:rPr>
            </w:pPr>
          </w:p>
        </w:tc>
        <w:tc>
          <w:tcPr>
            <w:tcW w:w="4097" w:type="dxa"/>
            <w:gridSpan w:val="3"/>
            <w:tcBorders>
              <w:left w:val="single" w:color="549E39" w:themeColor="accent1" w:sz="4" w:space="0"/>
            </w:tcBorders>
          </w:tcPr>
          <w:p w:rsidR="00FF2B6B" w:rsidP="00AD3230" w:rsidRDefault="00FF2B6B" w14:paraId="13C84488" w14:textId="4FA3D7E1">
            <w:pPr>
              <w:jc w:val="left"/>
              <w:cnfStyle w:val="000000000000" w:firstRow="0" w:lastRow="0" w:firstColumn="0" w:lastColumn="0" w:oddVBand="0" w:evenVBand="0" w:oddHBand="0" w:evenHBand="0" w:firstRowFirstColumn="0" w:firstRowLastColumn="0" w:lastRowFirstColumn="0" w:lastRowLastColumn="0"/>
            </w:pPr>
            <w:r>
              <w:t>Future Work</w:t>
            </w:r>
            <w:r w:rsidR="76E42A28">
              <w:t xml:space="preserve"> and Improvements</w:t>
            </w:r>
          </w:p>
        </w:tc>
        <w:tc>
          <w:tcPr>
            <w:tcW w:w="2028" w:type="dxa"/>
          </w:tcPr>
          <w:p w:rsidR="00FF2B6B" w:rsidP="00AD3230" w:rsidRDefault="7AB12F3B" w14:paraId="04F9CA89" w14:textId="4508ECAC">
            <w:pPr>
              <w:jc w:val="left"/>
              <w:cnfStyle w:val="000000000000" w:firstRow="0" w:lastRow="0" w:firstColumn="0" w:lastColumn="0" w:oddVBand="0" w:evenVBand="0" w:oddHBand="0" w:evenHBand="0" w:firstRowFirstColumn="0" w:firstRowLastColumn="0" w:lastRowFirstColumn="0" w:lastRowLastColumn="0"/>
            </w:pPr>
            <w:r>
              <w:t>Talal</w:t>
            </w:r>
            <w:r w:rsidR="7BD29BCF">
              <w:t>, Shawaiz Khan,</w:t>
            </w:r>
            <w:r w:rsidR="00643767">
              <w:t xml:space="preserve"> Marwan Zeyada</w:t>
            </w:r>
          </w:p>
        </w:tc>
      </w:tr>
      <w:tr w:rsidR="00AD3230" w:rsidTr="00E8384E" w14:paraId="20E753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2" w:type="dxa"/>
            <w:gridSpan w:val="4"/>
          </w:tcPr>
          <w:p w:rsidR="00AD3230" w:rsidP="00AD3230" w:rsidRDefault="00092DF8" w14:paraId="66D7CC00" w14:textId="756A3BEA">
            <w:pPr>
              <w:jc w:val="left"/>
            </w:pPr>
            <w:r>
              <w:t xml:space="preserve">9 </w:t>
            </w:r>
            <w:r w:rsidR="00AD3230">
              <w:t>Conclusion</w:t>
            </w:r>
          </w:p>
        </w:tc>
        <w:tc>
          <w:tcPr>
            <w:tcW w:w="2028" w:type="dxa"/>
          </w:tcPr>
          <w:p w:rsidR="00AD3230" w:rsidP="00AD3230" w:rsidRDefault="007B467F" w14:paraId="7FBA15E8" w14:textId="7D9F9B13">
            <w:pPr>
              <w:jc w:val="left"/>
              <w:cnfStyle w:val="000000100000" w:firstRow="0" w:lastRow="0" w:firstColumn="0" w:lastColumn="0" w:oddVBand="0" w:evenVBand="0" w:oddHBand="1" w:evenHBand="0" w:firstRowFirstColumn="0" w:firstRowLastColumn="0" w:lastRowFirstColumn="0" w:lastRowLastColumn="0"/>
            </w:pPr>
            <w:r>
              <w:t xml:space="preserve">Marwan Zeyada, Talal Jaber, and </w:t>
            </w:r>
            <w:r w:rsidR="00A35351">
              <w:t>Meia Copeland</w:t>
            </w:r>
          </w:p>
        </w:tc>
      </w:tr>
      <w:tr w:rsidR="0005027D" w:rsidTr="00E8384E" w14:paraId="0FABAA51" w14:textId="77777777">
        <w:tc>
          <w:tcPr>
            <w:cnfStyle w:val="001000000000" w:firstRow="0" w:lastRow="0" w:firstColumn="1" w:lastColumn="0" w:oddVBand="0" w:evenVBand="0" w:oddHBand="0" w:evenHBand="0" w:firstRowFirstColumn="0" w:firstRowLastColumn="0" w:lastRowFirstColumn="0" w:lastRowLastColumn="0"/>
            <w:tcW w:w="7332" w:type="dxa"/>
            <w:gridSpan w:val="4"/>
          </w:tcPr>
          <w:p w:rsidR="0005027D" w:rsidP="00AD3230" w:rsidRDefault="0005027D" w14:paraId="753DBA3A" w14:textId="6AFF52A6">
            <w:pPr>
              <w:jc w:val="left"/>
            </w:pPr>
            <w:r>
              <w:t>Appendix 1</w:t>
            </w:r>
            <w:r w:rsidR="001F1525">
              <w:t>: Relevant Courses</w:t>
            </w:r>
          </w:p>
        </w:tc>
        <w:tc>
          <w:tcPr>
            <w:tcW w:w="2028" w:type="dxa"/>
          </w:tcPr>
          <w:p w:rsidR="0005027D" w:rsidP="00AD3230" w:rsidRDefault="00E225B3" w14:paraId="5C1E40E0" w14:textId="6C562AFE">
            <w:pPr>
              <w:jc w:val="left"/>
              <w:cnfStyle w:val="000000000000" w:firstRow="0" w:lastRow="0" w:firstColumn="0" w:lastColumn="0" w:oddVBand="0" w:evenVBand="0" w:oddHBand="0" w:evenHBand="0" w:firstRowFirstColumn="0" w:firstRowLastColumn="0" w:lastRowFirstColumn="0" w:lastRowLastColumn="0"/>
            </w:pPr>
            <w:r>
              <w:t>Meia</w:t>
            </w:r>
            <w:r w:rsidRPr="007B467F">
              <w:t xml:space="preserve"> Copeland</w:t>
            </w:r>
          </w:p>
        </w:tc>
      </w:tr>
      <w:tr w:rsidR="00D97285" w:rsidTr="00A15A10" w14:paraId="3ECF07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Pr="00D97285" w:rsidR="00D97285" w:rsidP="00AD3230" w:rsidRDefault="00D97285" w14:paraId="24A15502" w14:textId="145424CC">
            <w:pPr>
              <w:jc w:val="left"/>
              <w:rPr>
                <w:b w:val="0"/>
                <w:bCs w:val="0"/>
              </w:rPr>
            </w:pPr>
            <w:r>
              <w:t>Appendix 2: Additional Diagrams</w:t>
            </w:r>
          </w:p>
        </w:tc>
        <w:tc>
          <w:tcPr>
            <w:tcW w:w="4097" w:type="dxa"/>
            <w:gridSpan w:val="3"/>
            <w:tcBorders>
              <w:left w:val="single" w:color="549E39" w:themeColor="accent1" w:sz="4" w:space="0"/>
            </w:tcBorders>
          </w:tcPr>
          <w:p w:rsidR="00D97285" w:rsidP="00AD3230" w:rsidRDefault="00D97285" w14:paraId="1EF53BB4" w14:textId="7A34CC51">
            <w:pPr>
              <w:jc w:val="left"/>
              <w:cnfStyle w:val="000000100000" w:firstRow="0" w:lastRow="0" w:firstColumn="0" w:lastColumn="0" w:oddVBand="0" w:evenVBand="0" w:oddHBand="1" w:evenHBand="0" w:firstRowFirstColumn="0" w:firstRowLastColumn="0" w:lastRowFirstColumn="0" w:lastRowLastColumn="0"/>
            </w:pPr>
            <w:r>
              <w:t>Measuring Frequency with an</w:t>
            </w:r>
            <w:r w:rsidR="00AB1AF2">
              <w:t xml:space="preserve"> </w:t>
            </w:r>
            <w:r>
              <w:t>Accelerometer</w:t>
            </w:r>
          </w:p>
        </w:tc>
        <w:tc>
          <w:tcPr>
            <w:tcW w:w="2028" w:type="dxa"/>
          </w:tcPr>
          <w:p w:rsidR="00D97285" w:rsidP="00AD3230" w:rsidRDefault="00D97285" w14:paraId="41002D1A" w14:textId="1144DDB1">
            <w:pPr>
              <w:jc w:val="left"/>
              <w:cnfStyle w:val="000000100000" w:firstRow="0" w:lastRow="0" w:firstColumn="0" w:lastColumn="0" w:oddVBand="0" w:evenVBand="0" w:oddHBand="1" w:evenHBand="0" w:firstRowFirstColumn="0" w:firstRowLastColumn="0" w:lastRowFirstColumn="0" w:lastRowLastColumn="0"/>
            </w:pPr>
            <w:r>
              <w:t>Ranishka Fernando</w:t>
            </w:r>
          </w:p>
        </w:tc>
      </w:tr>
      <w:tr w:rsidR="00D97285" w:rsidTr="00D97285" w14:paraId="3940E66B"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D97285" w:rsidP="00AD3230" w:rsidRDefault="00D97285" w14:paraId="0FDFCFDB" w14:textId="08A56087">
            <w:pPr>
              <w:jc w:val="left"/>
            </w:pPr>
          </w:p>
        </w:tc>
        <w:tc>
          <w:tcPr>
            <w:tcW w:w="4097" w:type="dxa"/>
            <w:gridSpan w:val="3"/>
            <w:tcBorders>
              <w:left w:val="single" w:color="549E39" w:themeColor="accent1" w:sz="4" w:space="0"/>
              <w:bottom w:val="single" w:color="549E39" w:themeColor="accent1" w:sz="4" w:space="0"/>
            </w:tcBorders>
          </w:tcPr>
          <w:p w:rsidR="00D97285" w:rsidP="00AD3230" w:rsidRDefault="00D97285" w14:paraId="1835C779" w14:textId="4D2F355A">
            <w:pPr>
              <w:jc w:val="left"/>
              <w:cnfStyle w:val="000000000000" w:firstRow="0" w:lastRow="0" w:firstColumn="0" w:lastColumn="0" w:oddVBand="0" w:evenVBand="0" w:oddHBand="0" w:evenHBand="0" w:firstRowFirstColumn="0" w:firstRowLastColumn="0" w:lastRowFirstColumn="0" w:lastRowLastColumn="0"/>
            </w:pPr>
            <w:r>
              <w:t>Motor</w:t>
            </w:r>
          </w:p>
        </w:tc>
        <w:tc>
          <w:tcPr>
            <w:tcW w:w="2028" w:type="dxa"/>
          </w:tcPr>
          <w:p w:rsidR="00D97285" w:rsidP="00AD3230" w:rsidRDefault="00D97285" w14:paraId="6232284C" w14:textId="4DBF7A2A">
            <w:pPr>
              <w:jc w:val="left"/>
              <w:cnfStyle w:val="000000000000" w:firstRow="0" w:lastRow="0" w:firstColumn="0" w:lastColumn="0" w:oddVBand="0" w:evenVBand="0" w:oddHBand="0" w:evenHBand="0" w:firstRowFirstColumn="0" w:firstRowLastColumn="0" w:lastRowFirstColumn="0" w:lastRowLastColumn="0"/>
            </w:pPr>
            <w:r>
              <w:t>Talal Jaber</w:t>
            </w:r>
          </w:p>
        </w:tc>
      </w:tr>
      <w:tr w:rsidR="00D97285" w:rsidTr="00D97285" w14:paraId="629CB80B" w14:textId="77777777">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D97285" w:rsidP="00AD3230" w:rsidRDefault="00D97285" w14:paraId="34FE1C34" w14:textId="7010E72C">
            <w:pPr>
              <w:jc w:val="left"/>
            </w:pPr>
          </w:p>
        </w:tc>
        <w:tc>
          <w:tcPr>
            <w:tcW w:w="4097" w:type="dxa"/>
            <w:gridSpan w:val="3"/>
            <w:tcBorders>
              <w:left w:val="single" w:color="549E39" w:themeColor="accent1" w:sz="4" w:space="0"/>
            </w:tcBorders>
          </w:tcPr>
          <w:p w:rsidR="00D97285" w:rsidP="00AD3230" w:rsidRDefault="00D97285" w14:paraId="4D0BC93E" w14:textId="774EE292">
            <w:pPr>
              <w:jc w:val="left"/>
              <w:cnfStyle w:val="000000100000" w:firstRow="0" w:lastRow="0" w:firstColumn="0" w:lastColumn="0" w:oddVBand="0" w:evenVBand="0" w:oddHBand="1" w:evenHBand="0" w:firstRowFirstColumn="0" w:firstRowLastColumn="0" w:lastRowFirstColumn="0" w:lastRowLastColumn="0"/>
            </w:pPr>
            <w:r>
              <w:t>Database</w:t>
            </w:r>
          </w:p>
        </w:tc>
        <w:tc>
          <w:tcPr>
            <w:tcW w:w="2028" w:type="dxa"/>
          </w:tcPr>
          <w:p w:rsidR="00D97285" w:rsidP="00AD3230" w:rsidRDefault="00D97285" w14:paraId="58341F2C" w14:textId="2856EB0F">
            <w:pPr>
              <w:jc w:val="left"/>
              <w:cnfStyle w:val="000000100000" w:firstRow="0" w:lastRow="0" w:firstColumn="0" w:lastColumn="0" w:oddVBand="0" w:evenVBand="0" w:oddHBand="1" w:evenHBand="0" w:firstRowFirstColumn="0" w:firstRowLastColumn="0" w:lastRowFirstColumn="0" w:lastRowLastColumn="0"/>
            </w:pPr>
            <w:r>
              <w:t>Shawaiz Khan</w:t>
            </w:r>
          </w:p>
        </w:tc>
      </w:tr>
      <w:tr w:rsidR="00D97285" w:rsidTr="00D97285" w14:paraId="59438B68" w14:textId="77777777">
        <w:trPr>
          <w:trHeight w:val="281"/>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D97285" w:rsidP="00AD3230" w:rsidRDefault="00D97285" w14:paraId="0E33D591" w14:textId="77777777">
            <w:pPr>
              <w:jc w:val="left"/>
            </w:pPr>
          </w:p>
        </w:tc>
        <w:tc>
          <w:tcPr>
            <w:tcW w:w="4097" w:type="dxa"/>
            <w:gridSpan w:val="3"/>
            <w:tcBorders>
              <w:top w:val="single" w:color="549E39" w:themeColor="accent1" w:sz="4" w:space="0"/>
              <w:left w:val="single" w:color="549E39" w:themeColor="accent1" w:sz="4" w:space="0"/>
            </w:tcBorders>
          </w:tcPr>
          <w:p w:rsidR="00D97285" w:rsidP="00AD3230" w:rsidRDefault="00D97285" w14:paraId="7594DE49" w14:textId="1791BA0B">
            <w:pPr>
              <w:jc w:val="left"/>
              <w:cnfStyle w:val="000000000000" w:firstRow="0" w:lastRow="0" w:firstColumn="0" w:lastColumn="0" w:oddVBand="0" w:evenVBand="0" w:oddHBand="0" w:evenHBand="0" w:firstRowFirstColumn="0" w:firstRowLastColumn="0" w:lastRowFirstColumn="0" w:lastRowLastColumn="0"/>
            </w:pPr>
            <w:r>
              <w:t>User Interface</w:t>
            </w:r>
          </w:p>
        </w:tc>
        <w:tc>
          <w:tcPr>
            <w:tcW w:w="2028" w:type="dxa"/>
          </w:tcPr>
          <w:p w:rsidR="00D97285" w:rsidP="00AD3230" w:rsidRDefault="00D97285" w14:paraId="6B2082B7" w14:textId="0B0BF2F7">
            <w:pPr>
              <w:jc w:val="left"/>
              <w:cnfStyle w:val="000000000000" w:firstRow="0" w:lastRow="0" w:firstColumn="0" w:lastColumn="0" w:oddVBand="0" w:evenVBand="0" w:oddHBand="0" w:evenHBand="0" w:firstRowFirstColumn="0" w:firstRowLastColumn="0" w:lastRowFirstColumn="0" w:lastRowLastColumn="0"/>
            </w:pPr>
            <w:r>
              <w:t>Marwan Zeyada</w:t>
            </w:r>
          </w:p>
        </w:tc>
      </w:tr>
      <w:tr w:rsidR="0005027D" w:rsidTr="00E8384E" w14:paraId="7EF591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2" w:type="dxa"/>
            <w:gridSpan w:val="4"/>
          </w:tcPr>
          <w:p w:rsidR="0005027D" w:rsidP="00AD3230" w:rsidRDefault="0005027D" w14:paraId="2045EAE4" w14:textId="03C3450E">
            <w:pPr>
              <w:jc w:val="left"/>
            </w:pPr>
            <w:r>
              <w:t>Appendix 3</w:t>
            </w:r>
            <w:r w:rsidR="001F1525">
              <w:t>: Costs</w:t>
            </w:r>
          </w:p>
        </w:tc>
        <w:tc>
          <w:tcPr>
            <w:tcW w:w="2028" w:type="dxa"/>
          </w:tcPr>
          <w:p w:rsidR="0005027D" w:rsidP="00AD3230" w:rsidRDefault="0005027D" w14:paraId="3550FC8E" w14:textId="54BB4688">
            <w:pPr>
              <w:jc w:val="left"/>
              <w:cnfStyle w:val="000000100000" w:firstRow="0" w:lastRow="0" w:firstColumn="0" w:lastColumn="0" w:oddVBand="0" w:evenVBand="0" w:oddHBand="1" w:evenHBand="0" w:firstRowFirstColumn="0" w:firstRowLastColumn="0" w:lastRowFirstColumn="0" w:lastRowLastColumn="0"/>
            </w:pPr>
            <w:r>
              <w:t>Meia Copeland</w:t>
            </w:r>
          </w:p>
        </w:tc>
      </w:tr>
      <w:tr w:rsidR="00477499" w:rsidTr="00E8384E" w14:paraId="761D5011" w14:textId="77777777">
        <w:tc>
          <w:tcPr>
            <w:cnfStyle w:val="001000000000" w:firstRow="0" w:lastRow="0" w:firstColumn="1" w:lastColumn="0" w:oddVBand="0" w:evenVBand="0" w:oddHBand="0" w:evenHBand="0" w:firstRowFirstColumn="0" w:firstRowLastColumn="0" w:lastRowFirstColumn="0" w:lastRowLastColumn="0"/>
            <w:tcW w:w="7332" w:type="dxa"/>
            <w:gridSpan w:val="4"/>
          </w:tcPr>
          <w:p w:rsidR="00477499" w:rsidP="00AD3230" w:rsidRDefault="00477499" w14:paraId="21CD287C" w14:textId="5C668A78">
            <w:pPr>
              <w:jc w:val="left"/>
            </w:pPr>
            <w:r>
              <w:t>Appendix 4: Work Plan</w:t>
            </w:r>
          </w:p>
        </w:tc>
        <w:tc>
          <w:tcPr>
            <w:tcW w:w="2028" w:type="dxa"/>
          </w:tcPr>
          <w:p w:rsidR="00477499" w:rsidP="00AD3230" w:rsidRDefault="00477499" w14:paraId="5696E6B3" w14:textId="5BAB6572">
            <w:pPr>
              <w:jc w:val="left"/>
              <w:cnfStyle w:val="000000000000" w:firstRow="0" w:lastRow="0" w:firstColumn="0" w:lastColumn="0" w:oddVBand="0" w:evenVBand="0" w:oddHBand="0" w:evenHBand="0" w:firstRowFirstColumn="0" w:firstRowLastColumn="0" w:lastRowFirstColumn="0" w:lastRowLastColumn="0"/>
            </w:pPr>
            <w:r>
              <w:t>Meia Copeland and Shawaiz Khan</w:t>
            </w:r>
          </w:p>
        </w:tc>
      </w:tr>
      <w:tr w:rsidR="00477499" w:rsidTr="00E8384E" w14:paraId="1AE2C3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2" w:type="dxa"/>
            <w:gridSpan w:val="4"/>
          </w:tcPr>
          <w:p w:rsidR="00477499" w:rsidP="00AD3230" w:rsidRDefault="00477499" w14:paraId="0D165B31" w14:textId="589D9F48">
            <w:pPr>
              <w:jc w:val="left"/>
            </w:pPr>
            <w:r>
              <w:t>Appendix 5: Progress Report</w:t>
            </w:r>
          </w:p>
        </w:tc>
        <w:tc>
          <w:tcPr>
            <w:tcW w:w="2028" w:type="dxa"/>
          </w:tcPr>
          <w:p w:rsidR="00477499" w:rsidP="00AD3230" w:rsidRDefault="00477499" w14:paraId="2DB52F42" w14:textId="725F3831">
            <w:pPr>
              <w:jc w:val="left"/>
              <w:cnfStyle w:val="000000100000" w:firstRow="0" w:lastRow="0" w:firstColumn="0" w:lastColumn="0" w:oddVBand="0" w:evenVBand="0" w:oddHBand="1" w:evenHBand="0" w:firstRowFirstColumn="0" w:firstRowLastColumn="0" w:lastRowFirstColumn="0" w:lastRowLastColumn="0"/>
            </w:pPr>
            <w:r>
              <w:t>All members</w:t>
            </w:r>
          </w:p>
        </w:tc>
      </w:tr>
      <w:tr w:rsidR="00477499" w:rsidTr="00E8384E" w14:paraId="2171746E" w14:textId="77777777">
        <w:tc>
          <w:tcPr>
            <w:cnfStyle w:val="001000000000" w:firstRow="0" w:lastRow="0" w:firstColumn="1" w:lastColumn="0" w:oddVBand="0" w:evenVBand="0" w:oddHBand="0" w:evenHBand="0" w:firstRowFirstColumn="0" w:firstRowLastColumn="0" w:lastRowFirstColumn="0" w:lastRowLastColumn="0"/>
            <w:tcW w:w="7332" w:type="dxa"/>
            <w:gridSpan w:val="4"/>
          </w:tcPr>
          <w:p w:rsidR="00477499" w:rsidP="00AD3230" w:rsidRDefault="00477499" w14:paraId="230CE2FC" w14:textId="0C36673D">
            <w:pPr>
              <w:jc w:val="left"/>
            </w:pPr>
            <w:r>
              <w:t>Appendix 6: Proposal</w:t>
            </w:r>
          </w:p>
        </w:tc>
        <w:tc>
          <w:tcPr>
            <w:tcW w:w="2028" w:type="dxa"/>
          </w:tcPr>
          <w:p w:rsidR="00477499" w:rsidP="00AD3230" w:rsidRDefault="00477499" w14:paraId="406C9A8A" w14:textId="49FBB506">
            <w:pPr>
              <w:jc w:val="left"/>
              <w:cnfStyle w:val="000000000000" w:firstRow="0" w:lastRow="0" w:firstColumn="0" w:lastColumn="0" w:oddVBand="0" w:evenVBand="0" w:oddHBand="0" w:evenHBand="0" w:firstRowFirstColumn="0" w:firstRowLastColumn="0" w:lastRowFirstColumn="0" w:lastRowLastColumn="0"/>
            </w:pPr>
            <w:r>
              <w:t>All members</w:t>
            </w:r>
          </w:p>
        </w:tc>
      </w:tr>
    </w:tbl>
    <w:p w:rsidR="005945E3" w:rsidRDefault="005945E3" w14:paraId="15D5D1EE" w14:textId="6503F2BB">
      <w:pPr>
        <w:spacing w:line="259" w:lineRule="auto"/>
        <w:jc w:val="left"/>
        <w:rPr>
          <w:lang w:val="en-CA"/>
        </w:rPr>
      </w:pPr>
    </w:p>
    <w:p w:rsidR="0034115F" w:rsidP="0034115F" w:rsidRDefault="0034115F" w14:paraId="6FDA6F20" w14:textId="411D279E">
      <w:pPr>
        <w:pStyle w:val="Heading3"/>
      </w:pPr>
      <w:bookmarkStart w:name="_Toc131499161" w:id="107"/>
      <w:r>
        <w:t>Proposal Contributions</w:t>
      </w:r>
      <w:bookmarkEnd w:id="107"/>
    </w:p>
    <w:tbl>
      <w:tblPr>
        <w:tblStyle w:val="ListTable3-Accent1"/>
        <w:tblW w:w="9360" w:type="dxa"/>
        <w:tblLook w:val="04A0" w:firstRow="1" w:lastRow="0" w:firstColumn="1" w:lastColumn="0" w:noHBand="0" w:noVBand="1"/>
      </w:tblPr>
      <w:tblGrid>
        <w:gridCol w:w="1619"/>
        <w:gridCol w:w="1648"/>
        <w:gridCol w:w="3748"/>
        <w:gridCol w:w="2345"/>
      </w:tblGrid>
      <w:tr w:rsidR="0061695D" w:rsidTr="00A336BB" w14:paraId="3AC8494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15" w:type="dxa"/>
            <w:gridSpan w:val="3"/>
          </w:tcPr>
          <w:p w:rsidR="0061695D" w:rsidP="00A336BB" w:rsidRDefault="0061695D" w14:paraId="6933CC52" w14:textId="77777777">
            <w:r>
              <w:t>Proposal</w:t>
            </w:r>
          </w:p>
        </w:tc>
        <w:tc>
          <w:tcPr>
            <w:tcW w:w="2345" w:type="dxa"/>
          </w:tcPr>
          <w:p w:rsidR="0061695D" w:rsidP="00A336BB" w:rsidRDefault="0061695D" w14:paraId="03324687" w14:textId="77777777">
            <w:pPr>
              <w:cnfStyle w:val="100000000000" w:firstRow="1" w:lastRow="0" w:firstColumn="0" w:lastColumn="0" w:oddVBand="0" w:evenVBand="0" w:oddHBand="0" w:evenHBand="0" w:firstRowFirstColumn="0" w:firstRowLastColumn="0" w:lastRowFirstColumn="0" w:lastRowLastColumn="0"/>
            </w:pPr>
            <w:r>
              <w:t>Contributor</w:t>
            </w:r>
          </w:p>
        </w:tc>
      </w:tr>
      <w:tr w:rsidR="0061695D" w:rsidTr="00A336BB" w14:paraId="1D3A20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30AF6D3B" w14:textId="77777777">
            <w:r>
              <w:t>Introduction</w:t>
            </w:r>
          </w:p>
        </w:tc>
        <w:tc>
          <w:tcPr>
            <w:tcW w:w="5396" w:type="dxa"/>
            <w:gridSpan w:val="2"/>
            <w:tcBorders>
              <w:left w:val="single" w:color="549E39" w:themeColor="accent1" w:sz="4" w:space="0"/>
            </w:tcBorders>
          </w:tcPr>
          <w:p w:rsidR="0061695D" w:rsidP="00A336BB" w:rsidRDefault="0061695D" w14:paraId="54FE2B67" w14:textId="77777777">
            <w:pPr>
              <w:cnfStyle w:val="000000100000" w:firstRow="0" w:lastRow="0" w:firstColumn="0" w:lastColumn="0" w:oddVBand="0" w:evenVBand="0" w:oddHBand="1" w:evenHBand="0" w:firstRowFirstColumn="0" w:firstRowLastColumn="0" w:lastRowFirstColumn="0" w:lastRowLastColumn="0"/>
            </w:pPr>
            <w:r>
              <w:t>Background</w:t>
            </w:r>
          </w:p>
        </w:tc>
        <w:tc>
          <w:tcPr>
            <w:tcW w:w="2345" w:type="dxa"/>
          </w:tcPr>
          <w:p w:rsidR="0061695D" w:rsidP="00A336BB" w:rsidRDefault="0061695D" w14:paraId="35D3E662"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5DF9E972"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5A0C4B6D" w14:textId="77777777"/>
        </w:tc>
        <w:tc>
          <w:tcPr>
            <w:tcW w:w="5396" w:type="dxa"/>
            <w:gridSpan w:val="2"/>
            <w:tcBorders>
              <w:left w:val="single" w:color="549E39" w:themeColor="accent1" w:sz="4" w:space="0"/>
            </w:tcBorders>
          </w:tcPr>
          <w:p w:rsidR="0061695D" w:rsidP="00A336BB" w:rsidRDefault="0061695D" w14:paraId="24B67FD2" w14:textId="77777777">
            <w:pPr>
              <w:cnfStyle w:val="000000000000" w:firstRow="0" w:lastRow="0" w:firstColumn="0" w:lastColumn="0" w:oddVBand="0" w:evenVBand="0" w:oddHBand="0" w:evenHBand="0" w:firstRowFirstColumn="0" w:firstRowLastColumn="0" w:lastRowFirstColumn="0" w:lastRowLastColumn="0"/>
            </w:pPr>
            <w:r>
              <w:t>Motivation</w:t>
            </w:r>
          </w:p>
        </w:tc>
        <w:tc>
          <w:tcPr>
            <w:tcW w:w="2345" w:type="dxa"/>
          </w:tcPr>
          <w:p w:rsidR="0061695D" w:rsidP="00A336BB" w:rsidRDefault="0061695D" w14:paraId="0852725C"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265CF5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577D92D4" w14:textId="77777777"/>
        </w:tc>
        <w:tc>
          <w:tcPr>
            <w:tcW w:w="5396" w:type="dxa"/>
            <w:gridSpan w:val="2"/>
            <w:tcBorders>
              <w:left w:val="single" w:color="549E39" w:themeColor="accent1" w:sz="4" w:space="0"/>
            </w:tcBorders>
          </w:tcPr>
          <w:p w:rsidR="0061695D" w:rsidP="00A336BB" w:rsidRDefault="0061695D" w14:paraId="0776B5BF" w14:textId="77777777">
            <w:pPr>
              <w:cnfStyle w:val="000000100000" w:firstRow="0" w:lastRow="0" w:firstColumn="0" w:lastColumn="0" w:oddVBand="0" w:evenVBand="0" w:oddHBand="1" w:evenHBand="0" w:firstRowFirstColumn="0" w:firstRowLastColumn="0" w:lastRowFirstColumn="0" w:lastRowLastColumn="0"/>
            </w:pPr>
            <w:r>
              <w:t>Project Objectives</w:t>
            </w:r>
          </w:p>
        </w:tc>
        <w:tc>
          <w:tcPr>
            <w:tcW w:w="2345" w:type="dxa"/>
          </w:tcPr>
          <w:p w:rsidR="0061695D" w:rsidP="00A336BB" w:rsidRDefault="0061695D" w14:paraId="702714FC"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429FE07A" w14:textId="77777777">
        <w:tc>
          <w:tcPr>
            <w:cnfStyle w:val="001000000000" w:firstRow="0" w:lastRow="0" w:firstColumn="1" w:lastColumn="0" w:oddVBand="0" w:evenVBand="0" w:oddHBand="0" w:evenHBand="0" w:firstRowFirstColumn="0" w:firstRowLastColumn="0" w:lastRowFirstColumn="0" w:lastRowLastColumn="0"/>
            <w:tcW w:w="1619" w:type="dxa"/>
            <w:vMerge w:val="restart"/>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573082D4" w14:textId="77777777">
            <w:r>
              <w:t>Research</w:t>
            </w:r>
          </w:p>
        </w:tc>
        <w:tc>
          <w:tcPr>
            <w:tcW w:w="5396" w:type="dxa"/>
            <w:gridSpan w:val="2"/>
            <w:tcBorders>
              <w:left w:val="single" w:color="549E39" w:themeColor="accent1" w:sz="4" w:space="0"/>
            </w:tcBorders>
          </w:tcPr>
          <w:p w:rsidR="0061695D" w:rsidP="00A336BB" w:rsidRDefault="0061695D" w14:paraId="7B17D9D3" w14:textId="77777777">
            <w:pPr>
              <w:cnfStyle w:val="000000000000" w:firstRow="0" w:lastRow="0" w:firstColumn="0" w:lastColumn="0" w:oddVBand="0" w:evenVBand="0" w:oddHBand="0" w:evenHBand="0" w:firstRowFirstColumn="0" w:firstRowLastColumn="0" w:lastRowFirstColumn="0" w:lastRowLastColumn="0"/>
            </w:pPr>
            <w:r>
              <w:t>Vibrations to be Simulated</w:t>
            </w:r>
          </w:p>
        </w:tc>
        <w:tc>
          <w:tcPr>
            <w:tcW w:w="2345" w:type="dxa"/>
          </w:tcPr>
          <w:p w:rsidR="0061695D" w:rsidP="00A336BB" w:rsidRDefault="0061695D" w14:paraId="5D0C798C"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678297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0A738263" w14:textId="77777777"/>
        </w:tc>
        <w:tc>
          <w:tcPr>
            <w:tcW w:w="1648" w:type="dxa"/>
            <w:vMerge w:val="restart"/>
            <w:tcBorders>
              <w:left w:val="single" w:color="549E39" w:themeColor="accent1" w:sz="4" w:space="0"/>
              <w:right w:val="single" w:color="549E39" w:themeColor="accent1" w:sz="4" w:space="0"/>
            </w:tcBorders>
          </w:tcPr>
          <w:p w:rsidR="0061695D" w:rsidP="00A336BB" w:rsidRDefault="0061695D" w14:paraId="0C5DD02F" w14:textId="77777777">
            <w:pPr>
              <w:cnfStyle w:val="000000100000" w:firstRow="0" w:lastRow="0" w:firstColumn="0" w:lastColumn="0" w:oddVBand="0" w:evenVBand="0" w:oddHBand="1" w:evenHBand="0" w:firstRowFirstColumn="0" w:firstRowLastColumn="0" w:lastRowFirstColumn="0" w:lastRowLastColumn="0"/>
            </w:pPr>
            <w:r>
              <w:t>Methods of Simulation</w:t>
            </w:r>
          </w:p>
        </w:tc>
        <w:tc>
          <w:tcPr>
            <w:tcW w:w="3748" w:type="dxa"/>
            <w:tcBorders>
              <w:left w:val="single" w:color="549E39" w:themeColor="accent1" w:sz="4" w:space="0"/>
            </w:tcBorders>
          </w:tcPr>
          <w:p w:rsidR="0061695D" w:rsidP="00A336BB" w:rsidRDefault="0061695D" w14:paraId="060841BE" w14:textId="77777777">
            <w:pPr>
              <w:cnfStyle w:val="000000100000" w:firstRow="0" w:lastRow="0" w:firstColumn="0" w:lastColumn="0" w:oddVBand="0" w:evenVBand="0" w:oddHBand="1" w:evenHBand="0" w:firstRowFirstColumn="0" w:firstRowLastColumn="0" w:lastRowFirstColumn="0" w:lastRowLastColumn="0"/>
            </w:pPr>
            <w:r>
              <w:t>Earthquake Shake Table</w:t>
            </w:r>
          </w:p>
        </w:tc>
        <w:tc>
          <w:tcPr>
            <w:tcW w:w="2345" w:type="dxa"/>
          </w:tcPr>
          <w:p w:rsidR="0061695D" w:rsidP="00A336BB" w:rsidRDefault="0061695D" w14:paraId="05CEBF03"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20E3A020"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17F259AF" w14:textId="77777777"/>
        </w:tc>
        <w:tc>
          <w:tcPr>
            <w:tcW w:w="1648" w:type="dxa"/>
            <w:vMerge/>
            <w:tcBorders>
              <w:left w:val="single" w:color="549E39" w:themeColor="accent1" w:sz="4" w:space="0"/>
            </w:tcBorders>
          </w:tcPr>
          <w:p w:rsidR="0061695D" w:rsidP="00A336BB" w:rsidRDefault="0061695D" w14:paraId="47674EB6" w14:textId="77777777">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color="549E39" w:themeColor="accent1" w:sz="4" w:space="0"/>
            </w:tcBorders>
          </w:tcPr>
          <w:p w:rsidR="0061695D" w:rsidP="00A336BB" w:rsidRDefault="0061695D" w14:paraId="61438889" w14:textId="77777777">
            <w:pPr>
              <w:cnfStyle w:val="000000000000" w:firstRow="0" w:lastRow="0" w:firstColumn="0" w:lastColumn="0" w:oddVBand="0" w:evenVBand="0" w:oddHBand="0" w:evenHBand="0" w:firstRowFirstColumn="0" w:firstRowLastColumn="0" w:lastRowFirstColumn="0" w:lastRowLastColumn="0"/>
            </w:pPr>
            <w:r>
              <w:t>Sub-woofers and Haptic Transducer</w:t>
            </w:r>
          </w:p>
        </w:tc>
        <w:tc>
          <w:tcPr>
            <w:tcW w:w="2345" w:type="dxa"/>
          </w:tcPr>
          <w:p w:rsidR="0061695D" w:rsidP="00A336BB" w:rsidRDefault="0061695D" w14:paraId="76D9E99A"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1B2FD1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61695D" w:rsidP="00A336BB" w:rsidRDefault="0061695D" w14:paraId="5782A3BF" w14:textId="77777777"/>
        </w:tc>
        <w:tc>
          <w:tcPr>
            <w:tcW w:w="1648" w:type="dxa"/>
            <w:vMerge/>
            <w:tcBorders>
              <w:left w:val="single" w:color="549E39" w:themeColor="accent1" w:sz="4" w:space="0"/>
            </w:tcBorders>
          </w:tcPr>
          <w:p w:rsidR="0061695D" w:rsidP="00A336BB" w:rsidRDefault="0061695D" w14:paraId="49D0B219" w14:textId="77777777">
            <w:pPr>
              <w:cnfStyle w:val="000000100000" w:firstRow="0" w:lastRow="0" w:firstColumn="0" w:lastColumn="0" w:oddVBand="0" w:evenVBand="0" w:oddHBand="1" w:evenHBand="0" w:firstRowFirstColumn="0" w:firstRowLastColumn="0" w:lastRowFirstColumn="0" w:lastRowLastColumn="0"/>
            </w:pPr>
          </w:p>
        </w:tc>
        <w:tc>
          <w:tcPr>
            <w:tcW w:w="3748" w:type="dxa"/>
            <w:tcBorders>
              <w:left w:val="single" w:color="549E39" w:themeColor="accent1" w:sz="4" w:space="0"/>
            </w:tcBorders>
          </w:tcPr>
          <w:p w:rsidR="0061695D" w:rsidP="00A336BB" w:rsidRDefault="0061695D" w14:paraId="664D4F82" w14:textId="77777777">
            <w:pPr>
              <w:cnfStyle w:val="000000100000" w:firstRow="0" w:lastRow="0" w:firstColumn="0" w:lastColumn="0" w:oddVBand="0" w:evenVBand="0" w:oddHBand="1" w:evenHBand="0" w:firstRowFirstColumn="0" w:firstRowLastColumn="0" w:lastRowFirstColumn="0" w:lastRowLastColumn="0"/>
            </w:pPr>
            <w:r>
              <w:t>DC Brushless Motor</w:t>
            </w:r>
          </w:p>
        </w:tc>
        <w:tc>
          <w:tcPr>
            <w:tcW w:w="2345" w:type="dxa"/>
          </w:tcPr>
          <w:p w:rsidR="0061695D" w:rsidP="00A336BB" w:rsidRDefault="0061695D" w14:paraId="3EF013AE" w14:textId="77777777">
            <w:pPr>
              <w:cnfStyle w:val="000000100000" w:firstRow="0" w:lastRow="0" w:firstColumn="0" w:lastColumn="0" w:oddVBand="0" w:evenVBand="0" w:oddHBand="1" w:evenHBand="0" w:firstRowFirstColumn="0" w:firstRowLastColumn="0" w:lastRowFirstColumn="0" w:lastRowLastColumn="0"/>
            </w:pPr>
            <w:r>
              <w:t>Meia Copeland, Talal Jaber, and Ranishka Fernando</w:t>
            </w:r>
          </w:p>
        </w:tc>
      </w:tr>
      <w:tr w:rsidR="0061695D" w:rsidTr="00A336BB" w14:paraId="1A36F9D9"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14908C47" w14:textId="77777777"/>
        </w:tc>
        <w:tc>
          <w:tcPr>
            <w:tcW w:w="1648" w:type="dxa"/>
            <w:vMerge/>
            <w:tcBorders>
              <w:left w:val="single" w:color="549E39" w:themeColor="accent1" w:sz="4" w:space="0"/>
            </w:tcBorders>
          </w:tcPr>
          <w:p w:rsidR="0061695D" w:rsidP="00A336BB" w:rsidRDefault="0061695D" w14:paraId="08623B5D" w14:textId="77777777">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color="549E39" w:themeColor="accent1" w:sz="4" w:space="0"/>
            </w:tcBorders>
          </w:tcPr>
          <w:p w:rsidR="0061695D" w:rsidP="00A336BB" w:rsidRDefault="0061695D" w14:paraId="3B8C21C6" w14:textId="77777777">
            <w:pPr>
              <w:cnfStyle w:val="000000000000" w:firstRow="0" w:lastRow="0" w:firstColumn="0" w:lastColumn="0" w:oddVBand="0" w:evenVBand="0" w:oddHBand="0" w:evenHBand="0" w:firstRowFirstColumn="0" w:firstRowLastColumn="0" w:lastRowFirstColumn="0" w:lastRowLastColumn="0"/>
            </w:pPr>
            <w:r>
              <w:t>Stepper Motor and Fine Control Linear Actuator</w:t>
            </w:r>
          </w:p>
        </w:tc>
        <w:tc>
          <w:tcPr>
            <w:tcW w:w="2345" w:type="dxa"/>
          </w:tcPr>
          <w:p w:rsidR="0061695D" w:rsidP="00A336BB" w:rsidRDefault="0061695D" w14:paraId="09F86B3F"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043D2C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4A1BC8E2" w14:textId="77777777"/>
        </w:tc>
        <w:tc>
          <w:tcPr>
            <w:tcW w:w="1648" w:type="dxa"/>
            <w:vMerge w:val="restart"/>
            <w:tcBorders>
              <w:left w:val="single" w:color="549E39" w:themeColor="accent1" w:sz="4" w:space="0"/>
              <w:bottom w:val="nil"/>
              <w:right w:val="single" w:color="549E39" w:themeColor="accent1" w:sz="4" w:space="0"/>
            </w:tcBorders>
          </w:tcPr>
          <w:p w:rsidR="0061695D" w:rsidP="00A336BB" w:rsidRDefault="0061695D" w14:paraId="26F651C8" w14:textId="77777777">
            <w:pPr>
              <w:cnfStyle w:val="000000100000" w:firstRow="0" w:lastRow="0" w:firstColumn="0" w:lastColumn="0" w:oddVBand="0" w:evenVBand="0" w:oddHBand="1" w:evenHBand="0" w:firstRowFirstColumn="0" w:firstRowLastColumn="0" w:lastRowFirstColumn="0" w:lastRowLastColumn="0"/>
            </w:pPr>
            <w:r>
              <w:t>Software</w:t>
            </w:r>
          </w:p>
        </w:tc>
        <w:tc>
          <w:tcPr>
            <w:tcW w:w="3748" w:type="dxa"/>
            <w:tcBorders>
              <w:left w:val="single" w:color="549E39" w:themeColor="accent1" w:sz="4" w:space="0"/>
            </w:tcBorders>
          </w:tcPr>
          <w:p w:rsidR="0061695D" w:rsidP="00A336BB" w:rsidRDefault="0061695D" w14:paraId="52AC2AAA" w14:textId="77777777">
            <w:pPr>
              <w:cnfStyle w:val="000000100000" w:firstRow="0" w:lastRow="0" w:firstColumn="0" w:lastColumn="0" w:oddVBand="0" w:evenVBand="0" w:oddHBand="1" w:evenHBand="0" w:firstRowFirstColumn="0" w:firstRowLastColumn="0" w:lastRowFirstColumn="0" w:lastRowLastColumn="0"/>
            </w:pPr>
            <w:r>
              <w:t>Database Options</w:t>
            </w:r>
          </w:p>
        </w:tc>
        <w:tc>
          <w:tcPr>
            <w:tcW w:w="2345" w:type="dxa"/>
          </w:tcPr>
          <w:p w:rsidR="0061695D" w:rsidP="00A336BB" w:rsidRDefault="0061695D" w14:paraId="31EDA0C3" w14:textId="77777777">
            <w:pPr>
              <w:cnfStyle w:val="000000100000" w:firstRow="0" w:lastRow="0" w:firstColumn="0" w:lastColumn="0" w:oddVBand="0" w:evenVBand="0" w:oddHBand="1" w:evenHBand="0" w:firstRowFirstColumn="0" w:firstRowLastColumn="0" w:lastRowFirstColumn="0" w:lastRowLastColumn="0"/>
            </w:pPr>
            <w:r>
              <w:t>Shawaiz Khan</w:t>
            </w:r>
          </w:p>
        </w:tc>
      </w:tr>
      <w:tr w:rsidR="0061695D" w:rsidTr="00A336BB" w14:paraId="5D23CB33"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39F398B6" w14:textId="77777777"/>
        </w:tc>
        <w:tc>
          <w:tcPr>
            <w:tcW w:w="1648" w:type="dxa"/>
            <w:vMerge/>
            <w:tcBorders>
              <w:left w:val="single" w:color="549E39" w:themeColor="accent1" w:sz="4" w:space="0"/>
            </w:tcBorders>
          </w:tcPr>
          <w:p w:rsidR="0061695D" w:rsidP="00A336BB" w:rsidRDefault="0061695D" w14:paraId="51365DCD" w14:textId="77777777">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color="549E39" w:themeColor="accent1" w:sz="4" w:space="0"/>
            </w:tcBorders>
          </w:tcPr>
          <w:p w:rsidR="0061695D" w:rsidP="00A336BB" w:rsidRDefault="00820868" w14:paraId="2DB95997" w14:textId="5B64A115">
            <w:pPr>
              <w:cnfStyle w:val="000000000000" w:firstRow="0" w:lastRow="0" w:firstColumn="0" w:lastColumn="0" w:oddVBand="0" w:evenVBand="0" w:oddHBand="0" w:evenHBand="0" w:firstRowFirstColumn="0" w:firstRowLastColumn="0" w:lastRowFirstColumn="0" w:lastRowLastColumn="0"/>
            </w:pPr>
            <w:r>
              <w:t>User Interface</w:t>
            </w:r>
            <w:r w:rsidR="0061695D">
              <w:t xml:space="preserve"> Framework</w:t>
            </w:r>
          </w:p>
        </w:tc>
        <w:tc>
          <w:tcPr>
            <w:tcW w:w="2345" w:type="dxa"/>
          </w:tcPr>
          <w:p w:rsidR="0061695D" w:rsidP="00A336BB" w:rsidRDefault="0061695D" w14:paraId="3AAEC0B6" w14:textId="77777777">
            <w:pPr>
              <w:cnfStyle w:val="000000000000" w:firstRow="0" w:lastRow="0" w:firstColumn="0" w:lastColumn="0" w:oddVBand="0" w:evenVBand="0" w:oddHBand="0" w:evenHBand="0" w:firstRowFirstColumn="0" w:firstRowLastColumn="0" w:lastRowFirstColumn="0" w:lastRowLastColumn="0"/>
            </w:pPr>
            <w:r>
              <w:t>Marwan Zeyada</w:t>
            </w:r>
          </w:p>
        </w:tc>
      </w:tr>
      <w:tr w:rsidR="0061695D" w:rsidTr="00A336BB" w14:paraId="5ED0AF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41374F80" w14:textId="77777777">
            <w:r>
              <w:t>System Design</w:t>
            </w:r>
          </w:p>
        </w:tc>
        <w:tc>
          <w:tcPr>
            <w:tcW w:w="5396" w:type="dxa"/>
            <w:gridSpan w:val="2"/>
            <w:tcBorders>
              <w:left w:val="single" w:color="549E39" w:themeColor="accent1" w:sz="4" w:space="0"/>
            </w:tcBorders>
          </w:tcPr>
          <w:p w:rsidR="0061695D" w:rsidP="00A336BB" w:rsidRDefault="0061695D" w14:paraId="01F1B187" w14:textId="77777777">
            <w:pPr>
              <w:cnfStyle w:val="000000100000" w:firstRow="0" w:lastRow="0" w:firstColumn="0" w:lastColumn="0" w:oddVBand="0" w:evenVBand="0" w:oddHBand="1" w:evenHBand="0" w:firstRowFirstColumn="0" w:firstRowLastColumn="0" w:lastRowFirstColumn="0" w:lastRowLastColumn="0"/>
            </w:pPr>
            <w:r>
              <w:t>Actuator Test Plan</w:t>
            </w:r>
          </w:p>
        </w:tc>
        <w:tc>
          <w:tcPr>
            <w:tcW w:w="2345" w:type="dxa"/>
          </w:tcPr>
          <w:p w:rsidR="0061695D" w:rsidP="00A336BB" w:rsidRDefault="0061695D" w14:paraId="30343B38"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65BDDDC1"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06E9E8BE" w14:textId="77777777"/>
        </w:tc>
        <w:tc>
          <w:tcPr>
            <w:tcW w:w="5396" w:type="dxa"/>
            <w:gridSpan w:val="2"/>
            <w:tcBorders>
              <w:left w:val="single" w:color="549E39" w:themeColor="accent1" w:sz="4" w:space="0"/>
            </w:tcBorders>
          </w:tcPr>
          <w:p w:rsidR="0061695D" w:rsidP="00A336BB" w:rsidRDefault="0061695D" w14:paraId="569284AF" w14:textId="77777777">
            <w:pPr>
              <w:cnfStyle w:val="000000000000" w:firstRow="0" w:lastRow="0" w:firstColumn="0" w:lastColumn="0" w:oddVBand="0" w:evenVBand="0" w:oddHBand="0" w:evenHBand="0" w:firstRowFirstColumn="0" w:firstRowLastColumn="0" w:lastRowFirstColumn="0" w:lastRowLastColumn="0"/>
            </w:pPr>
            <w:r>
              <w:t>Motor Test Plan</w:t>
            </w:r>
          </w:p>
        </w:tc>
        <w:tc>
          <w:tcPr>
            <w:tcW w:w="2345" w:type="dxa"/>
          </w:tcPr>
          <w:p w:rsidR="0061695D" w:rsidP="00A336BB" w:rsidRDefault="0061695D" w14:paraId="4DF9083D" w14:textId="77777777">
            <w:pPr>
              <w:cnfStyle w:val="000000000000" w:firstRow="0" w:lastRow="0" w:firstColumn="0" w:lastColumn="0" w:oddVBand="0" w:evenVBand="0" w:oddHBand="0" w:evenHBand="0" w:firstRowFirstColumn="0" w:firstRowLastColumn="0" w:lastRowFirstColumn="0" w:lastRowLastColumn="0"/>
            </w:pPr>
            <w:r>
              <w:t>Ranishka Fernando and Talal Jaber</w:t>
            </w:r>
          </w:p>
        </w:tc>
      </w:tr>
      <w:tr w:rsidR="0061695D" w:rsidTr="00A336BB" w14:paraId="7ECA8A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3FF12DE6" w14:textId="77777777"/>
        </w:tc>
        <w:tc>
          <w:tcPr>
            <w:tcW w:w="5396" w:type="dxa"/>
            <w:gridSpan w:val="2"/>
            <w:tcBorders>
              <w:left w:val="single" w:color="549E39" w:themeColor="accent1" w:sz="4" w:space="0"/>
            </w:tcBorders>
          </w:tcPr>
          <w:p w:rsidR="0061695D" w:rsidP="00A336BB" w:rsidRDefault="0061695D" w14:paraId="227AA2E7" w14:textId="77777777">
            <w:pPr>
              <w:cnfStyle w:val="000000100000" w:firstRow="0" w:lastRow="0" w:firstColumn="0" w:lastColumn="0" w:oddVBand="0" w:evenVBand="0" w:oddHBand="1" w:evenHBand="0" w:firstRowFirstColumn="0" w:firstRowLastColumn="0" w:lastRowFirstColumn="0" w:lastRowLastColumn="0"/>
            </w:pPr>
            <w:r>
              <w:t>Shake Table Test Plan</w:t>
            </w:r>
          </w:p>
        </w:tc>
        <w:tc>
          <w:tcPr>
            <w:tcW w:w="2345" w:type="dxa"/>
          </w:tcPr>
          <w:p w:rsidR="0061695D" w:rsidP="00A336BB" w:rsidRDefault="0061695D" w14:paraId="55C8434B"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229DACAB"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3B21234C" w14:textId="77777777"/>
        </w:tc>
        <w:tc>
          <w:tcPr>
            <w:tcW w:w="5396" w:type="dxa"/>
            <w:gridSpan w:val="2"/>
            <w:tcBorders>
              <w:left w:val="single" w:color="549E39" w:themeColor="accent1" w:sz="4" w:space="0"/>
            </w:tcBorders>
          </w:tcPr>
          <w:p w:rsidR="0061695D" w:rsidP="00A336BB" w:rsidRDefault="0061695D" w14:paraId="0153ED42" w14:textId="77777777">
            <w:pPr>
              <w:cnfStyle w:val="000000000000" w:firstRow="0" w:lastRow="0" w:firstColumn="0" w:lastColumn="0" w:oddVBand="0" w:evenVBand="0" w:oddHBand="0" w:evenHBand="0" w:firstRowFirstColumn="0" w:firstRowLastColumn="0" w:lastRowFirstColumn="0" w:lastRowLastColumn="0"/>
            </w:pPr>
            <w:r>
              <w:t>Measurements</w:t>
            </w:r>
          </w:p>
        </w:tc>
        <w:tc>
          <w:tcPr>
            <w:tcW w:w="2345" w:type="dxa"/>
          </w:tcPr>
          <w:p w:rsidR="0061695D" w:rsidP="00A336BB" w:rsidRDefault="0061695D" w14:paraId="0BC1BDDE"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39DC5F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15F5D1E3" w14:textId="77777777"/>
        </w:tc>
        <w:tc>
          <w:tcPr>
            <w:tcW w:w="5396" w:type="dxa"/>
            <w:gridSpan w:val="2"/>
            <w:tcBorders>
              <w:left w:val="single" w:color="549E39" w:themeColor="accent1" w:sz="4" w:space="0"/>
            </w:tcBorders>
          </w:tcPr>
          <w:p w:rsidR="0061695D" w:rsidP="00A336BB" w:rsidRDefault="0061695D" w14:paraId="12819E50" w14:textId="77777777">
            <w:pPr>
              <w:cnfStyle w:val="000000100000" w:firstRow="0" w:lastRow="0" w:firstColumn="0" w:lastColumn="0" w:oddVBand="0" w:evenVBand="0" w:oddHBand="1" w:evenHBand="0" w:firstRowFirstColumn="0" w:firstRowLastColumn="0" w:lastRowFirstColumn="0" w:lastRowLastColumn="0"/>
            </w:pPr>
            <w:r>
              <w:t>Database</w:t>
            </w:r>
          </w:p>
        </w:tc>
        <w:tc>
          <w:tcPr>
            <w:tcW w:w="2345" w:type="dxa"/>
          </w:tcPr>
          <w:p w:rsidR="0061695D" w:rsidP="00A336BB" w:rsidRDefault="0061695D" w14:paraId="11A31EAC" w14:textId="77777777">
            <w:pPr>
              <w:cnfStyle w:val="000000100000" w:firstRow="0" w:lastRow="0" w:firstColumn="0" w:lastColumn="0" w:oddVBand="0" w:evenVBand="0" w:oddHBand="1" w:evenHBand="0" w:firstRowFirstColumn="0" w:firstRowLastColumn="0" w:lastRowFirstColumn="0" w:lastRowLastColumn="0"/>
            </w:pPr>
            <w:r>
              <w:t>Shawaiz Khan</w:t>
            </w:r>
          </w:p>
        </w:tc>
      </w:tr>
      <w:tr w:rsidR="0061695D" w:rsidTr="00A336BB" w14:paraId="49E5512A"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5653025C" w14:textId="77777777"/>
        </w:tc>
        <w:tc>
          <w:tcPr>
            <w:tcW w:w="5396" w:type="dxa"/>
            <w:gridSpan w:val="2"/>
            <w:tcBorders>
              <w:left w:val="single" w:color="549E39" w:themeColor="accent1" w:sz="4" w:space="0"/>
            </w:tcBorders>
          </w:tcPr>
          <w:p w:rsidR="0061695D" w:rsidP="00A336BB" w:rsidRDefault="00820868" w14:paraId="498E7A42" w14:textId="7BF295E6">
            <w:pPr>
              <w:cnfStyle w:val="000000000000" w:firstRow="0" w:lastRow="0" w:firstColumn="0" w:lastColumn="0" w:oddVBand="0" w:evenVBand="0" w:oddHBand="0" w:evenHBand="0" w:firstRowFirstColumn="0" w:firstRowLastColumn="0" w:lastRowFirstColumn="0" w:lastRowLastColumn="0"/>
            </w:pPr>
            <w:r>
              <w:t>User Interface</w:t>
            </w:r>
          </w:p>
        </w:tc>
        <w:tc>
          <w:tcPr>
            <w:tcW w:w="2345" w:type="dxa"/>
          </w:tcPr>
          <w:p w:rsidR="0061695D" w:rsidP="00A336BB" w:rsidRDefault="0061695D" w14:paraId="79F512F6" w14:textId="77777777">
            <w:pPr>
              <w:cnfStyle w:val="000000000000" w:firstRow="0" w:lastRow="0" w:firstColumn="0" w:lastColumn="0" w:oddVBand="0" w:evenVBand="0" w:oddHBand="0" w:evenHBand="0" w:firstRowFirstColumn="0" w:firstRowLastColumn="0" w:lastRowFirstColumn="0" w:lastRowLastColumn="0"/>
            </w:pPr>
            <w:r>
              <w:t>Marwan Zeyada</w:t>
            </w:r>
          </w:p>
        </w:tc>
      </w:tr>
      <w:tr w:rsidR="0061695D" w:rsidTr="00A336BB" w14:paraId="6EB3CF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7D67A460" w14:textId="77777777"/>
        </w:tc>
        <w:tc>
          <w:tcPr>
            <w:tcW w:w="5396" w:type="dxa"/>
            <w:gridSpan w:val="2"/>
            <w:tcBorders>
              <w:left w:val="single" w:color="549E39" w:themeColor="accent1" w:sz="4" w:space="0"/>
            </w:tcBorders>
          </w:tcPr>
          <w:p w:rsidR="0061695D" w:rsidP="00A336BB" w:rsidRDefault="0061695D" w14:paraId="0C19FB34" w14:textId="77777777">
            <w:pPr>
              <w:cnfStyle w:val="000000100000" w:firstRow="0" w:lastRow="0" w:firstColumn="0" w:lastColumn="0" w:oddVBand="0" w:evenVBand="0" w:oddHBand="1" w:evenHBand="0" w:firstRowFirstColumn="0" w:firstRowLastColumn="0" w:lastRowFirstColumn="0" w:lastRowLastColumn="0"/>
            </w:pPr>
            <w:r>
              <w:t>Use Cases</w:t>
            </w:r>
          </w:p>
        </w:tc>
        <w:tc>
          <w:tcPr>
            <w:tcW w:w="2345" w:type="dxa"/>
          </w:tcPr>
          <w:p w:rsidR="0061695D" w:rsidP="00A336BB" w:rsidRDefault="0061695D" w14:paraId="5BC6A4F9" w14:textId="77777777">
            <w:pPr>
              <w:cnfStyle w:val="000000100000" w:firstRow="0" w:lastRow="0" w:firstColumn="0" w:lastColumn="0" w:oddVBand="0" w:evenVBand="0" w:oddHBand="1" w:evenHBand="0" w:firstRowFirstColumn="0" w:firstRowLastColumn="0" w:lastRowFirstColumn="0" w:lastRowLastColumn="0"/>
            </w:pPr>
            <w:r>
              <w:t>Shawaiz Khan</w:t>
            </w:r>
          </w:p>
        </w:tc>
      </w:tr>
      <w:tr w:rsidR="0061695D" w:rsidTr="00A336BB" w14:paraId="3108B867" w14:textId="77777777">
        <w:tc>
          <w:tcPr>
            <w:cnfStyle w:val="001000000000" w:firstRow="0" w:lastRow="0" w:firstColumn="1" w:lastColumn="0" w:oddVBand="0" w:evenVBand="0" w:oddHBand="0" w:evenHBand="0" w:firstRowFirstColumn="0" w:firstRowLastColumn="0" w:lastRowFirstColumn="0" w:lastRowLastColumn="0"/>
            <w:tcW w:w="1619" w:type="dxa"/>
            <w:vMerge/>
            <w:tcBorders>
              <w:bottom w:val="single" w:color="549E39" w:themeColor="accent1" w:sz="4" w:space="0"/>
            </w:tcBorders>
          </w:tcPr>
          <w:p w:rsidR="0061695D" w:rsidP="00A336BB" w:rsidRDefault="0061695D" w14:paraId="0324BDEE" w14:textId="77777777"/>
        </w:tc>
        <w:tc>
          <w:tcPr>
            <w:tcW w:w="5396" w:type="dxa"/>
            <w:gridSpan w:val="2"/>
            <w:tcBorders>
              <w:left w:val="single" w:color="549E39" w:themeColor="accent1" w:sz="4" w:space="0"/>
            </w:tcBorders>
          </w:tcPr>
          <w:p w:rsidR="0061695D" w:rsidP="00A336BB" w:rsidRDefault="0061695D" w14:paraId="3396F7CD" w14:textId="77777777">
            <w:pPr>
              <w:cnfStyle w:val="000000000000" w:firstRow="0" w:lastRow="0" w:firstColumn="0" w:lastColumn="0" w:oddVBand="0" w:evenVBand="0" w:oddHBand="0" w:evenHBand="0" w:firstRowFirstColumn="0" w:firstRowLastColumn="0" w:lastRowFirstColumn="0" w:lastRowLastColumn="0"/>
            </w:pPr>
            <w:r>
              <w:t>Evaluation</w:t>
            </w:r>
          </w:p>
        </w:tc>
        <w:tc>
          <w:tcPr>
            <w:tcW w:w="2345" w:type="dxa"/>
          </w:tcPr>
          <w:p w:rsidR="0061695D" w:rsidP="00A336BB" w:rsidRDefault="0061695D" w14:paraId="41AD50FC" w14:textId="77777777">
            <w:pPr>
              <w:cnfStyle w:val="000000000000" w:firstRow="0" w:lastRow="0" w:firstColumn="0" w:lastColumn="0" w:oddVBand="0" w:evenVBand="0" w:oddHBand="0" w:evenHBand="0" w:firstRowFirstColumn="0" w:firstRowLastColumn="0" w:lastRowFirstColumn="0" w:lastRowLastColumn="0"/>
            </w:pPr>
            <w:r>
              <w:t xml:space="preserve">Shawaiz Khan </w:t>
            </w:r>
          </w:p>
        </w:tc>
      </w:tr>
      <w:tr w:rsidR="0061695D" w:rsidTr="00A336BB" w14:paraId="30BB98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36970DA0" w14:textId="77777777">
            <w:r>
              <w:t>Work Plan</w:t>
            </w:r>
          </w:p>
        </w:tc>
        <w:tc>
          <w:tcPr>
            <w:tcW w:w="1648" w:type="dxa"/>
            <w:vMerge w:val="restart"/>
            <w:tcBorders>
              <w:left w:val="single" w:color="549E39" w:themeColor="accent1" w:sz="4" w:space="0"/>
              <w:bottom w:val="nil"/>
              <w:right w:val="single" w:color="549E39" w:themeColor="accent1" w:sz="4" w:space="0"/>
            </w:tcBorders>
          </w:tcPr>
          <w:p w:rsidR="0061695D" w:rsidP="00A336BB" w:rsidRDefault="0061695D" w14:paraId="5BF29488" w14:textId="77777777">
            <w:pPr>
              <w:cnfStyle w:val="000000100000" w:firstRow="0" w:lastRow="0" w:firstColumn="0" w:lastColumn="0" w:oddVBand="0" w:evenVBand="0" w:oddHBand="1" w:evenHBand="0" w:firstRowFirstColumn="0" w:firstRowLastColumn="0" w:lastRowFirstColumn="0" w:lastRowLastColumn="0"/>
            </w:pPr>
            <w:r>
              <w:t>Project Team</w:t>
            </w:r>
          </w:p>
        </w:tc>
        <w:tc>
          <w:tcPr>
            <w:tcW w:w="3748" w:type="dxa"/>
            <w:tcBorders>
              <w:left w:val="single" w:color="549E39" w:themeColor="accent1" w:sz="4" w:space="0"/>
            </w:tcBorders>
          </w:tcPr>
          <w:p w:rsidR="0061695D" w:rsidP="00A336BB" w:rsidRDefault="0061695D" w14:paraId="04390458" w14:textId="77777777">
            <w:pPr>
              <w:cnfStyle w:val="000000100000" w:firstRow="0" w:lastRow="0" w:firstColumn="0" w:lastColumn="0" w:oddVBand="0" w:evenVBand="0" w:oddHBand="1" w:evenHBand="0" w:firstRowFirstColumn="0" w:firstRowLastColumn="0" w:lastRowFirstColumn="0" w:lastRowLastColumn="0"/>
            </w:pPr>
            <w:r>
              <w:t>Roles and Tasks</w:t>
            </w:r>
          </w:p>
        </w:tc>
        <w:tc>
          <w:tcPr>
            <w:tcW w:w="2345" w:type="dxa"/>
          </w:tcPr>
          <w:p w:rsidR="0061695D" w:rsidP="00A336BB" w:rsidRDefault="0061695D" w14:paraId="1A685CC4" w14:textId="77777777">
            <w:pPr>
              <w:spacing w:line="259" w:lineRule="auto"/>
              <w:cnfStyle w:val="000000100000" w:firstRow="0" w:lastRow="0" w:firstColumn="0" w:lastColumn="0" w:oddVBand="0" w:evenVBand="0" w:oddHBand="1" w:evenHBand="0" w:firstRowFirstColumn="0" w:firstRowLastColumn="0" w:lastRowFirstColumn="0" w:lastRowLastColumn="0"/>
            </w:pPr>
            <w:r>
              <w:t>All Members</w:t>
            </w:r>
          </w:p>
        </w:tc>
      </w:tr>
      <w:tr w:rsidR="0061695D" w:rsidTr="00A336BB" w14:paraId="700B7D58"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27E5BD9F" w14:textId="77777777"/>
        </w:tc>
        <w:tc>
          <w:tcPr>
            <w:tcW w:w="1648" w:type="dxa"/>
            <w:vMerge/>
            <w:tcBorders>
              <w:left w:val="single" w:color="549E39" w:themeColor="accent1" w:sz="4" w:space="0"/>
            </w:tcBorders>
          </w:tcPr>
          <w:p w:rsidR="0061695D" w:rsidP="00A336BB" w:rsidRDefault="0061695D" w14:paraId="33A83F39" w14:textId="77777777">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color="549E39" w:themeColor="accent1" w:sz="4" w:space="0"/>
            </w:tcBorders>
          </w:tcPr>
          <w:p w:rsidR="0061695D" w:rsidP="00A336BB" w:rsidRDefault="0061695D" w14:paraId="588E4BF7" w14:textId="77777777">
            <w:pPr>
              <w:cnfStyle w:val="000000000000" w:firstRow="0" w:lastRow="0" w:firstColumn="0" w:lastColumn="0" w:oddVBand="0" w:evenVBand="0" w:oddHBand="0" w:evenHBand="0" w:firstRowFirstColumn="0" w:firstRowLastColumn="0" w:lastRowFirstColumn="0" w:lastRowLastColumn="0"/>
            </w:pPr>
            <w:r>
              <w:t>Collaboration</w:t>
            </w:r>
          </w:p>
        </w:tc>
        <w:tc>
          <w:tcPr>
            <w:tcW w:w="2345" w:type="dxa"/>
          </w:tcPr>
          <w:p w:rsidR="0061695D" w:rsidP="00A336BB" w:rsidRDefault="0061695D" w14:paraId="66052FE6"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73A477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03D47D4D" w14:textId="77777777"/>
        </w:tc>
        <w:tc>
          <w:tcPr>
            <w:tcW w:w="5396" w:type="dxa"/>
            <w:gridSpan w:val="2"/>
            <w:tcBorders>
              <w:left w:val="single" w:color="549E39" w:themeColor="accent1" w:sz="4" w:space="0"/>
            </w:tcBorders>
          </w:tcPr>
          <w:p w:rsidR="0061695D" w:rsidP="00A336BB" w:rsidRDefault="0061695D" w14:paraId="09D7AED8" w14:textId="77777777">
            <w:pPr>
              <w:cnfStyle w:val="000000100000" w:firstRow="0" w:lastRow="0" w:firstColumn="0" w:lastColumn="0" w:oddVBand="0" w:evenVBand="0" w:oddHBand="1" w:evenHBand="0" w:firstRowFirstColumn="0" w:firstRowLastColumn="0" w:lastRowFirstColumn="0" w:lastRowLastColumn="0"/>
            </w:pPr>
            <w:r>
              <w:t>Contributions</w:t>
            </w:r>
          </w:p>
        </w:tc>
        <w:tc>
          <w:tcPr>
            <w:tcW w:w="2345" w:type="dxa"/>
          </w:tcPr>
          <w:p w:rsidR="0061695D" w:rsidP="00A336BB" w:rsidRDefault="0061695D" w14:paraId="325B4CF7"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4FF2CAC6"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tcBorders>
          </w:tcPr>
          <w:p w:rsidR="0061695D" w:rsidP="00A336BB" w:rsidRDefault="0061695D" w14:paraId="07996A8F" w14:textId="77777777"/>
        </w:tc>
        <w:tc>
          <w:tcPr>
            <w:tcW w:w="5396" w:type="dxa"/>
            <w:gridSpan w:val="2"/>
            <w:tcBorders>
              <w:left w:val="single" w:color="549E39" w:themeColor="accent1" w:sz="4" w:space="0"/>
            </w:tcBorders>
          </w:tcPr>
          <w:p w:rsidR="0061695D" w:rsidP="00A336BB" w:rsidRDefault="0061695D" w14:paraId="2399B0EA" w14:textId="77777777">
            <w:pPr>
              <w:cnfStyle w:val="000000000000" w:firstRow="0" w:lastRow="0" w:firstColumn="0" w:lastColumn="0" w:oddVBand="0" w:evenVBand="0" w:oddHBand="0" w:evenHBand="0" w:firstRowFirstColumn="0" w:firstRowLastColumn="0" w:lastRowFirstColumn="0" w:lastRowLastColumn="0"/>
            </w:pPr>
            <w:r>
              <w:t>Project Milestones</w:t>
            </w:r>
          </w:p>
        </w:tc>
        <w:tc>
          <w:tcPr>
            <w:tcW w:w="2345" w:type="dxa"/>
          </w:tcPr>
          <w:p w:rsidR="0061695D" w:rsidP="00A336BB" w:rsidRDefault="0061695D" w14:paraId="5A24C6FD" w14:textId="77777777">
            <w:pPr>
              <w:cnfStyle w:val="000000000000" w:firstRow="0" w:lastRow="0" w:firstColumn="0" w:lastColumn="0" w:oddVBand="0" w:evenVBand="0" w:oddHBand="0" w:evenHBand="0" w:firstRowFirstColumn="0" w:firstRowLastColumn="0" w:lastRowFirstColumn="0" w:lastRowLastColumn="0"/>
            </w:pPr>
            <w:r>
              <w:t>Meia Copeland and Shawaiz Khan</w:t>
            </w:r>
          </w:p>
        </w:tc>
      </w:tr>
      <w:tr w:rsidR="0061695D" w:rsidTr="00A336BB" w14:paraId="48D4A9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3059F93A" w14:textId="77777777"/>
        </w:tc>
        <w:tc>
          <w:tcPr>
            <w:tcW w:w="5396" w:type="dxa"/>
            <w:gridSpan w:val="2"/>
            <w:tcBorders>
              <w:left w:val="single" w:color="549E39" w:themeColor="accent1" w:sz="4" w:space="0"/>
            </w:tcBorders>
          </w:tcPr>
          <w:p w:rsidR="0061695D" w:rsidP="00A336BB" w:rsidRDefault="0061695D" w14:paraId="06BB041C" w14:textId="77777777">
            <w:pPr>
              <w:cnfStyle w:val="000000100000" w:firstRow="0" w:lastRow="0" w:firstColumn="0" w:lastColumn="0" w:oddVBand="0" w:evenVBand="0" w:oddHBand="1" w:evenHBand="0" w:firstRowFirstColumn="0" w:firstRowLastColumn="0" w:lastRowFirstColumn="0" w:lastRowLastColumn="0"/>
            </w:pPr>
            <w:r>
              <w:t>Schedule of Activities/Gantt Chart</w:t>
            </w:r>
          </w:p>
        </w:tc>
        <w:tc>
          <w:tcPr>
            <w:tcW w:w="2345" w:type="dxa"/>
          </w:tcPr>
          <w:p w:rsidR="0061695D" w:rsidP="00A336BB" w:rsidRDefault="0061695D" w14:paraId="4F995813" w14:textId="77777777">
            <w:pPr>
              <w:cnfStyle w:val="000000100000" w:firstRow="0" w:lastRow="0" w:firstColumn="0" w:lastColumn="0" w:oddVBand="0" w:evenVBand="0" w:oddHBand="1" w:evenHBand="0" w:firstRowFirstColumn="0" w:firstRowLastColumn="0" w:lastRowFirstColumn="0" w:lastRowLastColumn="0"/>
            </w:pPr>
            <w:r>
              <w:t>Meia Copeland and Shawaiz Khan</w:t>
            </w:r>
          </w:p>
        </w:tc>
      </w:tr>
      <w:tr w:rsidR="0061695D" w:rsidTr="00A336BB" w14:paraId="509A5EA6"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tcBorders>
          </w:tcPr>
          <w:p w:rsidR="0061695D" w:rsidP="00A336BB" w:rsidRDefault="0061695D" w14:paraId="217ECE82" w14:textId="77777777"/>
        </w:tc>
        <w:tc>
          <w:tcPr>
            <w:tcW w:w="5396" w:type="dxa"/>
            <w:gridSpan w:val="2"/>
            <w:tcBorders>
              <w:left w:val="single" w:color="549E39" w:themeColor="accent1" w:sz="4" w:space="0"/>
            </w:tcBorders>
          </w:tcPr>
          <w:p w:rsidR="0061695D" w:rsidP="00A336BB" w:rsidRDefault="0061695D" w14:paraId="18C51796" w14:textId="77777777">
            <w:pPr>
              <w:cnfStyle w:val="000000000000" w:firstRow="0" w:lastRow="0" w:firstColumn="0" w:lastColumn="0" w:oddVBand="0" w:evenVBand="0" w:oddHBand="0" w:evenHBand="0" w:firstRowFirstColumn="0" w:firstRowLastColumn="0" w:lastRowFirstColumn="0" w:lastRowLastColumn="0"/>
            </w:pPr>
            <w:r>
              <w:t>Risks and Mitigation Strategies</w:t>
            </w:r>
          </w:p>
        </w:tc>
        <w:tc>
          <w:tcPr>
            <w:tcW w:w="2345" w:type="dxa"/>
          </w:tcPr>
          <w:p w:rsidR="0061695D" w:rsidP="00A336BB" w:rsidRDefault="0061695D" w14:paraId="5C269E79" w14:textId="77777777">
            <w:pPr>
              <w:cnfStyle w:val="000000000000" w:firstRow="0" w:lastRow="0" w:firstColumn="0" w:lastColumn="0" w:oddVBand="0" w:evenVBand="0" w:oddHBand="0" w:evenHBand="0" w:firstRowFirstColumn="0" w:firstRowLastColumn="0" w:lastRowFirstColumn="0" w:lastRowLastColumn="0"/>
            </w:pPr>
            <w:r>
              <w:t>Meia Copeland and Shawaiz Khan</w:t>
            </w:r>
          </w:p>
        </w:tc>
      </w:tr>
      <w:tr w:rsidR="0061695D" w:rsidTr="00A336BB" w14:paraId="34D3E4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4D2DE636" w14:textId="77777777">
            <w:r>
              <w:t>Project Requirements</w:t>
            </w:r>
          </w:p>
        </w:tc>
        <w:tc>
          <w:tcPr>
            <w:tcW w:w="5396" w:type="dxa"/>
            <w:gridSpan w:val="2"/>
            <w:tcBorders>
              <w:left w:val="single" w:color="549E39" w:themeColor="accent1" w:sz="4" w:space="0"/>
            </w:tcBorders>
          </w:tcPr>
          <w:p w:rsidR="0061695D" w:rsidP="00A336BB" w:rsidRDefault="0061695D" w14:paraId="74E592A3" w14:textId="77777777">
            <w:pPr>
              <w:cnfStyle w:val="000000100000" w:firstRow="0" w:lastRow="0" w:firstColumn="0" w:lastColumn="0" w:oddVBand="0" w:evenVBand="0" w:oddHBand="1" w:evenHBand="0" w:firstRowFirstColumn="0" w:firstRowLastColumn="0" w:lastRowFirstColumn="0" w:lastRowLastColumn="0"/>
            </w:pPr>
            <w:r>
              <w:t>Project Requirements</w:t>
            </w:r>
          </w:p>
        </w:tc>
        <w:tc>
          <w:tcPr>
            <w:tcW w:w="2345" w:type="dxa"/>
          </w:tcPr>
          <w:p w:rsidR="0061695D" w:rsidP="00A336BB" w:rsidRDefault="0061695D" w14:paraId="26375C12" w14:textId="77777777">
            <w:pPr>
              <w:cnfStyle w:val="000000100000" w:firstRow="0" w:lastRow="0" w:firstColumn="0" w:lastColumn="0" w:oddVBand="0" w:evenVBand="0" w:oddHBand="1" w:evenHBand="0" w:firstRowFirstColumn="0" w:firstRowLastColumn="0" w:lastRowFirstColumn="0" w:lastRowLastColumn="0"/>
            </w:pPr>
            <w:r>
              <w:t>Ranishka Fernando, Shawaiz Khan, and Marwan Zeyada</w:t>
            </w:r>
          </w:p>
        </w:tc>
      </w:tr>
      <w:tr w:rsidR="0061695D" w:rsidTr="00A336BB" w14:paraId="239660F4"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40011489" w14:textId="77777777"/>
        </w:tc>
        <w:tc>
          <w:tcPr>
            <w:tcW w:w="5396" w:type="dxa"/>
            <w:gridSpan w:val="2"/>
            <w:tcBorders>
              <w:left w:val="single" w:color="549E39" w:themeColor="accent1" w:sz="4" w:space="0"/>
            </w:tcBorders>
          </w:tcPr>
          <w:p w:rsidR="0061695D" w:rsidP="00A336BB" w:rsidRDefault="0061695D" w14:paraId="047DA277" w14:textId="77777777">
            <w:pPr>
              <w:cnfStyle w:val="000000000000" w:firstRow="0" w:lastRow="0" w:firstColumn="0" w:lastColumn="0" w:oddVBand="0" w:evenVBand="0" w:oddHBand="0" w:evenHBand="0" w:firstRowFirstColumn="0" w:firstRowLastColumn="0" w:lastRowFirstColumn="0" w:lastRowLastColumn="0"/>
            </w:pPr>
            <w:r>
              <w:t>Stretch Goals</w:t>
            </w:r>
          </w:p>
        </w:tc>
        <w:tc>
          <w:tcPr>
            <w:tcW w:w="2345" w:type="dxa"/>
          </w:tcPr>
          <w:p w:rsidR="0061695D" w:rsidP="00A336BB" w:rsidRDefault="0061695D" w14:paraId="62CE68C6" w14:textId="77777777">
            <w:pPr>
              <w:cnfStyle w:val="000000000000" w:firstRow="0" w:lastRow="0" w:firstColumn="0" w:lastColumn="0" w:oddVBand="0" w:evenVBand="0" w:oddHBand="0" w:evenHBand="0" w:firstRowFirstColumn="0" w:firstRowLastColumn="0" w:lastRowFirstColumn="0" w:lastRowLastColumn="0"/>
            </w:pPr>
            <w:r>
              <w:t>Meia Copeland and Shawaiz Khan</w:t>
            </w:r>
          </w:p>
        </w:tc>
      </w:tr>
      <w:tr w:rsidR="0061695D" w:rsidTr="00A336BB" w14:paraId="5B4B6D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5B122F21" w14:textId="77777777">
            <w:r>
              <w:t>Budget Breakdown</w:t>
            </w:r>
          </w:p>
        </w:tc>
        <w:tc>
          <w:tcPr>
            <w:tcW w:w="5396" w:type="dxa"/>
            <w:gridSpan w:val="2"/>
            <w:tcBorders>
              <w:left w:val="single" w:color="549E39" w:themeColor="accent1" w:sz="4" w:space="0"/>
            </w:tcBorders>
          </w:tcPr>
          <w:p w:rsidR="0061695D" w:rsidP="00A336BB" w:rsidRDefault="0061695D" w14:paraId="63A6F18F" w14:textId="77777777">
            <w:pPr>
              <w:cnfStyle w:val="000000100000" w:firstRow="0" w:lastRow="0" w:firstColumn="0" w:lastColumn="0" w:oddVBand="0" w:evenVBand="0" w:oddHBand="1" w:evenHBand="0" w:firstRowFirstColumn="0" w:firstRowLastColumn="0" w:lastRowFirstColumn="0" w:lastRowLastColumn="0"/>
            </w:pPr>
            <w:r>
              <w:t>Hardware</w:t>
            </w:r>
          </w:p>
        </w:tc>
        <w:tc>
          <w:tcPr>
            <w:tcW w:w="2345" w:type="dxa"/>
          </w:tcPr>
          <w:p w:rsidR="0061695D" w:rsidP="00A336BB" w:rsidRDefault="0061695D" w14:paraId="168DDC5C"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6295916F"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77C7886E" w14:textId="77777777"/>
        </w:tc>
        <w:tc>
          <w:tcPr>
            <w:tcW w:w="5396" w:type="dxa"/>
            <w:gridSpan w:val="2"/>
            <w:tcBorders>
              <w:left w:val="single" w:color="549E39" w:themeColor="accent1" w:sz="4" w:space="0"/>
            </w:tcBorders>
          </w:tcPr>
          <w:p w:rsidR="0061695D" w:rsidP="00A336BB" w:rsidRDefault="0061695D" w14:paraId="3CC9D806" w14:textId="77777777">
            <w:pPr>
              <w:cnfStyle w:val="000000000000" w:firstRow="0" w:lastRow="0" w:firstColumn="0" w:lastColumn="0" w:oddVBand="0" w:evenVBand="0" w:oddHBand="0" w:evenHBand="0" w:firstRowFirstColumn="0" w:firstRowLastColumn="0" w:lastRowFirstColumn="0" w:lastRowLastColumn="0"/>
            </w:pPr>
            <w:r>
              <w:t>Services</w:t>
            </w:r>
          </w:p>
        </w:tc>
        <w:tc>
          <w:tcPr>
            <w:tcW w:w="2345" w:type="dxa"/>
          </w:tcPr>
          <w:p w:rsidR="0061695D" w:rsidP="00A336BB" w:rsidRDefault="0061695D" w14:paraId="267145F5"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5C4988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3"/>
          </w:tcPr>
          <w:p w:rsidR="0061695D" w:rsidP="00A336BB" w:rsidRDefault="0061695D" w14:paraId="1EF92977" w14:textId="77777777">
            <w:r>
              <w:t>Conclusion</w:t>
            </w:r>
          </w:p>
        </w:tc>
        <w:tc>
          <w:tcPr>
            <w:tcW w:w="2345" w:type="dxa"/>
          </w:tcPr>
          <w:p w:rsidR="0061695D" w:rsidP="00A336BB" w:rsidRDefault="0061695D" w14:paraId="57B88169" w14:textId="77777777">
            <w:pPr>
              <w:cnfStyle w:val="000000100000" w:firstRow="0" w:lastRow="0" w:firstColumn="0" w:lastColumn="0" w:oddVBand="0" w:evenVBand="0" w:oddHBand="1" w:evenHBand="0" w:firstRowFirstColumn="0" w:firstRowLastColumn="0" w:lastRowFirstColumn="0" w:lastRowLastColumn="0"/>
            </w:pPr>
            <w:r>
              <w:t>Meia Copeland</w:t>
            </w:r>
          </w:p>
        </w:tc>
      </w:tr>
    </w:tbl>
    <w:p w:rsidR="00DC4370" w:rsidP="00DC4370" w:rsidRDefault="00DC4370" w14:paraId="17BEC31A" w14:textId="77777777"/>
    <w:p w:rsidR="0034115F" w:rsidP="0034115F" w:rsidRDefault="0034115F" w14:paraId="6491BA1F" w14:textId="79FD85FE">
      <w:pPr>
        <w:pStyle w:val="Heading3"/>
      </w:pPr>
      <w:bookmarkStart w:name="_Toc131499162" w:id="108"/>
      <w:r>
        <w:t>Progress Report Contributions</w:t>
      </w:r>
      <w:bookmarkEnd w:id="108"/>
    </w:p>
    <w:tbl>
      <w:tblPr>
        <w:tblStyle w:val="ListTable3-Accent1"/>
        <w:tblW w:w="9360" w:type="dxa"/>
        <w:tblLook w:val="04A0" w:firstRow="1" w:lastRow="0" w:firstColumn="1" w:lastColumn="0" w:noHBand="0" w:noVBand="1"/>
      </w:tblPr>
      <w:tblGrid>
        <w:gridCol w:w="1619"/>
        <w:gridCol w:w="2709"/>
        <w:gridCol w:w="2709"/>
        <w:gridCol w:w="2323"/>
      </w:tblGrid>
      <w:tr w:rsidR="009B3727" w:rsidTr="00A336BB" w14:paraId="0ACEED2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37" w:type="dxa"/>
            <w:gridSpan w:val="3"/>
          </w:tcPr>
          <w:p w:rsidR="009B3727" w:rsidP="00A336BB" w:rsidRDefault="009B3727" w14:paraId="7EF02096" w14:textId="77777777">
            <w:r>
              <w:t>Progress Report</w:t>
            </w:r>
          </w:p>
        </w:tc>
        <w:tc>
          <w:tcPr>
            <w:tcW w:w="2323" w:type="dxa"/>
          </w:tcPr>
          <w:p w:rsidR="009B3727" w:rsidP="00A336BB" w:rsidRDefault="009B3727" w14:paraId="5D1F09FC" w14:textId="77777777">
            <w:pPr>
              <w:cnfStyle w:val="100000000000" w:firstRow="1" w:lastRow="0" w:firstColumn="0" w:lastColumn="0" w:oddVBand="0" w:evenVBand="0" w:oddHBand="0" w:evenHBand="0" w:firstRowFirstColumn="0" w:firstRowLastColumn="0" w:lastRowFirstColumn="0" w:lastRowLastColumn="0"/>
            </w:pPr>
            <w:r>
              <w:t>Contributor</w:t>
            </w:r>
          </w:p>
        </w:tc>
      </w:tr>
      <w:tr w:rsidR="009B3727" w:rsidTr="00A336BB" w14:paraId="30AA1BA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9B3727" w:rsidP="00A336BB" w:rsidRDefault="009B3727" w14:paraId="3F6DAF04" w14:textId="77777777">
            <w:pPr>
              <w:jc w:val="left"/>
            </w:pPr>
            <w:r>
              <w:t>Introduction</w:t>
            </w:r>
          </w:p>
        </w:tc>
        <w:tc>
          <w:tcPr>
            <w:tcW w:w="5418" w:type="dxa"/>
            <w:gridSpan w:val="2"/>
            <w:tcBorders>
              <w:left w:val="single" w:color="549E39" w:themeColor="accent1" w:sz="4" w:space="0"/>
            </w:tcBorders>
          </w:tcPr>
          <w:p w:rsidR="009B3727" w:rsidP="00A336BB" w:rsidRDefault="009B3727" w14:paraId="6DDFF3DB" w14:textId="77777777">
            <w:pPr>
              <w:jc w:val="left"/>
              <w:cnfStyle w:val="000000100000" w:firstRow="0" w:lastRow="0" w:firstColumn="0" w:lastColumn="0" w:oddVBand="0" w:evenVBand="0" w:oddHBand="1" w:evenHBand="0" w:firstRowFirstColumn="0" w:firstRowLastColumn="0" w:lastRowFirstColumn="0" w:lastRowLastColumn="0"/>
            </w:pPr>
            <w:r>
              <w:t>Abstract</w:t>
            </w:r>
          </w:p>
        </w:tc>
        <w:tc>
          <w:tcPr>
            <w:tcW w:w="2323" w:type="dxa"/>
          </w:tcPr>
          <w:p w:rsidR="009B3727" w:rsidP="00A336BB" w:rsidRDefault="009B3727" w14:paraId="439B1CBB" w14:textId="77777777">
            <w:pPr>
              <w:jc w:val="left"/>
              <w:cnfStyle w:val="000000100000" w:firstRow="0" w:lastRow="0" w:firstColumn="0" w:lastColumn="0" w:oddVBand="0" w:evenVBand="0" w:oddHBand="1" w:evenHBand="0" w:firstRowFirstColumn="0" w:firstRowLastColumn="0" w:lastRowFirstColumn="0" w:lastRowLastColumn="0"/>
            </w:pPr>
            <w:r>
              <w:t>Ranishka Fernando</w:t>
            </w:r>
          </w:p>
        </w:tc>
      </w:tr>
      <w:tr w:rsidR="009B3727" w:rsidTr="00A336BB" w14:paraId="2ED6EF93"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08F3E130" w14:textId="77777777">
            <w:pPr>
              <w:jc w:val="left"/>
            </w:pPr>
          </w:p>
        </w:tc>
        <w:tc>
          <w:tcPr>
            <w:tcW w:w="5418" w:type="dxa"/>
            <w:gridSpan w:val="2"/>
            <w:tcBorders>
              <w:left w:val="single" w:color="549E39" w:themeColor="accent1" w:sz="4" w:space="0"/>
            </w:tcBorders>
          </w:tcPr>
          <w:p w:rsidR="009B3727" w:rsidP="00A336BB" w:rsidRDefault="009B3727" w14:paraId="0F12AA29" w14:textId="77777777">
            <w:pPr>
              <w:jc w:val="left"/>
              <w:cnfStyle w:val="000000000000" w:firstRow="0" w:lastRow="0" w:firstColumn="0" w:lastColumn="0" w:oddVBand="0" w:evenVBand="0" w:oddHBand="0" w:evenHBand="0" w:firstRowFirstColumn="0" w:firstRowLastColumn="0" w:lastRowFirstColumn="0" w:lastRowLastColumn="0"/>
            </w:pPr>
            <w:r>
              <w:t>Background</w:t>
            </w:r>
          </w:p>
        </w:tc>
        <w:tc>
          <w:tcPr>
            <w:tcW w:w="2323" w:type="dxa"/>
          </w:tcPr>
          <w:p w:rsidR="009B3727" w:rsidP="00A336BB" w:rsidRDefault="009B3727" w14:paraId="5A169174" w14:textId="77777777">
            <w:pPr>
              <w:jc w:val="left"/>
              <w:cnfStyle w:val="000000000000" w:firstRow="0" w:lastRow="0" w:firstColumn="0" w:lastColumn="0" w:oddVBand="0" w:evenVBand="0" w:oddHBand="0" w:evenHBand="0" w:firstRowFirstColumn="0" w:firstRowLastColumn="0" w:lastRowFirstColumn="0" w:lastRowLastColumn="0"/>
            </w:pPr>
            <w:r>
              <w:t>Meia Copeland</w:t>
            </w:r>
          </w:p>
        </w:tc>
      </w:tr>
      <w:tr w:rsidR="009B3727" w:rsidTr="00A336BB" w14:paraId="41AF89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06B1AB7B" w14:textId="77777777">
            <w:pPr>
              <w:jc w:val="left"/>
            </w:pPr>
          </w:p>
        </w:tc>
        <w:tc>
          <w:tcPr>
            <w:tcW w:w="5418" w:type="dxa"/>
            <w:gridSpan w:val="2"/>
            <w:tcBorders>
              <w:left w:val="single" w:color="549E39" w:themeColor="accent1" w:sz="4" w:space="0"/>
            </w:tcBorders>
          </w:tcPr>
          <w:p w:rsidR="009B3727" w:rsidP="00A336BB" w:rsidRDefault="009B3727" w14:paraId="690C2F53" w14:textId="77777777">
            <w:pPr>
              <w:jc w:val="left"/>
              <w:cnfStyle w:val="000000100000" w:firstRow="0" w:lastRow="0" w:firstColumn="0" w:lastColumn="0" w:oddVBand="0" w:evenVBand="0" w:oddHBand="1" w:evenHBand="0" w:firstRowFirstColumn="0" w:firstRowLastColumn="0" w:lastRowFirstColumn="0" w:lastRowLastColumn="0"/>
            </w:pPr>
            <w:r>
              <w:t>Motivation</w:t>
            </w:r>
          </w:p>
        </w:tc>
        <w:tc>
          <w:tcPr>
            <w:tcW w:w="2323" w:type="dxa"/>
          </w:tcPr>
          <w:p w:rsidR="009B3727" w:rsidP="00A336BB" w:rsidRDefault="009B3727" w14:paraId="13807259" w14:textId="77777777">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rsidTr="00A336BB" w14:paraId="7BF9107C"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062AF925" w14:textId="77777777">
            <w:pPr>
              <w:jc w:val="left"/>
            </w:pPr>
          </w:p>
        </w:tc>
        <w:tc>
          <w:tcPr>
            <w:tcW w:w="5418" w:type="dxa"/>
            <w:gridSpan w:val="2"/>
            <w:tcBorders>
              <w:left w:val="single" w:color="549E39" w:themeColor="accent1" w:sz="4" w:space="0"/>
            </w:tcBorders>
          </w:tcPr>
          <w:p w:rsidR="009B3727" w:rsidP="00A336BB" w:rsidRDefault="009B3727" w14:paraId="39A4C65A" w14:textId="77777777">
            <w:pPr>
              <w:jc w:val="left"/>
              <w:cnfStyle w:val="000000000000" w:firstRow="0" w:lastRow="0" w:firstColumn="0" w:lastColumn="0" w:oddVBand="0" w:evenVBand="0" w:oddHBand="0" w:evenHBand="0" w:firstRowFirstColumn="0" w:firstRowLastColumn="0" w:lastRowFirstColumn="0" w:lastRowLastColumn="0"/>
            </w:pPr>
            <w:r>
              <w:t>Project Objectives</w:t>
            </w:r>
          </w:p>
        </w:tc>
        <w:tc>
          <w:tcPr>
            <w:tcW w:w="2323" w:type="dxa"/>
          </w:tcPr>
          <w:p w:rsidR="009B3727" w:rsidP="00A336BB" w:rsidRDefault="009B3727" w14:paraId="015A303C" w14:textId="77777777">
            <w:pPr>
              <w:jc w:val="left"/>
              <w:cnfStyle w:val="000000000000" w:firstRow="0" w:lastRow="0" w:firstColumn="0" w:lastColumn="0" w:oddVBand="0" w:evenVBand="0" w:oddHBand="0" w:evenHBand="0" w:firstRowFirstColumn="0" w:firstRowLastColumn="0" w:lastRowFirstColumn="0" w:lastRowLastColumn="0"/>
            </w:pPr>
            <w:r>
              <w:t>Meia Copeland</w:t>
            </w:r>
          </w:p>
        </w:tc>
      </w:tr>
      <w:tr w:rsidR="009B3727" w:rsidTr="00A336BB" w14:paraId="787AE3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1CFA6913" w14:textId="77777777">
            <w:pPr>
              <w:jc w:val="left"/>
            </w:pPr>
          </w:p>
        </w:tc>
        <w:tc>
          <w:tcPr>
            <w:tcW w:w="5418" w:type="dxa"/>
            <w:gridSpan w:val="2"/>
            <w:tcBorders>
              <w:left w:val="single" w:color="549E39" w:themeColor="accent1" w:sz="4" w:space="0"/>
            </w:tcBorders>
          </w:tcPr>
          <w:p w:rsidR="009B3727" w:rsidP="00A336BB" w:rsidRDefault="009B3727" w14:paraId="4D9DBEDD" w14:textId="77777777">
            <w:pPr>
              <w:jc w:val="left"/>
              <w:cnfStyle w:val="000000100000" w:firstRow="0" w:lastRow="0" w:firstColumn="0" w:lastColumn="0" w:oddVBand="0" w:evenVBand="0" w:oddHBand="1" w:evenHBand="0" w:firstRowFirstColumn="0" w:firstRowLastColumn="0" w:lastRowFirstColumn="0" w:lastRowLastColumn="0"/>
            </w:pPr>
            <w:r>
              <w:t>Report Summary</w:t>
            </w:r>
          </w:p>
        </w:tc>
        <w:tc>
          <w:tcPr>
            <w:tcW w:w="2323" w:type="dxa"/>
          </w:tcPr>
          <w:p w:rsidR="009B3727" w:rsidP="00A336BB" w:rsidRDefault="009B3727" w14:paraId="37B010A2" w14:textId="77777777">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rsidTr="00A336BB" w14:paraId="5E544685" w14:textId="77777777">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9B3727" w:rsidP="00A336BB" w:rsidRDefault="009B3727" w14:paraId="1D70DEFF" w14:textId="77777777">
            <w:pPr>
              <w:jc w:val="left"/>
            </w:pPr>
            <w:r>
              <w:t>The Engineering Project</w:t>
            </w:r>
          </w:p>
        </w:tc>
        <w:tc>
          <w:tcPr>
            <w:tcW w:w="5418" w:type="dxa"/>
            <w:gridSpan w:val="2"/>
            <w:tcBorders>
              <w:left w:val="single" w:color="549E39" w:themeColor="accent1" w:sz="4" w:space="0"/>
            </w:tcBorders>
          </w:tcPr>
          <w:p w:rsidR="009B3727" w:rsidP="00A336BB" w:rsidRDefault="009B3727" w14:paraId="0E279450" w14:textId="77777777">
            <w:pPr>
              <w:jc w:val="left"/>
              <w:cnfStyle w:val="000000000000" w:firstRow="0" w:lastRow="0" w:firstColumn="0" w:lastColumn="0" w:oddVBand="0" w:evenVBand="0" w:oddHBand="0" w:evenHBand="0" w:firstRowFirstColumn="0" w:firstRowLastColumn="0" w:lastRowFirstColumn="0" w:lastRowLastColumn="0"/>
            </w:pPr>
            <w:r>
              <w:t>Health and Safety</w:t>
            </w:r>
          </w:p>
        </w:tc>
        <w:tc>
          <w:tcPr>
            <w:tcW w:w="2323" w:type="dxa"/>
          </w:tcPr>
          <w:p w:rsidR="009B3727" w:rsidP="00A336BB" w:rsidRDefault="009B3727" w14:paraId="1F7172F8" w14:textId="77777777">
            <w:pPr>
              <w:jc w:val="left"/>
              <w:cnfStyle w:val="000000000000" w:firstRow="0" w:lastRow="0" w:firstColumn="0" w:lastColumn="0" w:oddVBand="0" w:evenVBand="0" w:oddHBand="0" w:evenHBand="0" w:firstRowFirstColumn="0" w:firstRowLastColumn="0" w:lastRowFirstColumn="0" w:lastRowLastColumn="0"/>
            </w:pPr>
            <w:r>
              <w:t>Shawaiz Khan</w:t>
            </w:r>
          </w:p>
        </w:tc>
      </w:tr>
      <w:tr w:rsidR="009B3727" w:rsidTr="00A336BB" w14:paraId="1A62B3B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62223F85" w14:textId="77777777">
            <w:pPr>
              <w:jc w:val="left"/>
            </w:pPr>
          </w:p>
        </w:tc>
        <w:tc>
          <w:tcPr>
            <w:tcW w:w="5418" w:type="dxa"/>
            <w:gridSpan w:val="2"/>
            <w:tcBorders>
              <w:left w:val="single" w:color="549E39" w:themeColor="accent1" w:sz="4" w:space="0"/>
            </w:tcBorders>
          </w:tcPr>
          <w:p w:rsidR="009B3727" w:rsidP="00A336BB" w:rsidRDefault="009B3727" w14:paraId="56EBBE09" w14:textId="77777777">
            <w:pPr>
              <w:jc w:val="left"/>
              <w:cnfStyle w:val="000000100000" w:firstRow="0" w:lastRow="0" w:firstColumn="0" w:lastColumn="0" w:oddVBand="0" w:evenVBand="0" w:oddHBand="1" w:evenHBand="0" w:firstRowFirstColumn="0" w:firstRowLastColumn="0" w:lastRowFirstColumn="0" w:lastRowLastColumn="0"/>
            </w:pPr>
            <w:r>
              <w:t>Project Management</w:t>
            </w:r>
          </w:p>
        </w:tc>
        <w:tc>
          <w:tcPr>
            <w:tcW w:w="2323" w:type="dxa"/>
          </w:tcPr>
          <w:p w:rsidR="009B3727" w:rsidP="00A336BB" w:rsidRDefault="009B3727" w14:paraId="2CE64E9D" w14:textId="77777777">
            <w:pPr>
              <w:jc w:val="left"/>
              <w:cnfStyle w:val="000000100000" w:firstRow="0" w:lastRow="0" w:firstColumn="0" w:lastColumn="0" w:oddVBand="0" w:evenVBand="0" w:oddHBand="1" w:evenHBand="0" w:firstRowFirstColumn="0" w:firstRowLastColumn="0" w:lastRowFirstColumn="0" w:lastRowLastColumn="0"/>
            </w:pPr>
            <w:r>
              <w:t>Shawaiz Khan</w:t>
            </w:r>
          </w:p>
        </w:tc>
      </w:tr>
      <w:tr w:rsidR="009B3727" w:rsidTr="00A336BB" w14:paraId="181C6614"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5795C67A" w14:textId="77777777">
            <w:pPr>
              <w:jc w:val="left"/>
            </w:pPr>
          </w:p>
        </w:tc>
        <w:tc>
          <w:tcPr>
            <w:tcW w:w="5418" w:type="dxa"/>
            <w:gridSpan w:val="2"/>
            <w:tcBorders>
              <w:left w:val="single" w:color="549E39" w:themeColor="accent1" w:sz="4" w:space="0"/>
            </w:tcBorders>
          </w:tcPr>
          <w:p w:rsidR="009B3727" w:rsidP="00A336BB" w:rsidRDefault="009B3727" w14:paraId="27EC2358" w14:textId="77777777">
            <w:pPr>
              <w:jc w:val="left"/>
              <w:cnfStyle w:val="000000000000" w:firstRow="0" w:lastRow="0" w:firstColumn="0" w:lastColumn="0" w:oddVBand="0" w:evenVBand="0" w:oddHBand="0" w:evenHBand="0" w:firstRowFirstColumn="0" w:firstRowLastColumn="0" w:lastRowFirstColumn="0" w:lastRowLastColumn="0"/>
            </w:pPr>
            <w:r>
              <w:t>Justification and Suitability for Degree Program</w:t>
            </w:r>
          </w:p>
        </w:tc>
        <w:tc>
          <w:tcPr>
            <w:tcW w:w="2323" w:type="dxa"/>
          </w:tcPr>
          <w:p w:rsidR="009B3727" w:rsidP="00A336BB" w:rsidRDefault="009B3727" w14:paraId="2914A576" w14:textId="77777777">
            <w:pPr>
              <w:jc w:val="left"/>
              <w:cnfStyle w:val="000000000000" w:firstRow="0" w:lastRow="0" w:firstColumn="0" w:lastColumn="0" w:oddVBand="0" w:evenVBand="0" w:oddHBand="0" w:evenHBand="0" w:firstRowFirstColumn="0" w:firstRowLastColumn="0" w:lastRowFirstColumn="0" w:lastRowLastColumn="0"/>
            </w:pPr>
            <w:r>
              <w:t>All members</w:t>
            </w:r>
          </w:p>
        </w:tc>
      </w:tr>
      <w:tr w:rsidR="009B3727" w:rsidTr="00A336BB" w14:paraId="2E7714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1484C850" w14:textId="77777777">
            <w:pPr>
              <w:jc w:val="left"/>
            </w:pPr>
          </w:p>
        </w:tc>
        <w:tc>
          <w:tcPr>
            <w:tcW w:w="2709" w:type="dxa"/>
            <w:vMerge w:val="restart"/>
            <w:tcBorders>
              <w:left w:val="single" w:color="549E39" w:themeColor="accent1" w:sz="4" w:space="0"/>
            </w:tcBorders>
          </w:tcPr>
          <w:p w:rsidR="009B3727" w:rsidP="00A336BB" w:rsidRDefault="009B3727" w14:paraId="45055DA2" w14:textId="77777777">
            <w:pPr>
              <w:jc w:val="left"/>
              <w:cnfStyle w:val="000000100000" w:firstRow="0" w:lastRow="0" w:firstColumn="0" w:lastColumn="0" w:oddVBand="0" w:evenVBand="0" w:oddHBand="1" w:evenHBand="0" w:firstRowFirstColumn="0" w:firstRowLastColumn="0" w:lastRowFirstColumn="0" w:lastRowLastColumn="0"/>
              <w:rPr>
                <w:iCs/>
              </w:rPr>
            </w:pPr>
            <w:r>
              <w:t>Individual Contributions</w:t>
            </w:r>
          </w:p>
        </w:tc>
        <w:tc>
          <w:tcPr>
            <w:tcW w:w="2709" w:type="dxa"/>
            <w:tcBorders>
              <w:left w:val="single" w:color="549E39" w:themeColor="accent1" w:sz="4" w:space="0"/>
            </w:tcBorders>
          </w:tcPr>
          <w:p w:rsidR="009B3727" w:rsidP="00A336BB" w:rsidRDefault="009B3727" w14:paraId="79E5EF02" w14:textId="77777777">
            <w:pPr>
              <w:jc w:val="left"/>
              <w:cnfStyle w:val="000000100000" w:firstRow="0" w:lastRow="0" w:firstColumn="0" w:lastColumn="0" w:oddVBand="0" w:evenVBand="0" w:oddHBand="1" w:evenHBand="0" w:firstRowFirstColumn="0" w:firstRowLastColumn="0" w:lastRowFirstColumn="0" w:lastRowLastColumn="0"/>
            </w:pPr>
            <w:r>
              <w:t>Project Contributions</w:t>
            </w:r>
          </w:p>
        </w:tc>
        <w:tc>
          <w:tcPr>
            <w:tcW w:w="2323" w:type="dxa"/>
          </w:tcPr>
          <w:p w:rsidR="009B3727" w:rsidP="00A336BB" w:rsidRDefault="009B3727" w14:paraId="050F13CB" w14:textId="77777777">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rsidTr="00A336BB" w14:paraId="18293073"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294D3253" w14:textId="77777777">
            <w:pPr>
              <w:jc w:val="left"/>
            </w:pPr>
          </w:p>
        </w:tc>
        <w:tc>
          <w:tcPr>
            <w:tcW w:w="2709" w:type="dxa"/>
            <w:vMerge/>
            <w:tcBorders>
              <w:left w:val="single" w:color="549E39" w:themeColor="accent1" w:sz="4" w:space="0"/>
            </w:tcBorders>
          </w:tcPr>
          <w:p w:rsidR="009B3727" w:rsidP="00A336BB" w:rsidRDefault="009B3727" w14:paraId="1190744B" w14:textId="77777777">
            <w:pPr>
              <w:jc w:val="left"/>
              <w:cnfStyle w:val="000000000000" w:firstRow="0" w:lastRow="0" w:firstColumn="0" w:lastColumn="0" w:oddVBand="0" w:evenVBand="0" w:oddHBand="0" w:evenHBand="0" w:firstRowFirstColumn="0" w:firstRowLastColumn="0" w:lastRowFirstColumn="0" w:lastRowLastColumn="0"/>
            </w:pPr>
          </w:p>
        </w:tc>
        <w:tc>
          <w:tcPr>
            <w:tcW w:w="2709" w:type="dxa"/>
            <w:tcBorders>
              <w:left w:val="single" w:color="549E39" w:themeColor="accent1" w:sz="4" w:space="0"/>
            </w:tcBorders>
          </w:tcPr>
          <w:p w:rsidR="009B3727" w:rsidP="00A336BB" w:rsidRDefault="009B3727" w14:paraId="6DCA286D" w14:textId="77777777">
            <w:pPr>
              <w:jc w:val="left"/>
              <w:cnfStyle w:val="000000000000" w:firstRow="0" w:lastRow="0" w:firstColumn="0" w:lastColumn="0" w:oddVBand="0" w:evenVBand="0" w:oddHBand="0" w:evenHBand="0" w:firstRowFirstColumn="0" w:firstRowLastColumn="0" w:lastRowFirstColumn="0" w:lastRowLastColumn="0"/>
            </w:pPr>
            <w:r>
              <w:t>Report Contributions</w:t>
            </w:r>
          </w:p>
        </w:tc>
        <w:tc>
          <w:tcPr>
            <w:tcW w:w="2323" w:type="dxa"/>
          </w:tcPr>
          <w:p w:rsidR="009B3727" w:rsidP="00A336BB" w:rsidRDefault="009B3727" w14:paraId="7F7DCCDD" w14:textId="77777777">
            <w:pPr>
              <w:jc w:val="left"/>
              <w:cnfStyle w:val="000000000000" w:firstRow="0" w:lastRow="0" w:firstColumn="0" w:lastColumn="0" w:oddVBand="0" w:evenVBand="0" w:oddHBand="0" w:evenHBand="0" w:firstRowFirstColumn="0" w:firstRowLastColumn="0" w:lastRowFirstColumn="0" w:lastRowLastColumn="0"/>
            </w:pPr>
            <w:r>
              <w:t>Meia Copeland</w:t>
            </w:r>
          </w:p>
        </w:tc>
      </w:tr>
      <w:tr w:rsidR="009B3727" w:rsidTr="00A336BB" w14:paraId="41C0EE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9B3727" w:rsidP="00A336BB" w:rsidRDefault="009B3727" w14:paraId="7F34707C" w14:textId="77777777">
            <w:pPr>
              <w:jc w:val="left"/>
            </w:pPr>
            <w:r>
              <w:lastRenderedPageBreak/>
              <w:t>Research</w:t>
            </w:r>
          </w:p>
        </w:tc>
        <w:tc>
          <w:tcPr>
            <w:tcW w:w="5418" w:type="dxa"/>
            <w:gridSpan w:val="2"/>
            <w:tcBorders>
              <w:left w:val="single" w:color="549E39" w:themeColor="accent1" w:sz="4" w:space="0"/>
            </w:tcBorders>
          </w:tcPr>
          <w:p w:rsidR="009B3727" w:rsidP="00A336BB" w:rsidRDefault="009B3727" w14:paraId="19CC348B" w14:textId="77777777">
            <w:pPr>
              <w:jc w:val="left"/>
              <w:cnfStyle w:val="000000100000" w:firstRow="0" w:lastRow="0" w:firstColumn="0" w:lastColumn="0" w:oddVBand="0" w:evenVBand="0" w:oddHBand="1" w:evenHBand="0" w:firstRowFirstColumn="0" w:firstRowLastColumn="0" w:lastRowFirstColumn="0" w:lastRowLastColumn="0"/>
            </w:pPr>
            <w:r>
              <w:t>Measuring Linear Displacement</w:t>
            </w:r>
          </w:p>
        </w:tc>
        <w:tc>
          <w:tcPr>
            <w:tcW w:w="2323" w:type="dxa"/>
          </w:tcPr>
          <w:p w:rsidR="009B3727" w:rsidP="00A336BB" w:rsidRDefault="009B3727" w14:paraId="4A0876C3" w14:textId="77777777">
            <w:pPr>
              <w:jc w:val="left"/>
              <w:cnfStyle w:val="000000100000" w:firstRow="0" w:lastRow="0" w:firstColumn="0" w:lastColumn="0" w:oddVBand="0" w:evenVBand="0" w:oddHBand="1" w:evenHBand="0" w:firstRowFirstColumn="0" w:firstRowLastColumn="0" w:lastRowFirstColumn="0" w:lastRowLastColumn="0"/>
            </w:pPr>
            <w:r>
              <w:t>Ranishka Fernando and Meia Copeland</w:t>
            </w:r>
          </w:p>
        </w:tc>
      </w:tr>
      <w:tr w:rsidR="009B3727" w:rsidTr="00A336BB" w14:paraId="1C443BC4"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218AB8A3" w14:textId="77777777">
            <w:pPr>
              <w:jc w:val="left"/>
            </w:pPr>
          </w:p>
        </w:tc>
        <w:tc>
          <w:tcPr>
            <w:tcW w:w="2709" w:type="dxa"/>
            <w:vMerge w:val="restart"/>
            <w:tcBorders>
              <w:left w:val="single" w:color="549E39" w:themeColor="accent1" w:sz="4" w:space="0"/>
            </w:tcBorders>
          </w:tcPr>
          <w:p w:rsidR="009B3727" w:rsidP="00A336BB" w:rsidRDefault="009B3727" w14:paraId="61D9FCA9" w14:textId="77777777">
            <w:pPr>
              <w:jc w:val="left"/>
              <w:cnfStyle w:val="000000000000" w:firstRow="0" w:lastRow="0" w:firstColumn="0" w:lastColumn="0" w:oddVBand="0" w:evenVBand="0" w:oddHBand="0" w:evenHBand="0" w:firstRowFirstColumn="0" w:firstRowLastColumn="0" w:lastRowFirstColumn="0" w:lastRowLastColumn="0"/>
            </w:pPr>
            <w:r>
              <w:t>Methods of Vibration</w:t>
            </w:r>
          </w:p>
          <w:p w:rsidR="009B3727" w:rsidP="00A336BB" w:rsidRDefault="009B3727" w14:paraId="02BEC91F" w14:textId="77777777">
            <w:pPr>
              <w:jc w:val="left"/>
              <w:cnfStyle w:val="000000000000" w:firstRow="0" w:lastRow="0" w:firstColumn="0" w:lastColumn="0" w:oddVBand="0" w:evenVBand="0" w:oddHBand="0" w:evenHBand="0" w:firstRowFirstColumn="0" w:firstRowLastColumn="0" w:lastRowFirstColumn="0" w:lastRowLastColumn="0"/>
              <w:rPr>
                <w:iCs/>
              </w:rPr>
            </w:pPr>
            <w:r>
              <w:t>Simulation</w:t>
            </w:r>
          </w:p>
        </w:tc>
        <w:tc>
          <w:tcPr>
            <w:tcW w:w="2709" w:type="dxa"/>
            <w:tcBorders>
              <w:left w:val="single" w:color="549E39" w:themeColor="accent1" w:sz="4" w:space="0"/>
            </w:tcBorders>
          </w:tcPr>
          <w:p w:rsidR="009B3727" w:rsidP="00A336BB" w:rsidRDefault="009B3727" w14:paraId="6C36690D" w14:textId="77777777">
            <w:pPr>
              <w:jc w:val="left"/>
              <w:cnfStyle w:val="000000000000" w:firstRow="0" w:lastRow="0" w:firstColumn="0" w:lastColumn="0" w:oddVBand="0" w:evenVBand="0" w:oddHBand="0" w:evenHBand="0" w:firstRowFirstColumn="0" w:firstRowLastColumn="0" w:lastRowFirstColumn="0" w:lastRowLastColumn="0"/>
            </w:pPr>
            <w:r>
              <w:t>Linear Actuator</w:t>
            </w:r>
          </w:p>
        </w:tc>
        <w:tc>
          <w:tcPr>
            <w:tcW w:w="2323" w:type="dxa"/>
          </w:tcPr>
          <w:p w:rsidR="009B3727" w:rsidP="00A336BB" w:rsidRDefault="009B3727" w14:paraId="7E68F9CD" w14:textId="77777777">
            <w:pPr>
              <w:jc w:val="left"/>
              <w:cnfStyle w:val="000000000000" w:firstRow="0" w:lastRow="0" w:firstColumn="0" w:lastColumn="0" w:oddVBand="0" w:evenVBand="0" w:oddHBand="0" w:evenHBand="0" w:firstRowFirstColumn="0" w:firstRowLastColumn="0" w:lastRowFirstColumn="0" w:lastRowLastColumn="0"/>
            </w:pPr>
            <w:r>
              <w:t>Ranishka Fernando</w:t>
            </w:r>
          </w:p>
        </w:tc>
      </w:tr>
      <w:tr w:rsidR="009B3727" w:rsidTr="00A336BB" w14:paraId="460D10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00B57F49" w14:textId="77777777">
            <w:pPr>
              <w:jc w:val="left"/>
            </w:pPr>
          </w:p>
        </w:tc>
        <w:tc>
          <w:tcPr>
            <w:tcW w:w="2709" w:type="dxa"/>
            <w:vMerge/>
            <w:tcBorders>
              <w:left w:val="single" w:color="549E39" w:themeColor="accent1" w:sz="4" w:space="0"/>
            </w:tcBorders>
          </w:tcPr>
          <w:p w:rsidR="009B3727" w:rsidP="00A336BB" w:rsidRDefault="009B3727" w14:paraId="4DE0C605" w14:textId="77777777">
            <w:pPr>
              <w:jc w:val="left"/>
              <w:cnfStyle w:val="000000100000" w:firstRow="0" w:lastRow="0" w:firstColumn="0" w:lastColumn="0" w:oddVBand="0" w:evenVBand="0" w:oddHBand="1" w:evenHBand="0" w:firstRowFirstColumn="0" w:firstRowLastColumn="0" w:lastRowFirstColumn="0" w:lastRowLastColumn="0"/>
              <w:rPr>
                <w:iCs/>
              </w:rPr>
            </w:pPr>
          </w:p>
        </w:tc>
        <w:tc>
          <w:tcPr>
            <w:tcW w:w="2709" w:type="dxa"/>
            <w:tcBorders>
              <w:left w:val="single" w:color="549E39" w:themeColor="accent1" w:sz="4" w:space="0"/>
            </w:tcBorders>
          </w:tcPr>
          <w:p w:rsidR="009B3727" w:rsidP="00A336BB" w:rsidRDefault="009B3727" w14:paraId="431997FE" w14:textId="77777777">
            <w:pPr>
              <w:jc w:val="left"/>
              <w:cnfStyle w:val="000000100000" w:firstRow="0" w:lastRow="0" w:firstColumn="0" w:lastColumn="0" w:oddVBand="0" w:evenVBand="0" w:oddHBand="1" w:evenHBand="0" w:firstRowFirstColumn="0" w:firstRowLastColumn="0" w:lastRowFirstColumn="0" w:lastRowLastColumn="0"/>
            </w:pPr>
            <w:r>
              <w:t>DC Brushless Motor</w:t>
            </w:r>
          </w:p>
        </w:tc>
        <w:tc>
          <w:tcPr>
            <w:tcW w:w="2323" w:type="dxa"/>
          </w:tcPr>
          <w:p w:rsidR="009B3727" w:rsidP="00A336BB" w:rsidRDefault="009B3727" w14:paraId="47E8B8F9" w14:textId="77777777">
            <w:pPr>
              <w:jc w:val="left"/>
              <w:cnfStyle w:val="000000100000" w:firstRow="0" w:lastRow="0" w:firstColumn="0" w:lastColumn="0" w:oddVBand="0" w:evenVBand="0" w:oddHBand="1" w:evenHBand="0" w:firstRowFirstColumn="0" w:firstRowLastColumn="0" w:lastRowFirstColumn="0" w:lastRowLastColumn="0"/>
            </w:pPr>
            <w:r>
              <w:t>Talal Jaber</w:t>
            </w:r>
          </w:p>
        </w:tc>
      </w:tr>
      <w:tr w:rsidR="009B3727" w:rsidTr="00A336BB" w14:paraId="66A125C0"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7E31B75A" w14:textId="77777777">
            <w:pPr>
              <w:jc w:val="left"/>
            </w:pPr>
          </w:p>
        </w:tc>
        <w:tc>
          <w:tcPr>
            <w:tcW w:w="5418" w:type="dxa"/>
            <w:gridSpan w:val="2"/>
            <w:tcBorders>
              <w:left w:val="single" w:color="549E39" w:themeColor="accent1" w:sz="4" w:space="0"/>
            </w:tcBorders>
          </w:tcPr>
          <w:p w:rsidR="009B3727" w:rsidP="00A336BB" w:rsidRDefault="009B3727" w14:paraId="5453FC51" w14:textId="77777777">
            <w:pPr>
              <w:jc w:val="left"/>
              <w:cnfStyle w:val="000000000000" w:firstRow="0" w:lastRow="0" w:firstColumn="0" w:lastColumn="0" w:oddVBand="0" w:evenVBand="0" w:oddHBand="0" w:evenHBand="0" w:firstRowFirstColumn="0" w:firstRowLastColumn="0" w:lastRowFirstColumn="0" w:lastRowLastColumn="0"/>
            </w:pPr>
            <w:r>
              <w:t>Database Options</w:t>
            </w:r>
          </w:p>
        </w:tc>
        <w:tc>
          <w:tcPr>
            <w:tcW w:w="2323" w:type="dxa"/>
          </w:tcPr>
          <w:p w:rsidR="009B3727" w:rsidP="00A336BB" w:rsidRDefault="009B3727" w14:paraId="35039CBF" w14:textId="77777777">
            <w:pPr>
              <w:jc w:val="left"/>
              <w:cnfStyle w:val="000000000000" w:firstRow="0" w:lastRow="0" w:firstColumn="0" w:lastColumn="0" w:oddVBand="0" w:evenVBand="0" w:oddHBand="0" w:evenHBand="0" w:firstRowFirstColumn="0" w:firstRowLastColumn="0" w:lastRowFirstColumn="0" w:lastRowLastColumn="0"/>
            </w:pPr>
            <w:r>
              <w:t>Shawaiz Khan</w:t>
            </w:r>
          </w:p>
        </w:tc>
      </w:tr>
      <w:tr w:rsidR="009B3727" w:rsidTr="00A336BB" w14:paraId="2283EC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4F3212D6" w14:textId="77777777">
            <w:pPr>
              <w:jc w:val="left"/>
            </w:pPr>
          </w:p>
        </w:tc>
        <w:tc>
          <w:tcPr>
            <w:tcW w:w="5418" w:type="dxa"/>
            <w:gridSpan w:val="2"/>
            <w:tcBorders>
              <w:left w:val="single" w:color="549E39" w:themeColor="accent1" w:sz="4" w:space="0"/>
            </w:tcBorders>
          </w:tcPr>
          <w:p w:rsidR="009B3727" w:rsidP="00A336BB" w:rsidRDefault="00820868" w14:paraId="4F097EA6" w14:textId="1CA98F4B">
            <w:pPr>
              <w:jc w:val="left"/>
              <w:cnfStyle w:val="000000100000" w:firstRow="0" w:lastRow="0" w:firstColumn="0" w:lastColumn="0" w:oddVBand="0" w:evenVBand="0" w:oddHBand="1" w:evenHBand="0" w:firstRowFirstColumn="0" w:firstRowLastColumn="0" w:lastRowFirstColumn="0" w:lastRowLastColumn="0"/>
            </w:pPr>
            <w:r>
              <w:t>User Interface</w:t>
            </w:r>
            <w:r w:rsidR="009B3727">
              <w:t xml:space="preserve"> Framework</w:t>
            </w:r>
          </w:p>
        </w:tc>
        <w:tc>
          <w:tcPr>
            <w:tcW w:w="2323" w:type="dxa"/>
          </w:tcPr>
          <w:p w:rsidR="009B3727" w:rsidP="00A336BB" w:rsidRDefault="009B3727" w14:paraId="3A4C7727" w14:textId="77777777">
            <w:pPr>
              <w:jc w:val="left"/>
              <w:cnfStyle w:val="000000100000" w:firstRow="0" w:lastRow="0" w:firstColumn="0" w:lastColumn="0" w:oddVBand="0" w:evenVBand="0" w:oddHBand="1" w:evenHBand="0" w:firstRowFirstColumn="0" w:firstRowLastColumn="0" w:lastRowFirstColumn="0" w:lastRowLastColumn="0"/>
            </w:pPr>
            <w:r>
              <w:t>Marwan Zeyada</w:t>
            </w:r>
          </w:p>
        </w:tc>
      </w:tr>
      <w:tr w:rsidR="009B3727" w:rsidTr="00A336BB" w14:paraId="1280667D" w14:textId="77777777">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9B3727" w:rsidP="00A336BB" w:rsidRDefault="009B3727" w14:paraId="3A19D80C" w14:textId="77777777">
            <w:pPr>
              <w:jc w:val="left"/>
            </w:pPr>
            <w:r>
              <w:t>Vibration Simulator Design</w:t>
            </w:r>
          </w:p>
        </w:tc>
        <w:tc>
          <w:tcPr>
            <w:tcW w:w="5418" w:type="dxa"/>
            <w:gridSpan w:val="2"/>
            <w:tcBorders>
              <w:left w:val="single" w:color="549E39" w:themeColor="accent1" w:sz="4" w:space="0"/>
              <w:bottom w:val="nil"/>
            </w:tcBorders>
          </w:tcPr>
          <w:p w:rsidR="009B3727" w:rsidP="00A336BB" w:rsidRDefault="009B3727" w14:paraId="0C820BFF" w14:textId="77777777">
            <w:pPr>
              <w:jc w:val="left"/>
              <w:cnfStyle w:val="000000000000" w:firstRow="0" w:lastRow="0" w:firstColumn="0" w:lastColumn="0" w:oddVBand="0" w:evenVBand="0" w:oddHBand="0" w:evenHBand="0" w:firstRowFirstColumn="0" w:firstRowLastColumn="0" w:lastRowFirstColumn="0" w:lastRowLastColumn="0"/>
            </w:pPr>
            <w:r>
              <w:t>Simulation of Linear Displacement</w:t>
            </w:r>
          </w:p>
        </w:tc>
        <w:tc>
          <w:tcPr>
            <w:tcW w:w="2323" w:type="dxa"/>
          </w:tcPr>
          <w:p w:rsidR="009B3727" w:rsidP="00A336BB" w:rsidRDefault="009B3727" w14:paraId="7412DB9F" w14:textId="77777777">
            <w:pPr>
              <w:jc w:val="left"/>
              <w:cnfStyle w:val="000000000000" w:firstRow="0" w:lastRow="0" w:firstColumn="0" w:lastColumn="0" w:oddVBand="0" w:evenVBand="0" w:oddHBand="0" w:evenHBand="0" w:firstRowFirstColumn="0" w:firstRowLastColumn="0" w:lastRowFirstColumn="0" w:lastRowLastColumn="0"/>
            </w:pPr>
            <w:r>
              <w:t>Meia Copeland, Talal Jaber, and Ranishka Fernando</w:t>
            </w:r>
          </w:p>
        </w:tc>
      </w:tr>
      <w:tr w:rsidR="009B3727" w:rsidTr="00A336BB" w14:paraId="2376A6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62E88979" w14:textId="77777777">
            <w:pPr>
              <w:jc w:val="left"/>
            </w:pPr>
          </w:p>
        </w:tc>
        <w:tc>
          <w:tcPr>
            <w:tcW w:w="5418" w:type="dxa"/>
            <w:gridSpan w:val="2"/>
            <w:tcBorders>
              <w:left w:val="single" w:color="549E39" w:themeColor="accent1" w:sz="4" w:space="0"/>
            </w:tcBorders>
          </w:tcPr>
          <w:p w:rsidR="009B3727" w:rsidP="00A336BB" w:rsidRDefault="009B3727" w14:paraId="0DEECC6A" w14:textId="77777777">
            <w:pPr>
              <w:jc w:val="left"/>
              <w:cnfStyle w:val="000000100000" w:firstRow="0" w:lastRow="0" w:firstColumn="0" w:lastColumn="0" w:oddVBand="0" w:evenVBand="0" w:oddHBand="1" w:evenHBand="0" w:firstRowFirstColumn="0" w:firstRowLastColumn="0" w:lastRowFirstColumn="0" w:lastRowLastColumn="0"/>
            </w:pPr>
            <w:r>
              <w:t>Database</w:t>
            </w:r>
          </w:p>
        </w:tc>
        <w:tc>
          <w:tcPr>
            <w:tcW w:w="2323" w:type="dxa"/>
          </w:tcPr>
          <w:p w:rsidR="009B3727" w:rsidP="00A336BB" w:rsidRDefault="009B3727" w14:paraId="1D24AFBD" w14:textId="77777777">
            <w:pPr>
              <w:jc w:val="left"/>
              <w:cnfStyle w:val="000000100000" w:firstRow="0" w:lastRow="0" w:firstColumn="0" w:lastColumn="0" w:oddVBand="0" w:evenVBand="0" w:oddHBand="1" w:evenHBand="0" w:firstRowFirstColumn="0" w:firstRowLastColumn="0" w:lastRowFirstColumn="0" w:lastRowLastColumn="0"/>
            </w:pPr>
            <w:r>
              <w:t>Shawaiz Khan</w:t>
            </w:r>
          </w:p>
        </w:tc>
      </w:tr>
      <w:tr w:rsidR="009B3727" w:rsidTr="00A336BB" w14:paraId="4455F41C"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19CEEF04" w14:textId="77777777">
            <w:pPr>
              <w:jc w:val="left"/>
            </w:pPr>
          </w:p>
        </w:tc>
        <w:tc>
          <w:tcPr>
            <w:tcW w:w="5418" w:type="dxa"/>
            <w:gridSpan w:val="2"/>
            <w:tcBorders>
              <w:left w:val="single" w:color="549E39" w:themeColor="accent1" w:sz="4" w:space="0"/>
            </w:tcBorders>
          </w:tcPr>
          <w:p w:rsidR="009B3727" w:rsidP="00A336BB" w:rsidRDefault="00820868" w14:paraId="32B42F71" w14:textId="63A4858E">
            <w:pPr>
              <w:jc w:val="left"/>
              <w:cnfStyle w:val="000000000000" w:firstRow="0" w:lastRow="0" w:firstColumn="0" w:lastColumn="0" w:oddVBand="0" w:evenVBand="0" w:oddHBand="0" w:evenHBand="0" w:firstRowFirstColumn="0" w:firstRowLastColumn="0" w:lastRowFirstColumn="0" w:lastRowLastColumn="0"/>
            </w:pPr>
            <w:r>
              <w:t>User Interface</w:t>
            </w:r>
          </w:p>
        </w:tc>
        <w:tc>
          <w:tcPr>
            <w:tcW w:w="2323" w:type="dxa"/>
          </w:tcPr>
          <w:p w:rsidR="009B3727" w:rsidP="00A336BB" w:rsidRDefault="009B3727" w14:paraId="458CC45D" w14:textId="77777777">
            <w:pPr>
              <w:jc w:val="left"/>
              <w:cnfStyle w:val="000000000000" w:firstRow="0" w:lastRow="0" w:firstColumn="0" w:lastColumn="0" w:oddVBand="0" w:evenVBand="0" w:oddHBand="0" w:evenHBand="0" w:firstRowFirstColumn="0" w:firstRowLastColumn="0" w:lastRowFirstColumn="0" w:lastRowLastColumn="0"/>
            </w:pPr>
            <w:r>
              <w:t>Marwan Zeyada</w:t>
            </w:r>
          </w:p>
        </w:tc>
      </w:tr>
      <w:tr w:rsidR="009B3727" w:rsidTr="00A336BB" w14:paraId="3DC8E6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Pr>
          <w:p w:rsidR="009B3727" w:rsidP="00A336BB" w:rsidRDefault="009B3727" w14:paraId="3082A539" w14:textId="77777777">
            <w:pPr>
              <w:jc w:val="left"/>
            </w:pPr>
            <w:r>
              <w:t>Work Plan</w:t>
            </w:r>
          </w:p>
        </w:tc>
        <w:tc>
          <w:tcPr>
            <w:tcW w:w="5418" w:type="dxa"/>
            <w:gridSpan w:val="2"/>
            <w:tcBorders>
              <w:left w:val="single" w:color="549E39" w:themeColor="accent1" w:sz="4" w:space="0"/>
            </w:tcBorders>
          </w:tcPr>
          <w:p w:rsidR="009B3727" w:rsidP="00A336BB" w:rsidRDefault="009B3727" w14:paraId="1F094763" w14:textId="77777777">
            <w:pPr>
              <w:jc w:val="left"/>
              <w:cnfStyle w:val="000000100000" w:firstRow="0" w:lastRow="0" w:firstColumn="0" w:lastColumn="0" w:oddVBand="0" w:evenVBand="0" w:oddHBand="1" w:evenHBand="0" w:firstRowFirstColumn="0" w:firstRowLastColumn="0" w:lastRowFirstColumn="0" w:lastRowLastColumn="0"/>
            </w:pPr>
            <w:commentRangeStart w:id="109"/>
            <w:r>
              <w:t>Project Milestones</w:t>
            </w:r>
            <w:commentRangeEnd w:id="109"/>
            <w:r>
              <w:rPr>
                <w:rStyle w:val="CommentReference"/>
                <w:rFonts w:cstheme="minorBidi"/>
                <w:lang w:val="en-CA"/>
              </w:rPr>
              <w:commentReference w:id="109"/>
            </w:r>
          </w:p>
        </w:tc>
        <w:tc>
          <w:tcPr>
            <w:tcW w:w="2323" w:type="dxa"/>
          </w:tcPr>
          <w:p w:rsidR="009B3727" w:rsidP="00A336BB" w:rsidRDefault="009B3727" w14:paraId="420465F9" w14:textId="77777777">
            <w:pPr>
              <w:jc w:val="left"/>
              <w:cnfStyle w:val="000000100000" w:firstRow="0" w:lastRow="0" w:firstColumn="0" w:lastColumn="0" w:oddVBand="0" w:evenVBand="0" w:oddHBand="1" w:evenHBand="0" w:firstRowFirstColumn="0" w:firstRowLastColumn="0" w:lastRowFirstColumn="0" w:lastRowLastColumn="0"/>
            </w:pPr>
            <w:r>
              <w:t>Meia Copeland and Shawaiz Khan</w:t>
            </w:r>
          </w:p>
        </w:tc>
      </w:tr>
      <w:tr w:rsidR="009B3727" w:rsidTr="00A336BB" w14:paraId="6CA845CC"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5F3E1103" w14:textId="77777777">
            <w:pPr>
              <w:jc w:val="left"/>
            </w:pPr>
          </w:p>
        </w:tc>
        <w:tc>
          <w:tcPr>
            <w:tcW w:w="5418" w:type="dxa"/>
            <w:gridSpan w:val="2"/>
            <w:tcBorders>
              <w:left w:val="single" w:color="549E39" w:themeColor="accent1" w:sz="4" w:space="0"/>
            </w:tcBorders>
          </w:tcPr>
          <w:p w:rsidR="009B3727" w:rsidP="00A336BB" w:rsidRDefault="009B3727" w14:paraId="6B1F7941" w14:textId="77777777">
            <w:pPr>
              <w:jc w:val="left"/>
              <w:cnfStyle w:val="000000000000" w:firstRow="0" w:lastRow="0" w:firstColumn="0" w:lastColumn="0" w:oddVBand="0" w:evenVBand="0" w:oddHBand="0" w:evenHBand="0" w:firstRowFirstColumn="0" w:firstRowLastColumn="0" w:lastRowFirstColumn="0" w:lastRowLastColumn="0"/>
            </w:pPr>
            <w:r>
              <w:t>Schedule of Activities/Gantt Chart</w:t>
            </w:r>
          </w:p>
        </w:tc>
        <w:tc>
          <w:tcPr>
            <w:tcW w:w="2323" w:type="dxa"/>
          </w:tcPr>
          <w:p w:rsidR="009B3727" w:rsidP="00A336BB" w:rsidRDefault="009B3727" w14:paraId="317B924C" w14:textId="77777777">
            <w:pPr>
              <w:jc w:val="left"/>
              <w:cnfStyle w:val="000000000000" w:firstRow="0" w:lastRow="0" w:firstColumn="0" w:lastColumn="0" w:oddVBand="0" w:evenVBand="0" w:oddHBand="0" w:evenHBand="0" w:firstRowFirstColumn="0" w:firstRowLastColumn="0" w:lastRowFirstColumn="0" w:lastRowLastColumn="0"/>
            </w:pPr>
            <w:r>
              <w:t>Meia Copeland and Shawaiz Khan</w:t>
            </w:r>
          </w:p>
        </w:tc>
      </w:tr>
      <w:tr w:rsidR="009B3727" w:rsidTr="00A336BB" w14:paraId="688366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tcBorders>
              <w:right w:val="single" w:color="549E39" w:themeColor="accent1" w:sz="4" w:space="0"/>
            </w:tcBorders>
          </w:tcPr>
          <w:p w:rsidR="009B3727" w:rsidP="00A336BB" w:rsidRDefault="009B3727" w14:paraId="0E8A9B4C" w14:textId="77777777">
            <w:pPr>
              <w:jc w:val="left"/>
            </w:pPr>
            <w:r>
              <w:t>Budget Breakdown</w:t>
            </w:r>
          </w:p>
        </w:tc>
        <w:tc>
          <w:tcPr>
            <w:tcW w:w="5418" w:type="dxa"/>
            <w:gridSpan w:val="2"/>
            <w:tcBorders>
              <w:left w:val="single" w:color="549E39" w:themeColor="accent1" w:sz="4" w:space="0"/>
            </w:tcBorders>
          </w:tcPr>
          <w:p w:rsidR="009B3727" w:rsidP="00A336BB" w:rsidRDefault="009B3727" w14:paraId="76747392" w14:textId="77777777">
            <w:pPr>
              <w:jc w:val="left"/>
              <w:cnfStyle w:val="000000100000" w:firstRow="0" w:lastRow="0" w:firstColumn="0" w:lastColumn="0" w:oddVBand="0" w:evenVBand="0" w:oddHBand="1" w:evenHBand="0" w:firstRowFirstColumn="0" w:firstRowLastColumn="0" w:lastRowFirstColumn="0" w:lastRowLastColumn="0"/>
            </w:pPr>
            <w:r>
              <w:t>Hardware</w:t>
            </w:r>
          </w:p>
        </w:tc>
        <w:tc>
          <w:tcPr>
            <w:tcW w:w="2323" w:type="dxa"/>
          </w:tcPr>
          <w:p w:rsidR="009B3727" w:rsidP="00A336BB" w:rsidRDefault="009B3727" w14:paraId="6C829462" w14:textId="77777777">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rsidTr="00A336BB" w14:paraId="57D0B4D4" w14:textId="77777777">
        <w:tc>
          <w:tcPr>
            <w:cnfStyle w:val="001000000000" w:firstRow="0" w:lastRow="0" w:firstColumn="1" w:lastColumn="0" w:oddVBand="0" w:evenVBand="0" w:oddHBand="0" w:evenHBand="0" w:firstRowFirstColumn="0" w:firstRowLastColumn="0" w:lastRowFirstColumn="0" w:lastRowLastColumn="0"/>
            <w:tcW w:w="7037" w:type="dxa"/>
            <w:gridSpan w:val="3"/>
          </w:tcPr>
          <w:p w:rsidR="009B3727" w:rsidP="00A336BB" w:rsidRDefault="009B3727" w14:paraId="14048E59" w14:textId="77777777">
            <w:pPr>
              <w:jc w:val="left"/>
            </w:pPr>
            <w:commentRangeStart w:id="110"/>
            <w:r>
              <w:t>Conclusion</w:t>
            </w:r>
            <w:commentRangeEnd w:id="110"/>
            <w:r>
              <w:rPr>
                <w:rStyle w:val="CommentReference"/>
                <w:rFonts w:cstheme="minorBidi"/>
                <w:b w:val="0"/>
                <w:bCs w:val="0"/>
                <w:lang w:val="en-CA"/>
              </w:rPr>
              <w:commentReference w:id="110"/>
            </w:r>
          </w:p>
        </w:tc>
        <w:tc>
          <w:tcPr>
            <w:tcW w:w="2323" w:type="dxa"/>
          </w:tcPr>
          <w:p w:rsidR="009B3727" w:rsidP="00A336BB" w:rsidRDefault="009B3727" w14:paraId="0DD5A2BC" w14:textId="77777777">
            <w:pPr>
              <w:jc w:val="left"/>
              <w:cnfStyle w:val="000000000000" w:firstRow="0" w:lastRow="0" w:firstColumn="0" w:lastColumn="0" w:oddVBand="0" w:evenVBand="0" w:oddHBand="0" w:evenHBand="0" w:firstRowFirstColumn="0" w:firstRowLastColumn="0" w:lastRowFirstColumn="0" w:lastRowLastColumn="0"/>
            </w:pPr>
            <w:r>
              <w:t>Meia Copeland</w:t>
            </w:r>
          </w:p>
        </w:tc>
      </w:tr>
    </w:tbl>
    <w:p w:rsidR="00E54ABF" w:rsidRDefault="00E54ABF" w14:paraId="0076EFCA" w14:textId="265876DA">
      <w:pPr>
        <w:spacing w:line="259" w:lineRule="auto"/>
        <w:jc w:val="left"/>
        <w:rPr>
          <w:lang w:val="en-CA"/>
        </w:rPr>
      </w:pPr>
    </w:p>
    <w:p w:rsidR="00B006FD" w:rsidP="00B70420" w:rsidRDefault="052FA5FE" w14:paraId="19C79BB3" w14:textId="77777777">
      <w:pPr>
        <w:pStyle w:val="Heading1"/>
      </w:pPr>
      <w:bookmarkStart w:name="_Toc131499163" w:id="111"/>
      <w:bookmarkEnd w:id="72"/>
      <w:r>
        <w:t>Requirements</w:t>
      </w:r>
      <w:bookmarkEnd w:id="111"/>
    </w:p>
    <w:p w:rsidR="00B006FD" w:rsidP="00765DC3" w:rsidRDefault="00765DC3" w14:paraId="05C8E0E5" w14:textId="6D5F9912">
      <w:pPr>
        <w:pStyle w:val="Heading2"/>
      </w:pPr>
      <w:r>
        <w:t xml:space="preserve"> </w:t>
      </w:r>
      <w:bookmarkStart w:name="_Ref131413341" w:id="112"/>
      <w:bookmarkStart w:name="_Toc131499164" w:id="113"/>
      <w:r w:rsidR="240BF56E">
        <w:t>Functional Requirements</w:t>
      </w:r>
      <w:bookmarkEnd w:id="112"/>
      <w:bookmarkEnd w:id="113"/>
    </w:p>
    <w:p w:rsidRPr="008D54DE" w:rsidR="008D54DE" w:rsidP="68796A56" w:rsidRDefault="2A728BD2" w14:paraId="4D032053" w14:textId="3A8900A5">
      <w:pPr>
        <w:rPr>
          <w:lang w:val="en-CA"/>
        </w:rPr>
      </w:pPr>
      <w:r w:rsidRPr="68796A56">
        <w:rPr>
          <w:lang w:val="en-CA"/>
        </w:rPr>
        <w:t xml:space="preserve">Functional requirements pertain to the essential features and capabilities of the device. In the context of the Davy Lab project, the device must be able to </w:t>
      </w:r>
      <w:r w:rsidRPr="001932F2">
        <w:rPr>
          <w:bCs/>
          <w:lang w:val="en-CA"/>
        </w:rPr>
        <w:t>generate controlled vibrations</w:t>
      </w:r>
      <w:r w:rsidRPr="68796A56">
        <w:rPr>
          <w:lang w:val="en-CA"/>
        </w:rPr>
        <w:t xml:space="preserve"> replicating various sources, such as highways and industrial activities, that could affect turtle egg hatching</w:t>
      </w:r>
      <w:r w:rsidRPr="68796A56" w:rsidR="75606BA9">
        <w:rPr>
          <w:lang w:val="en-CA"/>
        </w:rPr>
        <w:t xml:space="preserve">. </w:t>
      </w:r>
      <w:r w:rsidRPr="68796A56">
        <w:rPr>
          <w:lang w:val="en-CA"/>
        </w:rPr>
        <w:t xml:space="preserve"> These vibrations can disrupt the orientation and position of the eggs, potentially leading to developmental abnormalities, reduced hatching success, or even death of the developing hatchlings [</w:t>
      </w:r>
      <w:r w:rsidR="00707188">
        <w:rPr>
          <w:lang w:val="en-CA"/>
        </w:rPr>
        <w:t>39</w:t>
      </w:r>
      <w:r w:rsidRPr="68796A56" w:rsidR="0FF05383">
        <w:rPr>
          <w:lang w:val="en-CA"/>
        </w:rPr>
        <w:t xml:space="preserve">]. </w:t>
      </w:r>
      <w:r w:rsidRPr="68796A56" w:rsidR="340550DB">
        <w:rPr>
          <w:lang w:val="en-CA"/>
        </w:rPr>
        <w:t xml:space="preserve"> </w:t>
      </w:r>
    </w:p>
    <w:p w:rsidR="008D54DE" w:rsidP="68796A56" w:rsidRDefault="585505EF" w14:paraId="76ACA5E6" w14:textId="1C10133F">
      <w:pPr>
        <w:rPr>
          <w:rFonts w:ascii="Calibri" w:hAnsi="Calibri" w:eastAsia="Calibri" w:cs="Calibri"/>
          <w:szCs w:val="24"/>
        </w:rPr>
      </w:pPr>
      <w:r w:rsidRPr="68796A56">
        <w:rPr>
          <w:lang w:val="en-CA"/>
        </w:rPr>
        <w:t xml:space="preserve">To mimic these vibrations given the </w:t>
      </w:r>
      <w:r w:rsidRPr="001932F2">
        <w:rPr>
          <w:bCs/>
          <w:lang w:val="en-CA"/>
        </w:rPr>
        <w:t xml:space="preserve">low </w:t>
      </w:r>
      <w:r w:rsidRPr="68796A56">
        <w:rPr>
          <w:lang w:val="en-CA"/>
        </w:rPr>
        <w:t xml:space="preserve">frequency </w:t>
      </w:r>
      <w:r w:rsidRPr="002D642C" w:rsidR="002D642C">
        <w:rPr>
          <w:lang w:val="en-CA"/>
        </w:rPr>
        <w:t>(5-20Hz)</w:t>
      </w:r>
      <w:r w:rsidRPr="68796A56">
        <w:rPr>
          <w:lang w:val="en-CA"/>
        </w:rPr>
        <w:t xml:space="preserve"> and </w:t>
      </w:r>
      <w:r w:rsidRPr="68796A56" w:rsidR="4AC5D23C">
        <w:rPr>
          <w:lang w:val="en-CA"/>
        </w:rPr>
        <w:t>RPM,</w:t>
      </w:r>
      <w:r w:rsidRPr="68796A56">
        <w:rPr>
          <w:lang w:val="en-CA"/>
        </w:rPr>
        <w:t xml:space="preserve"> a </w:t>
      </w:r>
      <w:r w:rsidRPr="68796A56" w:rsidR="556872A9">
        <w:rPr>
          <w:lang w:val="en-CA"/>
        </w:rPr>
        <w:t>3-phase</w:t>
      </w:r>
      <w:r w:rsidRPr="68796A56">
        <w:rPr>
          <w:lang w:val="en-CA"/>
        </w:rPr>
        <w:t xml:space="preserve"> brushless DC </w:t>
      </w:r>
      <w:r w:rsidRPr="68796A56" w:rsidR="18C93E69">
        <w:rPr>
          <w:lang w:val="en-CA"/>
        </w:rPr>
        <w:t>motor and</w:t>
      </w:r>
      <w:r w:rsidRPr="68796A56" w:rsidR="33693DDA">
        <w:rPr>
          <w:lang w:val="en-CA"/>
        </w:rPr>
        <w:t xml:space="preserve"> a motor driver </w:t>
      </w:r>
      <w:r w:rsidR="0081685A">
        <w:rPr>
          <w:lang w:val="en-CA"/>
        </w:rPr>
        <w:t>are</w:t>
      </w:r>
      <w:r w:rsidRPr="68796A56" w:rsidR="33693DDA">
        <w:rPr>
          <w:lang w:val="en-CA"/>
        </w:rPr>
        <w:t xml:space="preserve"> ideal to control the motor using pulse width modulation. </w:t>
      </w:r>
      <w:r w:rsidRPr="68796A56" w:rsidR="648FC77B">
        <w:rPr>
          <w:rFonts w:ascii="Calibri" w:hAnsi="Calibri" w:eastAsia="Calibri" w:cs="Calibri"/>
          <w:szCs w:val="24"/>
        </w:rPr>
        <w:t xml:space="preserve">This motor was chosen because it hits the frequency needed without causing too much noise. </w:t>
      </w:r>
    </w:p>
    <w:p w:rsidRPr="008D54DE" w:rsidR="008F73DF" w:rsidP="68796A56" w:rsidRDefault="008F73DF" w14:paraId="0DCEBF65" w14:textId="656B21BA">
      <w:pPr>
        <w:rPr>
          <w:lang w:val="en-CA"/>
        </w:rPr>
      </w:pPr>
      <w:r>
        <w:rPr>
          <w:rFonts w:ascii="Calibri" w:hAnsi="Calibri" w:eastAsia="Calibri" w:cs="Calibri"/>
          <w:szCs w:val="24"/>
        </w:rPr>
        <w:t>The moto</w:t>
      </w:r>
      <w:r w:rsidR="008A0988">
        <w:rPr>
          <w:rFonts w:ascii="Calibri" w:hAnsi="Calibri" w:eastAsia="Calibri" w:cs="Calibri"/>
          <w:szCs w:val="24"/>
        </w:rPr>
        <w:t xml:space="preserve">r’s rotational motion must be converted into </w:t>
      </w:r>
      <w:r w:rsidR="0081685A">
        <w:rPr>
          <w:rFonts w:ascii="Calibri" w:hAnsi="Calibri" w:eastAsia="Calibri" w:cs="Calibri"/>
          <w:szCs w:val="24"/>
        </w:rPr>
        <w:t xml:space="preserve">linear motion (up and down) of the vibration table surface. Further, the linear motion must be controlled </w:t>
      </w:r>
      <w:r w:rsidR="006C59C5">
        <w:rPr>
          <w:rFonts w:ascii="Calibri" w:hAnsi="Calibri" w:eastAsia="Calibri" w:cs="Calibri"/>
          <w:szCs w:val="24"/>
        </w:rPr>
        <w:t xml:space="preserve">to a low displacement of </w:t>
      </w:r>
      <w:r w:rsidR="00E21A93">
        <w:rPr>
          <w:rFonts w:ascii="Calibri" w:hAnsi="Calibri" w:eastAsia="Calibri" w:cs="Calibri"/>
          <w:szCs w:val="24"/>
        </w:rPr>
        <w:t xml:space="preserve">0.1 – </w:t>
      </w:r>
      <w:commentRangeStart w:id="114"/>
      <w:r w:rsidR="00E21A93">
        <w:rPr>
          <w:rFonts w:ascii="Calibri" w:hAnsi="Calibri" w:eastAsia="Calibri" w:cs="Calibri"/>
          <w:szCs w:val="24"/>
        </w:rPr>
        <w:t>1</w:t>
      </w:r>
      <w:commentRangeEnd w:id="114"/>
      <w:r w:rsidR="00312DF4">
        <w:rPr>
          <w:rStyle w:val="CommentReference"/>
          <w:rFonts w:cstheme="minorBidi"/>
          <w:lang w:val="en-CA"/>
        </w:rPr>
        <w:commentReference w:id="114"/>
      </w:r>
      <w:ins w:author="Ranishka Fernando" w:date="2023-04-06T15:29:00Z" w:id="115">
        <w:r w:rsidRPr="001A4869" w:rsidR="001A4869">
          <w:rPr>
            <w:rFonts w:ascii="Calibri" w:hAnsi="Calibri" w:eastAsia="Calibri" w:cs="Calibri"/>
            <w:szCs w:val="24"/>
          </w:rPr>
          <w:t>0</w:t>
        </w:r>
      </w:ins>
      <w:r w:rsidR="00E21A93">
        <w:rPr>
          <w:rFonts w:ascii="Calibri" w:hAnsi="Calibri" w:eastAsia="Calibri" w:cs="Calibri"/>
          <w:szCs w:val="24"/>
        </w:rPr>
        <w:t xml:space="preserve"> mm.</w:t>
      </w:r>
      <w:r w:rsidR="0081685A">
        <w:rPr>
          <w:rFonts w:ascii="Calibri" w:hAnsi="Calibri" w:eastAsia="Calibri" w:cs="Calibri"/>
          <w:szCs w:val="24"/>
        </w:rPr>
        <w:t xml:space="preserve"> A flexure-guided linear actuator was used to accomplish this</w:t>
      </w:r>
      <w:r w:rsidR="00E21A93">
        <w:rPr>
          <w:rFonts w:ascii="Calibri" w:hAnsi="Calibri" w:eastAsia="Calibri" w:cs="Calibri"/>
          <w:szCs w:val="24"/>
        </w:rPr>
        <w:t xml:space="preserve">, as </w:t>
      </w:r>
      <w:r w:rsidR="00342637">
        <w:rPr>
          <w:rFonts w:ascii="Calibri" w:hAnsi="Calibri" w:eastAsia="Calibri" w:cs="Calibri"/>
          <w:szCs w:val="24"/>
        </w:rPr>
        <w:t xml:space="preserve">it could easily </w:t>
      </w:r>
      <w:r w:rsidR="004B1A88">
        <w:rPr>
          <w:rFonts w:ascii="Calibri" w:hAnsi="Calibri" w:eastAsia="Calibri" w:cs="Calibri"/>
          <w:szCs w:val="24"/>
        </w:rPr>
        <w:t>convert rotational motion into linear motion and was customizable through 3D modelling and printing.</w:t>
      </w:r>
    </w:p>
    <w:p w:rsidRPr="00D82F0C" w:rsidR="001932F2" w:rsidP="68796A56" w:rsidRDefault="340550DB" w14:paraId="41C07BAF" w14:textId="2B0D64E0">
      <w:pPr>
        <w:rPr>
          <w:lang w:val="en-CA"/>
        </w:rPr>
      </w:pPr>
      <w:r w:rsidRPr="68796A56">
        <w:rPr>
          <w:lang w:val="en-CA"/>
        </w:rPr>
        <w:lastRenderedPageBreak/>
        <w:t xml:space="preserve">Given that the device would only vibrate the surface vertically, </w:t>
      </w:r>
      <w:r w:rsidRPr="001932F2">
        <w:rPr>
          <w:bCs/>
          <w:lang w:val="en-CA"/>
        </w:rPr>
        <w:t xml:space="preserve">a linear displacement sensor </w:t>
      </w:r>
      <w:r w:rsidRPr="68796A56">
        <w:rPr>
          <w:lang w:val="en-CA"/>
        </w:rPr>
        <w:t xml:space="preserve">is necessary to correctly </w:t>
      </w:r>
      <w:r w:rsidRPr="001932F2">
        <w:rPr>
          <w:bCs/>
          <w:lang w:val="en-CA"/>
        </w:rPr>
        <w:t>measure the surface movement</w:t>
      </w:r>
      <w:r w:rsidRPr="68796A56">
        <w:rPr>
          <w:lang w:val="en-CA"/>
        </w:rPr>
        <w:t xml:space="preserve"> and ensure the </w:t>
      </w:r>
      <w:r w:rsidRPr="001932F2">
        <w:rPr>
          <w:bCs/>
          <w:lang w:val="en-CA"/>
        </w:rPr>
        <w:t>correct displacement</w:t>
      </w:r>
      <w:r w:rsidRPr="68796A56">
        <w:rPr>
          <w:lang w:val="en-CA"/>
        </w:rPr>
        <w:t xml:space="preserve"> is obtained. Furthermore, the inclusion of an infrared obstacle avoidance sensor module parallel to the motor allows for non-intrusive RPM detection, which is critical for precise vibration </w:t>
      </w:r>
      <w:r w:rsidR="00BF3ACD">
        <w:rPr>
          <w:lang w:val="en-CA"/>
        </w:rPr>
        <w:t xml:space="preserve">frequency </w:t>
      </w:r>
      <w:r w:rsidRPr="68796A56">
        <w:rPr>
          <w:lang w:val="en-CA"/>
        </w:rPr>
        <w:t>control.</w:t>
      </w:r>
    </w:p>
    <w:p w:rsidR="68796A56" w:rsidP="68796A56" w:rsidRDefault="358F0540" w14:paraId="3A6EFC0D" w14:textId="24F0B308">
      <w:pPr>
        <w:rPr>
          <w:lang w:val="en-CA"/>
        </w:rPr>
      </w:pPr>
      <w:r w:rsidRPr="009D76C7">
        <w:rPr>
          <w:lang w:val="en-CA"/>
        </w:rPr>
        <w:t xml:space="preserve">In addition to the requirements mentioned, the device should also </w:t>
      </w:r>
      <w:r w:rsidRPr="009D76C7" w:rsidR="10846DFA">
        <w:rPr>
          <w:lang w:val="en-CA"/>
        </w:rPr>
        <w:t>meet the functional requirements related to data collection, data management, user-friendly interface, and backup and recove</w:t>
      </w:r>
      <w:r w:rsidRPr="009D76C7" w:rsidR="2548F43D">
        <w:rPr>
          <w:lang w:val="en-CA"/>
        </w:rPr>
        <w:t xml:space="preserve">ry. </w:t>
      </w:r>
      <w:r w:rsidRPr="009D76C7" w:rsidR="2554BBB6">
        <w:rPr>
          <w:lang w:val="en-CA"/>
        </w:rPr>
        <w:t>T</w:t>
      </w:r>
      <w:r w:rsidRPr="009D76C7" w:rsidR="2D8A7995">
        <w:rPr>
          <w:lang w:val="en-CA"/>
        </w:rPr>
        <w:t>h</w:t>
      </w:r>
      <w:r w:rsidRPr="009D76C7" w:rsidR="2F4CF730">
        <w:rPr>
          <w:lang w:val="en-CA"/>
        </w:rPr>
        <w:t xml:space="preserve">e device should collect and store </w:t>
      </w:r>
      <w:r w:rsidRPr="009D76C7" w:rsidR="64F998AE">
        <w:rPr>
          <w:lang w:val="en-CA"/>
        </w:rPr>
        <w:t xml:space="preserve">the collected </w:t>
      </w:r>
      <w:r w:rsidRPr="009D76C7" w:rsidR="2F4CF730">
        <w:rPr>
          <w:lang w:val="en-CA"/>
        </w:rPr>
        <w:t xml:space="preserve">data </w:t>
      </w:r>
      <w:r w:rsidRPr="009D76C7" w:rsidR="64F998AE">
        <w:rPr>
          <w:lang w:val="en-CA"/>
        </w:rPr>
        <w:t>once every 30 minutes</w:t>
      </w:r>
      <w:r w:rsidRPr="009D76C7" w:rsidR="7D6DE913">
        <w:rPr>
          <w:lang w:val="en-CA"/>
        </w:rPr>
        <w:t xml:space="preserve">, without missing any data points. </w:t>
      </w:r>
      <w:r w:rsidRPr="009D76C7" w:rsidR="2298B35C">
        <w:rPr>
          <w:lang w:val="en-CA"/>
        </w:rPr>
        <w:t xml:space="preserve">Moreover, the device needs a feature that allows the user to back up the collected data regularly and recover it in case of any system failures or data losses. </w:t>
      </w:r>
    </w:p>
    <w:p w:rsidR="008D54DE" w:rsidP="00765DC3" w:rsidRDefault="00765DC3" w14:paraId="63C2167B" w14:textId="3A4CFBA2">
      <w:pPr>
        <w:pStyle w:val="Heading2"/>
      </w:pPr>
      <w:r>
        <w:t xml:space="preserve"> </w:t>
      </w:r>
      <w:bookmarkStart w:name="_Toc131499165" w:id="116"/>
      <w:r w:rsidR="240BF56E">
        <w:t>Non-Functional Requirements</w:t>
      </w:r>
      <w:bookmarkEnd w:id="116"/>
    </w:p>
    <w:p w:rsidR="3B81044B" w:rsidP="68796A56" w:rsidRDefault="3B81044B" w14:paraId="782E9464" w14:textId="6945DFEF">
      <w:pPr>
        <w:rPr>
          <w:rFonts w:ascii="Calibri" w:hAnsi="Calibri" w:eastAsia="Calibri" w:cs="Calibri"/>
          <w:szCs w:val="24"/>
        </w:rPr>
      </w:pPr>
      <w:r w:rsidRPr="68796A56">
        <w:rPr>
          <w:rFonts w:ascii="Calibri" w:hAnsi="Calibri" w:eastAsia="Calibri" w:cs="Calibri"/>
          <w:szCs w:val="24"/>
        </w:rPr>
        <w:t xml:space="preserve">The </w:t>
      </w:r>
      <w:r w:rsidR="00820868">
        <w:rPr>
          <w:rFonts w:ascii="Calibri" w:hAnsi="Calibri" w:eastAsia="Calibri" w:cs="Calibri"/>
          <w:bCs/>
          <w:szCs w:val="24"/>
        </w:rPr>
        <w:t>User Interface</w:t>
      </w:r>
      <w:r w:rsidRPr="00BF6AD4">
        <w:rPr>
          <w:rFonts w:ascii="Calibri" w:hAnsi="Calibri" w:eastAsia="Calibri" w:cs="Calibri"/>
          <w:bCs/>
          <w:szCs w:val="24"/>
        </w:rPr>
        <w:t xml:space="preserve"> (UI)</w:t>
      </w:r>
      <w:r w:rsidRPr="68796A56">
        <w:rPr>
          <w:rFonts w:ascii="Calibri" w:hAnsi="Calibri" w:eastAsia="Calibri" w:cs="Calibri"/>
          <w:szCs w:val="24"/>
        </w:rPr>
        <w:t xml:space="preserve"> is one of the main components that determines the user experience and </w:t>
      </w:r>
      <w:r w:rsidRPr="00BF6AD4">
        <w:rPr>
          <w:rFonts w:ascii="Calibri" w:hAnsi="Calibri" w:eastAsia="Calibri" w:cs="Calibri"/>
          <w:bCs/>
          <w:szCs w:val="24"/>
        </w:rPr>
        <w:t>how effectively the device can be used</w:t>
      </w:r>
      <w:r w:rsidRPr="68796A56">
        <w:rPr>
          <w:rFonts w:ascii="Calibri" w:hAnsi="Calibri" w:eastAsia="Calibri" w:cs="Calibri"/>
          <w:szCs w:val="24"/>
        </w:rPr>
        <w:t xml:space="preserve">. PyQT6 framework for the </w:t>
      </w:r>
      <w:r w:rsidR="00141D73">
        <w:rPr>
          <w:rFonts w:ascii="Calibri" w:hAnsi="Calibri" w:eastAsia="Calibri" w:cs="Calibri"/>
          <w:szCs w:val="24"/>
        </w:rPr>
        <w:t>G</w:t>
      </w:r>
      <w:r w:rsidRPr="68796A56">
        <w:rPr>
          <w:rFonts w:ascii="Calibri" w:hAnsi="Calibri" w:eastAsia="Calibri" w:cs="Calibri"/>
          <w:szCs w:val="24"/>
        </w:rPr>
        <w:t xml:space="preserve">raphical </w:t>
      </w:r>
      <w:r w:rsidR="00820868">
        <w:rPr>
          <w:rFonts w:ascii="Calibri" w:hAnsi="Calibri" w:eastAsia="Calibri" w:cs="Calibri"/>
          <w:szCs w:val="24"/>
        </w:rPr>
        <w:t>User Interface</w:t>
      </w:r>
      <w:r w:rsidR="00141D73">
        <w:rPr>
          <w:rFonts w:ascii="Calibri" w:hAnsi="Calibri" w:eastAsia="Calibri" w:cs="Calibri"/>
          <w:szCs w:val="24"/>
        </w:rPr>
        <w:t xml:space="preserve"> (GUI)</w:t>
      </w:r>
      <w:r w:rsidRPr="68796A56">
        <w:rPr>
          <w:rFonts w:ascii="Calibri" w:hAnsi="Calibri" w:eastAsia="Calibri" w:cs="Calibri"/>
          <w:szCs w:val="24"/>
        </w:rPr>
        <w:t xml:space="preserve"> was chosen because it consists of QTDesigner [22] which allows you to seamlessly create GUIs by designing it on a 2D plane in a drag and drop fashion, and then adding functionality and style using python code. This allows for beautiful looking graphical interfaces that can be made with ease.</w:t>
      </w:r>
    </w:p>
    <w:p w:rsidR="1B268D83" w:rsidP="68796A56" w:rsidRDefault="1B268D83" w14:paraId="4E2F7A36" w14:textId="62EB5BC6">
      <w:pPr>
        <w:rPr>
          <w:lang w:val="en-CA"/>
        </w:rPr>
      </w:pPr>
      <w:r w:rsidRPr="68796A56">
        <w:rPr>
          <w:lang w:val="en-CA"/>
        </w:rPr>
        <w:t xml:space="preserve">Non-functional requirements, such as </w:t>
      </w:r>
      <w:r w:rsidRPr="00BF6AD4">
        <w:rPr>
          <w:bCs/>
          <w:lang w:val="en-CA"/>
        </w:rPr>
        <w:t>scalability and reliability</w:t>
      </w:r>
      <w:r w:rsidRPr="68796A56">
        <w:rPr>
          <w:lang w:val="en-CA"/>
        </w:rPr>
        <w:t>, are vital to ensuring the device's long-term effectiveness. Addressing scalability involves designing the system to accommodate additional tables if necessary, enabling larger sample sizes or concurrent testing of multiple vibration scenarios. The system's scalability is cost-effective, with each additional table costing only 1/3 of the initial system's price. Thus, while the entire system's cost is approximately $800, adding another table requires an investment of just $280, as the need for extra hardware is mitigated</w:t>
      </w:r>
      <w:r w:rsidRPr="68796A56" w:rsidR="1D7B7367">
        <w:rPr>
          <w:lang w:val="en-CA"/>
        </w:rPr>
        <w:t xml:space="preserve"> with the primary system</w:t>
      </w:r>
      <w:r w:rsidRPr="68796A56">
        <w:rPr>
          <w:lang w:val="en-CA"/>
        </w:rPr>
        <w:t>.</w:t>
      </w:r>
    </w:p>
    <w:p w:rsidR="1B268D83" w:rsidP="68796A56" w:rsidRDefault="1B268D83" w14:paraId="02548C2B" w14:textId="0DCC4A3C">
      <w:pPr>
        <w:rPr>
          <w:lang w:val="en-CA"/>
        </w:rPr>
      </w:pPr>
      <w:r w:rsidRPr="68796A56">
        <w:rPr>
          <w:lang w:val="en-CA"/>
        </w:rPr>
        <w:t xml:space="preserve"> Reliability plays a crucial role in the system design, with the device needing to operate continuously for up to 95 days to provide a consistent and accurate assessment of the vibrations' impact on turtle egg development. Ensuring long-term operation necessitates the meticulous selection of components, a robust design, and rigorous testing to validate the device's performance and durability. The current setup meets the required incubation period for continuous operation. Furthermore, </w:t>
      </w:r>
      <w:r w:rsidRPr="00BF6AD4">
        <w:rPr>
          <w:bCs/>
          <w:lang w:val="en-CA"/>
        </w:rPr>
        <w:t>maintenance</w:t>
      </w:r>
      <w:r w:rsidRPr="68796A56">
        <w:rPr>
          <w:lang w:val="en-CA"/>
        </w:rPr>
        <w:t xml:space="preserve"> considerations have been tailored to suit a non-technical audience. </w:t>
      </w:r>
      <w:r w:rsidRPr="68796A56" w:rsidR="00BF6AD4">
        <w:rPr>
          <w:lang w:val="en-CA"/>
        </w:rPr>
        <w:t>Most</w:t>
      </w:r>
      <w:r w:rsidRPr="68796A56">
        <w:rPr>
          <w:lang w:val="en-CA"/>
        </w:rPr>
        <w:t xml:space="preserve"> of the system components are 3D printed, with design files openly accessible, and electronic parts are both readily available and affordable as off-the-shelf replacements. This approach ensures ease of maintenance and cost-effective component replacement.</w:t>
      </w:r>
      <w:r w:rsidR="00545F4C">
        <w:rPr>
          <w:lang w:val="en-CA"/>
        </w:rPr>
        <w:t xml:space="preserve"> In the case of an off-the-shelf part no longer being available, the design files can be altered to accommodate new parts.</w:t>
      </w:r>
    </w:p>
    <w:p w:rsidR="00DC4370" w:rsidRDefault="00DC4370" w14:paraId="30639A6C" w14:textId="77777777">
      <w:pPr>
        <w:spacing w:line="259" w:lineRule="auto"/>
        <w:jc w:val="left"/>
        <w:rPr>
          <w:lang w:val="en-CA"/>
        </w:rPr>
      </w:pPr>
      <w:r>
        <w:rPr>
          <w:lang w:val="en-CA"/>
        </w:rPr>
        <w:br w:type="page"/>
      </w:r>
    </w:p>
    <w:p w:rsidRPr="00BC6E8D" w:rsidR="008D54DE" w:rsidP="008D54DE" w:rsidRDefault="00765DC3" w14:paraId="007DC777" w14:textId="1189D87D">
      <w:pPr>
        <w:pStyle w:val="Heading2"/>
      </w:pPr>
      <w:r>
        <w:lastRenderedPageBreak/>
        <w:t xml:space="preserve"> </w:t>
      </w:r>
      <w:bookmarkStart w:name="_Toc131499166" w:id="117"/>
      <w:r w:rsidR="052FA5FE">
        <w:t>Use Cases</w:t>
      </w:r>
      <w:bookmarkEnd w:id="117"/>
    </w:p>
    <w:p w:rsidRPr="00EB4FA6" w:rsidR="008D54DE" w:rsidP="349674C7" w:rsidRDefault="7DD38CE9" w14:paraId="4A07D283" w14:textId="56AEFA64">
      <w:pPr>
        <w:rPr>
          <w:rFonts w:ascii="Calibri" w:hAnsi="Calibri" w:eastAsia="Calibri" w:cs="Calibri"/>
          <w:lang w:val="en-CA"/>
        </w:rPr>
      </w:pPr>
      <w:r w:rsidRPr="00EB4FA6">
        <w:rPr>
          <w:rFonts w:ascii="Calibri" w:hAnsi="Calibri" w:eastAsia="Calibri" w:cs="Calibri"/>
          <w:lang w:val="en-CA"/>
        </w:rPr>
        <w:t>In the use cases section, we will explore various real-world scenarios where the developed device can be effectively employed.</w:t>
      </w:r>
      <w:commentRangeStart w:id="118"/>
      <w:commentRangeStart w:id="119"/>
      <w:commentRangeStart w:id="120"/>
      <w:commentRangeStart w:id="121"/>
      <w:commentRangeStart w:id="122"/>
      <w:commentRangeEnd w:id="118"/>
      <w:r w:rsidR="458291FE">
        <w:rPr>
          <w:rStyle w:val="CommentReference"/>
        </w:rPr>
        <w:commentReference w:id="118"/>
      </w:r>
      <w:commentRangeEnd w:id="119"/>
      <w:r w:rsidR="458291FE">
        <w:rPr>
          <w:rStyle w:val="CommentReference"/>
        </w:rPr>
        <w:commentReference w:id="119"/>
      </w:r>
      <w:commentRangeEnd w:id="120"/>
      <w:r w:rsidR="458291FE">
        <w:rPr>
          <w:rStyle w:val="CommentReference"/>
        </w:rPr>
        <w:commentReference w:id="120"/>
      </w:r>
      <w:commentRangeEnd w:id="121"/>
      <w:r w:rsidR="00577244">
        <w:rPr>
          <w:rStyle w:val="CommentReference"/>
          <w:rFonts w:cstheme="minorBidi"/>
          <w:lang w:val="en-CA"/>
        </w:rPr>
        <w:commentReference w:id="121"/>
      </w:r>
      <w:commentRangeEnd w:id="122"/>
      <w:r w:rsidR="008337AB">
        <w:rPr>
          <w:rStyle w:val="CommentReference"/>
          <w:rFonts w:cstheme="minorBidi"/>
          <w:lang w:val="en-CA"/>
        </w:rPr>
        <w:commentReference w:id="122"/>
      </w:r>
    </w:p>
    <w:p w:rsidRPr="008D54DE" w:rsidR="008D54DE" w:rsidP="00765DC3" w:rsidRDefault="39A2176F" w14:paraId="586D738B" w14:textId="237923E8">
      <w:pPr>
        <w:pStyle w:val="Heading3"/>
        <w:rPr>
          <w:i/>
          <w:color w:val="000000" w:themeColor="text1"/>
          <w:sz w:val="22"/>
          <w:szCs w:val="22"/>
        </w:rPr>
      </w:pPr>
      <w:bookmarkStart w:name="_Toc131499167" w:id="129"/>
      <w:r w:rsidRPr="4782E530">
        <w:t>Use Case 1 – Begin New Experiment</w:t>
      </w:r>
      <w:bookmarkEnd w:id="129"/>
      <w:r w:rsidRPr="4782E530">
        <w:rPr>
          <w:i/>
          <w:color w:val="000000" w:themeColor="text1"/>
          <w:sz w:val="22"/>
          <w:szCs w:val="22"/>
        </w:rPr>
        <w:t xml:space="preserve"> </w:t>
      </w:r>
    </w:p>
    <w:p w:rsidRPr="008D54DE" w:rsidR="008D54DE" w:rsidP="68796A56" w:rsidRDefault="39A2176F" w14:paraId="4C4AA041" w14:textId="000B360C">
      <w:r w:rsidRPr="68796A56">
        <w:rPr>
          <w:rFonts w:ascii="Calibri" w:hAnsi="Calibri" w:eastAsia="Calibri" w:cs="Calibri"/>
          <w:i/>
          <w:color w:val="455F51" w:themeColor="text2"/>
          <w:sz w:val="18"/>
          <w:szCs w:val="18"/>
          <w:lang w:val="en-CA"/>
        </w:rPr>
        <w:t>Table 1</w:t>
      </w:r>
    </w:p>
    <w:tbl>
      <w:tblPr>
        <w:tblStyle w:val="TableGridLight"/>
        <w:tblW w:w="0" w:type="auto"/>
        <w:tblLayout w:type="fixed"/>
        <w:tblLook w:val="06A0" w:firstRow="1" w:lastRow="0" w:firstColumn="1" w:lastColumn="0" w:noHBand="1" w:noVBand="1"/>
      </w:tblPr>
      <w:tblGrid>
        <w:gridCol w:w="1680"/>
        <w:gridCol w:w="7680"/>
      </w:tblGrid>
      <w:tr w:rsidR="68796A56" w:rsidTr="68796A56" w14:paraId="49DD8798"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D815EFF" w14:textId="6767DE39">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122EB2A4" w14:textId="2B2703C3">
            <w:r w:rsidRPr="0906DE47">
              <w:rPr>
                <w:rFonts w:ascii="Calibri" w:hAnsi="Calibri" w:eastAsia="Calibri" w:cs="Calibri"/>
                <w:color w:val="000000" w:themeColor="text1"/>
              </w:rPr>
              <w:t>Setting up a new experiment</w:t>
            </w:r>
            <w:r w:rsidR="009119C3">
              <w:rPr>
                <w:rFonts w:ascii="Calibri" w:hAnsi="Calibri" w:eastAsia="Calibri" w:cs="Calibri"/>
                <w:color w:val="000000" w:themeColor="text1"/>
              </w:rPr>
              <w:t xml:space="preserve"> to investigate the impact of ground vibrations on turtle egg growth</w:t>
            </w:r>
          </w:p>
        </w:tc>
      </w:tr>
      <w:tr w:rsidR="68796A56" w:rsidTr="68796A56" w14:paraId="63F28C54"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003D2BF" w14:textId="7949DC4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B84995" w14:paraId="43D8542B" w14:textId="465A5BAE">
            <w:r>
              <w:rPr>
                <w:rFonts w:ascii="Calibri" w:hAnsi="Calibri" w:eastAsia="Calibri" w:cs="Calibri"/>
                <w:color w:val="000000" w:themeColor="text1"/>
                <w:szCs w:val="24"/>
              </w:rPr>
              <w:t>Researcher</w:t>
            </w:r>
            <w:r w:rsidRPr="68796A56" w:rsidR="68796A56">
              <w:rPr>
                <w:rFonts w:ascii="Calibri" w:hAnsi="Calibri" w:eastAsia="Calibri" w:cs="Calibri"/>
                <w:color w:val="000000" w:themeColor="text1"/>
                <w:szCs w:val="24"/>
              </w:rPr>
              <w:t>/Student</w:t>
            </w:r>
          </w:p>
        </w:tc>
      </w:tr>
      <w:tr w:rsidR="68796A56" w:rsidTr="68796A56" w14:paraId="79C292A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73341A27" w14:textId="2DB89444">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27550482" w14:textId="4F5651CE">
            <w:r w:rsidRPr="68796A56">
              <w:rPr>
                <w:rFonts w:ascii="Calibri" w:hAnsi="Calibri" w:eastAsia="Calibri" w:cs="Calibri"/>
                <w:color w:val="000000" w:themeColor="text1"/>
                <w:szCs w:val="24"/>
              </w:rPr>
              <w:t>The system is connected to power and turned on.</w:t>
            </w:r>
            <w:r w:rsidR="00A91DDB">
              <w:rPr>
                <w:rFonts w:ascii="Calibri" w:hAnsi="Calibri" w:eastAsia="Calibri" w:cs="Calibri"/>
                <w:color w:val="000000" w:themeColor="text1"/>
                <w:szCs w:val="24"/>
              </w:rPr>
              <w:t xml:space="preserve"> Simulation table is operational and connected to the UI</w:t>
            </w:r>
          </w:p>
        </w:tc>
      </w:tr>
      <w:tr w:rsidR="68796A56" w:rsidTr="68796A56" w14:paraId="5AA78981"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36D8CB5" w14:textId="4664D80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6A315BF7" w14:textId="6DF3155B">
            <w:r w:rsidRPr="68796A56">
              <w:rPr>
                <w:rFonts w:ascii="Calibri" w:hAnsi="Calibri" w:eastAsia="Calibri" w:cs="Calibri"/>
                <w:color w:val="000000" w:themeColor="text1"/>
                <w:szCs w:val="24"/>
              </w:rPr>
              <w:t>The user successfully sets up a new experiment. The parts operate at the intended settings.</w:t>
            </w:r>
          </w:p>
        </w:tc>
      </w:tr>
      <w:tr w:rsidR="68796A56" w:rsidTr="68796A56" w14:paraId="2917AD15"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0501861" w14:textId="5EFC2712">
            <w:r w:rsidRPr="68796A56">
              <w:rPr>
                <w:rFonts w:ascii="Calibri" w:hAnsi="Calibri" w:eastAsia="Calibri" w:cs="Calibri"/>
                <w:color w:val="000000" w:themeColor="text1"/>
                <w:szCs w:val="24"/>
                <w:u w:val="single"/>
              </w:rPr>
              <w:t>Failed 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1011195" w14:textId="54F0B486">
            <w:r w:rsidRPr="68796A56">
              <w:rPr>
                <w:rFonts w:ascii="Calibri" w:hAnsi="Calibri" w:eastAsia="Calibri" w:cs="Calibri"/>
                <w:color w:val="000000" w:themeColor="text1"/>
                <w:szCs w:val="24"/>
              </w:rPr>
              <w:t>Either one of the actuators, accelerometer, temperature sensor or humidity sensor fails to operate.</w:t>
            </w:r>
            <w:r w:rsidR="00235434">
              <w:rPr>
                <w:rFonts w:ascii="Calibri" w:hAnsi="Calibri" w:eastAsia="Calibri" w:cs="Calibri"/>
                <w:color w:val="000000" w:themeColor="text1"/>
                <w:szCs w:val="24"/>
              </w:rPr>
              <w:t xml:space="preserve"> </w:t>
            </w:r>
            <w:r w:rsidR="00D469F1">
              <w:rPr>
                <w:rFonts w:ascii="Calibri" w:hAnsi="Calibri" w:eastAsia="Calibri" w:cs="Calibri"/>
                <w:color w:val="000000" w:themeColor="text1"/>
                <w:szCs w:val="24"/>
              </w:rPr>
              <w:t xml:space="preserve">The </w:t>
            </w:r>
            <w:r w:rsidR="00820868">
              <w:rPr>
                <w:rFonts w:ascii="Calibri" w:hAnsi="Calibri" w:eastAsia="Calibri" w:cs="Calibri"/>
                <w:color w:val="000000" w:themeColor="text1"/>
                <w:szCs w:val="24"/>
              </w:rPr>
              <w:t>User Interface</w:t>
            </w:r>
            <w:r w:rsidR="00D36157">
              <w:rPr>
                <w:rFonts w:ascii="Calibri" w:hAnsi="Calibri" w:eastAsia="Calibri" w:cs="Calibri"/>
                <w:color w:val="000000" w:themeColor="text1"/>
                <w:szCs w:val="24"/>
              </w:rPr>
              <w:t xml:space="preserve"> does not provide the desired frequency or fail during the experiment</w:t>
            </w:r>
          </w:p>
        </w:tc>
      </w:tr>
      <w:tr w:rsidR="68796A56" w:rsidTr="68796A56" w14:paraId="0064E4E8"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FED1888" w14:textId="0E7B676C">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DB4B64" w:rsidR="00AE3409" w:rsidP="00DB4B64" w:rsidRDefault="00AE3409" w14:paraId="3EE266EF" w14:textId="08F9E0A9">
            <w:pPr>
              <w:pStyle w:val="ListParagraph"/>
              <w:numPr>
                <w:ilvl w:val="0"/>
                <w:numId w:val="15"/>
              </w:numPr>
              <w:rPr>
                <w:rFonts w:ascii="Calibri" w:hAnsi="Calibri" w:eastAsia="Calibri" w:cs="Calibri"/>
                <w:color w:val="000000" w:themeColor="text1"/>
              </w:rPr>
            </w:pPr>
            <w:r w:rsidRPr="7AB36141">
              <w:rPr>
                <w:rFonts w:ascii="Calibri" w:hAnsi="Calibri" w:eastAsia="Calibri" w:cs="Calibri"/>
                <w:color w:val="000000" w:themeColor="text1"/>
              </w:rPr>
              <w:t>Researcher sets up turtle eggs on the simulation table.</w:t>
            </w:r>
          </w:p>
          <w:p w:rsidRPr="00826A97" w:rsidR="00826A97" w:rsidRDefault="68796A56" w14:paraId="4AAE2F40" w14:textId="08F9E0A9">
            <w:pPr>
              <w:pStyle w:val="ListParagraph"/>
              <w:numPr>
                <w:ilvl w:val="0"/>
                <w:numId w:val="15"/>
              </w:numPr>
            </w:pPr>
            <w:r w:rsidRPr="7AB36141">
              <w:rPr>
                <w:rFonts w:ascii="Calibri" w:hAnsi="Calibri" w:eastAsia="Calibri" w:cs="Calibri"/>
                <w:color w:val="000000" w:themeColor="text1"/>
              </w:rPr>
              <w:t>Navigate through the touch screen interface.</w:t>
            </w:r>
          </w:p>
          <w:p w:rsidRPr="00826A97" w:rsidR="00826A97" w:rsidP="00826A97" w:rsidRDefault="68796A56" w14:paraId="661E9EA4" w14:textId="1D6623E0">
            <w:pPr>
              <w:pStyle w:val="ListParagraph"/>
              <w:numPr>
                <w:ilvl w:val="0"/>
                <w:numId w:val="15"/>
              </w:numPr>
            </w:pPr>
            <w:r w:rsidRPr="7AB36141">
              <w:rPr>
                <w:rFonts w:ascii="Calibri" w:hAnsi="Calibri" w:eastAsia="Calibri" w:cs="Calibri"/>
                <w:color w:val="000000" w:themeColor="text1"/>
              </w:rPr>
              <w:t>Touch the “</w:t>
            </w:r>
            <w:r w:rsidR="00CD127B">
              <w:rPr>
                <w:rFonts w:ascii="Calibri" w:hAnsi="Calibri" w:eastAsia="Calibri" w:cs="Calibri"/>
                <w:color w:val="000000" w:themeColor="text1"/>
              </w:rPr>
              <w:t>Settings</w:t>
            </w:r>
            <w:r w:rsidRPr="7AB36141">
              <w:rPr>
                <w:rFonts w:ascii="Calibri" w:hAnsi="Calibri" w:eastAsia="Calibri" w:cs="Calibri"/>
                <w:color w:val="000000" w:themeColor="text1"/>
              </w:rPr>
              <w:t xml:space="preserve">” UI button on the top </w:t>
            </w:r>
            <w:r w:rsidR="00E264FF">
              <w:rPr>
                <w:rFonts w:ascii="Calibri" w:hAnsi="Calibri" w:eastAsia="Calibri" w:cs="Calibri"/>
                <w:color w:val="000000" w:themeColor="text1"/>
              </w:rPr>
              <w:t>right</w:t>
            </w:r>
            <w:r w:rsidRPr="7AB36141">
              <w:rPr>
                <w:rFonts w:ascii="Calibri" w:hAnsi="Calibri" w:eastAsia="Calibri" w:cs="Calibri"/>
                <w:color w:val="000000" w:themeColor="text1"/>
              </w:rPr>
              <w:t xml:space="preserve"> of the screen.</w:t>
            </w:r>
          </w:p>
          <w:p w:rsidRPr="00826A97" w:rsidR="00826A97" w:rsidP="00826A97" w:rsidRDefault="68796A56" w14:paraId="155B8CFF" w14:textId="028768BD">
            <w:pPr>
              <w:pStyle w:val="ListParagraph"/>
              <w:numPr>
                <w:ilvl w:val="0"/>
                <w:numId w:val="15"/>
              </w:numPr>
            </w:pPr>
            <w:r w:rsidRPr="7AB36141">
              <w:rPr>
                <w:rFonts w:ascii="Calibri" w:hAnsi="Calibri" w:eastAsia="Calibri" w:cs="Calibri"/>
                <w:color w:val="000000" w:themeColor="text1"/>
              </w:rPr>
              <w:t>Enter an experiment name, desired frequency, desired amplitude, email address</w:t>
            </w:r>
            <w:r w:rsidR="00C31994">
              <w:rPr>
                <w:rFonts w:ascii="Calibri" w:hAnsi="Calibri" w:eastAsia="Calibri" w:cs="Calibri"/>
                <w:color w:val="000000" w:themeColor="text1"/>
              </w:rPr>
              <w:t>es</w:t>
            </w:r>
            <w:r w:rsidR="00F43AAD">
              <w:rPr>
                <w:rFonts w:ascii="Calibri" w:hAnsi="Calibri" w:eastAsia="Calibri" w:cs="Calibri"/>
                <w:color w:val="000000" w:themeColor="text1"/>
              </w:rPr>
              <w:t>, etc.</w:t>
            </w:r>
            <w:r w:rsidRPr="7AB36141">
              <w:rPr>
                <w:rFonts w:ascii="Calibri" w:hAnsi="Calibri" w:eastAsia="Calibri" w:cs="Calibri"/>
                <w:color w:val="000000" w:themeColor="text1"/>
              </w:rPr>
              <w:t xml:space="preserve"> in the given space</w:t>
            </w:r>
            <w:r w:rsidR="00C31994">
              <w:rPr>
                <w:rFonts w:ascii="Calibri" w:hAnsi="Calibri" w:eastAsia="Calibri" w:cs="Calibri"/>
                <w:color w:val="000000" w:themeColor="text1"/>
              </w:rPr>
              <w:t>s</w:t>
            </w:r>
            <w:r w:rsidRPr="7AB36141">
              <w:rPr>
                <w:rFonts w:ascii="Calibri" w:hAnsi="Calibri" w:eastAsia="Calibri" w:cs="Calibri"/>
                <w:color w:val="000000" w:themeColor="text1"/>
              </w:rPr>
              <w:t>.</w:t>
            </w:r>
          </w:p>
          <w:p w:rsidR="68796A56" w:rsidP="00826A97" w:rsidRDefault="68796A56" w14:paraId="58DF28E0" w14:textId="05CFF0F5">
            <w:pPr>
              <w:pStyle w:val="ListParagraph"/>
              <w:numPr>
                <w:ilvl w:val="0"/>
                <w:numId w:val="15"/>
              </w:numPr>
            </w:pPr>
            <w:r w:rsidRPr="68796A56">
              <w:rPr>
                <w:rFonts w:ascii="Calibri" w:hAnsi="Calibri" w:eastAsia="Calibri" w:cs="Calibri"/>
                <w:color w:val="000000" w:themeColor="text1"/>
                <w:szCs w:val="24"/>
              </w:rPr>
              <w:t>Choose the units for Temperature and Pressure, review the details entered and touch the ‘Save Changes’ UI button.</w:t>
            </w:r>
          </w:p>
          <w:p w:rsidR="68796A56" w:rsidP="004A7D3C" w:rsidRDefault="00943592" w14:paraId="5A441E1C" w14:textId="3ABB173F">
            <w:pPr>
              <w:pStyle w:val="ListParagraph"/>
              <w:numPr>
                <w:ilvl w:val="0"/>
                <w:numId w:val="15"/>
              </w:numPr>
            </w:pPr>
            <w:r>
              <w:t>Press start experiment and s</w:t>
            </w:r>
            <w:r w:rsidRPr="00943592">
              <w:t>imulation table starts vibrating.</w:t>
            </w:r>
          </w:p>
        </w:tc>
      </w:tr>
    </w:tbl>
    <w:p w:rsidR="008D54DE" w:rsidP="68796A56" w:rsidRDefault="39A2176F" w14:paraId="1F66EBE4" w14:textId="56D0F94B">
      <w:pPr>
        <w:spacing w:line="257" w:lineRule="auto"/>
        <w:rPr>
          <w:rFonts w:ascii="Calibri" w:hAnsi="Calibri" w:eastAsia="Calibri" w:cs="Calibri"/>
          <w:szCs w:val="24"/>
        </w:rPr>
      </w:pPr>
      <w:r w:rsidRPr="68796A56">
        <w:rPr>
          <w:rFonts w:ascii="Calibri" w:hAnsi="Calibri" w:eastAsia="Calibri" w:cs="Calibri"/>
          <w:szCs w:val="24"/>
        </w:rPr>
        <w:t xml:space="preserve"> </w:t>
      </w:r>
    </w:p>
    <w:p w:rsidR="00DC4370" w:rsidRDefault="00DC4370" w14:paraId="7A1612B0" w14:textId="77777777">
      <w:pPr>
        <w:spacing w:line="259" w:lineRule="auto"/>
        <w:jc w:val="left"/>
        <w:rPr>
          <w:rFonts w:ascii="Calibri" w:hAnsi="Calibri" w:eastAsia="Calibri" w:cs="Calibri"/>
          <w:szCs w:val="24"/>
        </w:rPr>
      </w:pPr>
      <w:r>
        <w:rPr>
          <w:rFonts w:ascii="Calibri" w:hAnsi="Calibri" w:eastAsia="Calibri" w:cs="Calibri"/>
          <w:szCs w:val="24"/>
        </w:rPr>
        <w:br w:type="page"/>
      </w:r>
    </w:p>
    <w:p w:rsidRPr="008D54DE" w:rsidR="008D54DE" w:rsidP="00765DC3" w:rsidRDefault="39A2176F" w14:paraId="278BFD17" w14:textId="525A9D67">
      <w:pPr>
        <w:pStyle w:val="Heading3"/>
      </w:pPr>
      <w:bookmarkStart w:name="_Toc131499168" w:id="130"/>
      <w:r w:rsidRPr="4782E530">
        <w:lastRenderedPageBreak/>
        <w:t xml:space="preserve">Use Case 2 – Change the vibrational </w:t>
      </w:r>
      <w:r w:rsidR="005A3DF6">
        <w:t>F</w:t>
      </w:r>
      <w:r w:rsidRPr="4782E530">
        <w:t>requency</w:t>
      </w:r>
      <w:r w:rsidRPr="4782E530" w:rsidR="00342B25">
        <w:t>.</w:t>
      </w:r>
      <w:bookmarkEnd w:id="130"/>
    </w:p>
    <w:p w:rsidRPr="008D54DE" w:rsidR="008D54DE" w:rsidP="68796A56" w:rsidRDefault="39A2176F" w14:paraId="2522834C" w14:textId="04D568CE">
      <w:r w:rsidRPr="68796A56">
        <w:rPr>
          <w:rFonts w:ascii="Calibri" w:hAnsi="Calibri" w:eastAsia="Calibri" w:cs="Calibri"/>
          <w:i/>
          <w:color w:val="455F51" w:themeColor="text2"/>
          <w:sz w:val="18"/>
          <w:szCs w:val="18"/>
          <w:lang w:val="en-CA"/>
        </w:rPr>
        <w:t>Table 2</w:t>
      </w:r>
    </w:p>
    <w:tbl>
      <w:tblPr>
        <w:tblStyle w:val="TableGridLight"/>
        <w:tblW w:w="0" w:type="auto"/>
        <w:tblLayout w:type="fixed"/>
        <w:tblLook w:val="06A0" w:firstRow="1" w:lastRow="0" w:firstColumn="1" w:lastColumn="0" w:noHBand="1" w:noVBand="1"/>
      </w:tblPr>
      <w:tblGrid>
        <w:gridCol w:w="1680"/>
        <w:gridCol w:w="7680"/>
      </w:tblGrid>
      <w:tr w:rsidR="68796A56" w:rsidTr="68796A56" w14:paraId="12F27FAD"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35A6CEFA" w14:textId="0299A04A">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1F89FCA0" w14:textId="2FCC23B8">
            <w:r w:rsidRPr="68796A56">
              <w:rPr>
                <w:rFonts w:ascii="Calibri" w:hAnsi="Calibri" w:eastAsia="Calibri" w:cs="Calibri"/>
                <w:color w:val="000000" w:themeColor="text1"/>
                <w:szCs w:val="24"/>
              </w:rPr>
              <w:t>Changing the vibrational frequency applied by the actuator.</w:t>
            </w:r>
          </w:p>
        </w:tc>
      </w:tr>
      <w:tr w:rsidR="68796A56" w:rsidTr="68796A56" w14:paraId="2DB0F87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92BE27B" w14:textId="16FCF7E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6132BB" w14:paraId="28C29582" w14:textId="4637F1B7">
            <w:r>
              <w:rPr>
                <w:rFonts w:ascii="Calibri" w:hAnsi="Calibri" w:eastAsia="Calibri" w:cs="Calibri"/>
                <w:color w:val="000000" w:themeColor="text1"/>
                <w:szCs w:val="24"/>
              </w:rPr>
              <w:t>Researcher</w:t>
            </w:r>
            <w:r w:rsidRPr="68796A56" w:rsidR="68796A56">
              <w:rPr>
                <w:rFonts w:ascii="Calibri" w:hAnsi="Calibri" w:eastAsia="Calibri" w:cs="Calibri"/>
                <w:color w:val="000000" w:themeColor="text1"/>
                <w:szCs w:val="24"/>
              </w:rPr>
              <w:t>/Student</w:t>
            </w:r>
          </w:p>
        </w:tc>
      </w:tr>
      <w:tr w:rsidR="68796A56" w:rsidTr="68796A56" w14:paraId="03194F79"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9BE296D" w14:textId="16145B6A">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12E1E90A" w14:textId="0C824F3A">
            <w:r w:rsidRPr="68796A56">
              <w:rPr>
                <w:rFonts w:ascii="Calibri" w:hAnsi="Calibri" w:eastAsia="Calibri" w:cs="Calibri"/>
                <w:color w:val="000000" w:themeColor="text1"/>
                <w:szCs w:val="24"/>
              </w:rPr>
              <w:t>The system is connected to power, ON, and an experiment has been set up and is running; The UI displays the home screen.</w:t>
            </w:r>
          </w:p>
        </w:tc>
      </w:tr>
      <w:tr w:rsidR="68796A56" w:rsidTr="68796A56" w14:paraId="016CAC60"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27D08677" w14:textId="7393758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627D48F" w14:textId="2A4B8716">
            <w:r w:rsidRPr="68796A56">
              <w:rPr>
                <w:rFonts w:ascii="Calibri" w:hAnsi="Calibri" w:eastAsia="Calibri" w:cs="Calibri"/>
                <w:color w:val="000000" w:themeColor="text1"/>
                <w:szCs w:val="24"/>
              </w:rPr>
              <w:t xml:space="preserve">The user successfully changed the vibrational frequency to the desired setting. The system uses the </w:t>
            </w:r>
            <w:r w:rsidR="00897AEB">
              <w:rPr>
                <w:rFonts w:ascii="Calibri" w:hAnsi="Calibri" w:eastAsia="Calibri" w:cs="Calibri"/>
                <w:color w:val="000000" w:themeColor="text1"/>
                <w:szCs w:val="24"/>
              </w:rPr>
              <w:t>infrared sensor</w:t>
            </w:r>
            <w:r w:rsidRPr="68796A56">
              <w:rPr>
                <w:rFonts w:ascii="Calibri" w:hAnsi="Calibri" w:eastAsia="Calibri" w:cs="Calibri"/>
                <w:color w:val="000000" w:themeColor="text1"/>
                <w:szCs w:val="24"/>
              </w:rPr>
              <w:t xml:space="preserve"> to measure </w:t>
            </w:r>
            <w:r w:rsidR="00897AEB">
              <w:rPr>
                <w:rFonts w:ascii="Calibri" w:hAnsi="Calibri" w:eastAsia="Calibri" w:cs="Calibri"/>
                <w:color w:val="000000" w:themeColor="text1"/>
                <w:szCs w:val="24"/>
              </w:rPr>
              <w:t xml:space="preserve">RPM and calculate </w:t>
            </w:r>
            <w:r w:rsidR="00E75A31">
              <w:rPr>
                <w:rFonts w:ascii="Calibri" w:hAnsi="Calibri" w:eastAsia="Calibri" w:cs="Calibri"/>
                <w:color w:val="000000" w:themeColor="text1"/>
                <w:szCs w:val="24"/>
              </w:rPr>
              <w:t>the frequency</w:t>
            </w:r>
            <w:r w:rsidRPr="68796A56">
              <w:rPr>
                <w:rFonts w:ascii="Calibri" w:hAnsi="Calibri" w:eastAsia="Calibri" w:cs="Calibri"/>
                <w:color w:val="000000" w:themeColor="text1"/>
                <w:szCs w:val="24"/>
              </w:rPr>
              <w:t xml:space="preserve"> and display a confirmation notification.</w:t>
            </w:r>
          </w:p>
        </w:tc>
      </w:tr>
      <w:tr w:rsidR="68796A56" w:rsidTr="68796A56" w14:paraId="7D510BFE"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33040B2C" w14:textId="26180C0A">
            <w:r w:rsidRPr="68796A56">
              <w:rPr>
                <w:rFonts w:ascii="Calibri" w:hAnsi="Calibri" w:eastAsia="Calibri" w:cs="Calibri"/>
                <w:color w:val="000000" w:themeColor="text1"/>
                <w:szCs w:val="24"/>
                <w:u w:val="single"/>
              </w:rPr>
              <w:t>Failed 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625013" w14:paraId="73ABD6CE" w14:textId="72922A46">
            <w:r w:rsidRPr="00625013">
              <w:rPr>
                <w:rFonts w:ascii="Calibri" w:hAnsi="Calibri" w:eastAsia="Calibri" w:cs="Calibri"/>
                <w:color w:val="000000" w:themeColor="text1"/>
                <w:szCs w:val="24"/>
              </w:rPr>
              <w:t>Vibration profile is not saved or does not provide the desired frequency</w:t>
            </w:r>
          </w:p>
        </w:tc>
      </w:tr>
      <w:tr w:rsidR="68796A56" w:rsidTr="68796A56" w14:paraId="6B72B52E"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18DA66E0" w14:textId="239993D3">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625013" w:rsidR="00625013" w:rsidP="00625013" w:rsidRDefault="68796A56" w14:paraId="775226E8" w14:textId="77777777">
            <w:pPr>
              <w:pStyle w:val="ListParagraph"/>
              <w:numPr>
                <w:ilvl w:val="0"/>
                <w:numId w:val="20"/>
              </w:numPr>
            </w:pPr>
            <w:r w:rsidRPr="00625013">
              <w:rPr>
                <w:rFonts w:ascii="Calibri" w:hAnsi="Calibri" w:eastAsia="Calibri" w:cs="Calibri"/>
                <w:color w:val="000000" w:themeColor="text1"/>
                <w:szCs w:val="24"/>
              </w:rPr>
              <w:t>Navigate through the touch screen interface.</w:t>
            </w:r>
          </w:p>
          <w:p w:rsidRPr="006132BB" w:rsidR="006132BB" w:rsidP="006132BB" w:rsidRDefault="006132BB" w14:paraId="1F62A419" w14:textId="3CC32B33">
            <w:pPr>
              <w:pStyle w:val="ListParagraph"/>
              <w:numPr>
                <w:ilvl w:val="0"/>
                <w:numId w:val="20"/>
              </w:numPr>
            </w:pPr>
            <w:r w:rsidRPr="006132BB">
              <w:rPr>
                <w:rFonts w:ascii="Calibri" w:hAnsi="Calibri" w:eastAsia="Calibri" w:cs="Calibri"/>
                <w:szCs w:val="24"/>
              </w:rPr>
              <w:t xml:space="preserve">Researcher selects the </w:t>
            </w:r>
            <w:r w:rsidRPr="7AB36141" w:rsidR="00131D34">
              <w:rPr>
                <w:rFonts w:ascii="Calibri" w:hAnsi="Calibri" w:eastAsia="Calibri" w:cs="Calibri"/>
                <w:color w:val="000000" w:themeColor="text1"/>
              </w:rPr>
              <w:t>“</w:t>
            </w:r>
            <w:r w:rsidR="00131D34">
              <w:rPr>
                <w:rFonts w:ascii="Calibri" w:hAnsi="Calibri" w:eastAsia="Calibri" w:cs="Calibri"/>
                <w:color w:val="000000" w:themeColor="text1"/>
              </w:rPr>
              <w:t>Settings</w:t>
            </w:r>
            <w:r w:rsidRPr="7AB36141" w:rsidR="00131D34">
              <w:rPr>
                <w:rFonts w:ascii="Calibri" w:hAnsi="Calibri" w:eastAsia="Calibri" w:cs="Calibri"/>
                <w:color w:val="000000" w:themeColor="text1"/>
              </w:rPr>
              <w:t xml:space="preserve">” UI button on the top </w:t>
            </w:r>
            <w:r w:rsidR="00131D34">
              <w:rPr>
                <w:rFonts w:ascii="Calibri" w:hAnsi="Calibri" w:eastAsia="Calibri" w:cs="Calibri"/>
                <w:color w:val="000000" w:themeColor="text1"/>
              </w:rPr>
              <w:t>right</w:t>
            </w:r>
            <w:r w:rsidRPr="7AB36141" w:rsidR="00131D34">
              <w:rPr>
                <w:rFonts w:ascii="Calibri" w:hAnsi="Calibri" w:eastAsia="Calibri" w:cs="Calibri"/>
                <w:color w:val="000000" w:themeColor="text1"/>
              </w:rPr>
              <w:t xml:space="preserve"> of the screen</w:t>
            </w:r>
            <w:r>
              <w:rPr>
                <w:rFonts w:ascii="Calibri" w:hAnsi="Calibri" w:eastAsia="Calibri" w:cs="Calibri"/>
                <w:szCs w:val="24"/>
              </w:rPr>
              <w:t>.</w:t>
            </w:r>
          </w:p>
          <w:p w:rsidRPr="006132BB" w:rsidR="006132BB" w:rsidP="006132BB" w:rsidRDefault="006132BB" w14:paraId="1C24B276" w14:textId="794A2A1F">
            <w:pPr>
              <w:pStyle w:val="ListParagraph"/>
              <w:numPr>
                <w:ilvl w:val="0"/>
                <w:numId w:val="20"/>
              </w:numPr>
            </w:pPr>
            <w:r w:rsidRPr="006132BB">
              <w:rPr>
                <w:rFonts w:ascii="Calibri" w:hAnsi="Calibri" w:eastAsia="Calibri" w:cs="Calibri"/>
                <w:szCs w:val="24"/>
              </w:rPr>
              <w:t>Researcher inputs desired frequency</w:t>
            </w:r>
            <w:r w:rsidR="00D936D9">
              <w:rPr>
                <w:rFonts w:ascii="Calibri" w:hAnsi="Calibri" w:eastAsia="Calibri" w:cs="Calibri"/>
                <w:szCs w:val="24"/>
              </w:rPr>
              <w:t xml:space="preserve"> and </w:t>
            </w:r>
            <w:r w:rsidRPr="006132BB">
              <w:rPr>
                <w:rFonts w:ascii="Calibri" w:hAnsi="Calibri" w:eastAsia="Calibri" w:cs="Calibri"/>
                <w:szCs w:val="24"/>
              </w:rPr>
              <w:t>amplitude parameters</w:t>
            </w:r>
            <w:r>
              <w:rPr>
                <w:rFonts w:ascii="Calibri" w:hAnsi="Calibri" w:eastAsia="Calibri" w:cs="Calibri"/>
                <w:szCs w:val="24"/>
              </w:rPr>
              <w:t>.</w:t>
            </w:r>
          </w:p>
          <w:p w:rsidR="68796A56" w:rsidP="006132BB" w:rsidRDefault="006132BB" w14:paraId="39E04DC0" w14:textId="4DD5E8FF">
            <w:pPr>
              <w:pStyle w:val="ListParagraph"/>
              <w:numPr>
                <w:ilvl w:val="0"/>
                <w:numId w:val="20"/>
              </w:numPr>
            </w:pPr>
            <w:r w:rsidRPr="006132BB">
              <w:rPr>
                <w:rFonts w:ascii="Calibri" w:hAnsi="Calibri" w:eastAsia="Calibri" w:cs="Calibri"/>
                <w:szCs w:val="24"/>
              </w:rPr>
              <w:t xml:space="preserve">Vibration </w:t>
            </w:r>
            <w:r w:rsidR="00D936D9">
              <w:rPr>
                <w:rFonts w:ascii="Calibri" w:hAnsi="Calibri" w:eastAsia="Calibri" w:cs="Calibri"/>
                <w:szCs w:val="24"/>
              </w:rPr>
              <w:t>parameters</w:t>
            </w:r>
            <w:r w:rsidRPr="006132BB">
              <w:rPr>
                <w:rFonts w:ascii="Calibri" w:hAnsi="Calibri" w:eastAsia="Calibri" w:cs="Calibri"/>
                <w:szCs w:val="24"/>
              </w:rPr>
              <w:t xml:space="preserve"> </w:t>
            </w:r>
            <w:r w:rsidR="00D936D9">
              <w:rPr>
                <w:rFonts w:ascii="Calibri" w:hAnsi="Calibri" w:eastAsia="Calibri" w:cs="Calibri"/>
                <w:szCs w:val="24"/>
              </w:rPr>
              <w:t>are</w:t>
            </w:r>
            <w:r w:rsidRPr="006132BB">
              <w:rPr>
                <w:rFonts w:ascii="Calibri" w:hAnsi="Calibri" w:eastAsia="Calibri" w:cs="Calibri"/>
                <w:szCs w:val="24"/>
              </w:rPr>
              <w:t xml:space="preserve"> saved </w:t>
            </w:r>
            <w:r w:rsidRPr="006132BB" w:rsidR="00AE6E89">
              <w:rPr>
                <w:rFonts w:ascii="Calibri" w:hAnsi="Calibri" w:eastAsia="Calibri" w:cs="Calibri"/>
                <w:szCs w:val="24"/>
              </w:rPr>
              <w:t>and</w:t>
            </w:r>
            <w:r w:rsidR="00D936D9">
              <w:rPr>
                <w:rFonts w:ascii="Calibri" w:hAnsi="Calibri" w:eastAsia="Calibri" w:cs="Calibri"/>
                <w:szCs w:val="24"/>
              </w:rPr>
              <w:t xml:space="preserve"> applie</w:t>
            </w:r>
            <w:r w:rsidR="00AE6E89">
              <w:rPr>
                <w:rFonts w:ascii="Calibri" w:hAnsi="Calibri" w:eastAsia="Calibri" w:cs="Calibri"/>
                <w:szCs w:val="24"/>
              </w:rPr>
              <w:t>d</w:t>
            </w:r>
            <w:r w:rsidRPr="006132BB">
              <w:rPr>
                <w:rFonts w:ascii="Calibri" w:hAnsi="Calibri" w:eastAsia="Calibri" w:cs="Calibri"/>
                <w:szCs w:val="24"/>
              </w:rPr>
              <w:t xml:space="preserve"> </w:t>
            </w:r>
            <w:r w:rsidR="00AE6E89">
              <w:rPr>
                <w:rFonts w:ascii="Calibri" w:hAnsi="Calibri" w:eastAsia="Calibri" w:cs="Calibri"/>
                <w:szCs w:val="24"/>
              </w:rPr>
              <w:t>on</w:t>
            </w:r>
            <w:r w:rsidRPr="006132BB">
              <w:rPr>
                <w:rFonts w:ascii="Calibri" w:hAnsi="Calibri" w:eastAsia="Calibri" w:cs="Calibri"/>
                <w:szCs w:val="24"/>
              </w:rPr>
              <w:t xml:space="preserve"> </w:t>
            </w:r>
            <w:r w:rsidR="003C0960">
              <w:rPr>
                <w:rFonts w:ascii="Calibri" w:hAnsi="Calibri" w:eastAsia="Calibri" w:cs="Calibri"/>
                <w:szCs w:val="24"/>
              </w:rPr>
              <w:t>the</w:t>
            </w:r>
            <w:r w:rsidRPr="006132BB">
              <w:rPr>
                <w:rFonts w:ascii="Calibri" w:hAnsi="Calibri" w:eastAsia="Calibri" w:cs="Calibri"/>
                <w:szCs w:val="24"/>
              </w:rPr>
              <w:t xml:space="preserve"> experiment.</w:t>
            </w:r>
            <w:r w:rsidRPr="006132BB" w:rsidR="68796A56">
              <w:rPr>
                <w:rFonts w:ascii="Calibri" w:hAnsi="Calibri" w:eastAsia="Calibri" w:cs="Calibri"/>
                <w:szCs w:val="24"/>
              </w:rPr>
              <w:t xml:space="preserve"> </w:t>
            </w:r>
          </w:p>
        </w:tc>
      </w:tr>
      <w:tr w:rsidR="68796A56" w:rsidTr="68796A56" w14:paraId="659650E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4482D83" w14:textId="34237A17">
            <w:r w:rsidRPr="68796A56">
              <w:rPr>
                <w:rFonts w:ascii="Calibri" w:hAnsi="Calibri" w:eastAsia="Calibri" w:cs="Calibri"/>
                <w:szCs w:val="24"/>
                <w:u w:val="single"/>
              </w:rPr>
              <w:t>Alternate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3C0960" w14:paraId="5FD08D47" w14:textId="1C216460">
            <w:pPr>
              <w:rPr>
                <w:rFonts w:ascii="Calibri" w:hAnsi="Calibri" w:eastAsia="Calibri" w:cs="Calibri"/>
                <w:szCs w:val="24"/>
              </w:rPr>
            </w:pPr>
            <w:r>
              <w:rPr>
                <w:rFonts w:ascii="Calibri" w:hAnsi="Calibri" w:eastAsia="Calibri" w:cs="Calibri"/>
                <w:szCs w:val="24"/>
              </w:rPr>
              <w:t>Change only vibrational frequency</w:t>
            </w:r>
            <w:r w:rsidR="00342B25">
              <w:rPr>
                <w:rFonts w:ascii="Calibri" w:hAnsi="Calibri" w:eastAsia="Calibri" w:cs="Calibri"/>
                <w:iCs/>
                <w:szCs w:val="24"/>
              </w:rPr>
              <w:t>.</w:t>
            </w:r>
          </w:p>
          <w:p w:rsidR="005174F9" w:rsidP="005174F9" w:rsidRDefault="008F3512" w14:paraId="7FEA3022" w14:textId="138D97F7">
            <w:pPr>
              <w:pStyle w:val="ListParagraph"/>
              <w:numPr>
                <w:ilvl w:val="0"/>
                <w:numId w:val="23"/>
              </w:numPr>
            </w:pPr>
            <w:r>
              <w:t>Researcher</w:t>
            </w:r>
            <w:r w:rsidR="009F02E2">
              <w:t xml:space="preserve"> </w:t>
            </w:r>
            <w:r>
              <w:t>touches the Vibration frequency indicator</w:t>
            </w:r>
            <w:r w:rsidR="00342B25">
              <w:rPr>
                <w:iCs/>
              </w:rPr>
              <w:t>.</w:t>
            </w:r>
          </w:p>
          <w:p w:rsidR="008F3512" w:rsidP="005174F9" w:rsidRDefault="00CE4402" w14:paraId="045ED93F" w14:textId="25E7D68E">
            <w:pPr>
              <w:pStyle w:val="ListParagraph"/>
              <w:numPr>
                <w:ilvl w:val="0"/>
                <w:numId w:val="23"/>
              </w:numPr>
            </w:pPr>
            <w:r>
              <w:t>Frequency value is now editable</w:t>
            </w:r>
            <w:r w:rsidR="00342B25">
              <w:rPr>
                <w:iCs/>
              </w:rPr>
              <w:t>,</w:t>
            </w:r>
            <w:r>
              <w:t xml:space="preserve"> and Researcher </w:t>
            </w:r>
            <w:r w:rsidR="00EA62AF">
              <w:t>inputs the new value</w:t>
            </w:r>
            <w:r w:rsidR="00443EBB">
              <w:t>.</w:t>
            </w:r>
          </w:p>
          <w:p w:rsidR="68796A56" w:rsidP="005174F9" w:rsidRDefault="00A45ADB" w14:paraId="388FBCE0" w14:textId="13950EA2">
            <w:pPr>
              <w:pStyle w:val="ListParagraph"/>
              <w:numPr>
                <w:ilvl w:val="0"/>
                <w:numId w:val="23"/>
              </w:numPr>
            </w:pPr>
            <w:r>
              <w:t>The appropriate vibration parameter gets saved and applied on the system</w:t>
            </w:r>
          </w:p>
        </w:tc>
      </w:tr>
    </w:tbl>
    <w:p w:rsidR="00342B25" w:rsidP="68796A56" w:rsidRDefault="00342B25" w14:paraId="1B8E1FDF" w14:textId="77777777">
      <w:pPr>
        <w:rPr>
          <w:rFonts w:ascii="Calibri Light" w:hAnsi="Calibri Light" w:eastAsia="Calibri Light" w:cs="Calibri Light"/>
          <w:color w:val="294E1C"/>
          <w:szCs w:val="24"/>
        </w:rPr>
      </w:pPr>
    </w:p>
    <w:p w:rsidR="00DC4370" w:rsidRDefault="00DC4370" w14:paraId="5F0F5C5F" w14:textId="77777777">
      <w:pPr>
        <w:spacing w:line="259" w:lineRule="auto"/>
        <w:jc w:val="left"/>
        <w:rPr>
          <w:rFonts w:ascii="Calibri Light" w:hAnsi="Calibri Light" w:eastAsia="Calibri Light" w:cs="Calibri Light"/>
          <w:color w:val="294E1C"/>
          <w:szCs w:val="24"/>
        </w:rPr>
      </w:pPr>
      <w:r>
        <w:rPr>
          <w:rFonts w:ascii="Calibri Light" w:hAnsi="Calibri Light" w:eastAsia="Calibri Light" w:cs="Calibri Light"/>
          <w:color w:val="294E1C"/>
          <w:szCs w:val="24"/>
        </w:rPr>
        <w:br w:type="page"/>
      </w:r>
    </w:p>
    <w:p w:rsidRPr="008D54DE" w:rsidR="008D54DE" w:rsidP="00765DC3" w:rsidRDefault="5132D8D5" w14:paraId="19EE360D" w14:textId="16BA6324">
      <w:pPr>
        <w:pStyle w:val="Heading3"/>
      </w:pPr>
      <w:bookmarkStart w:name="_Toc131499169" w:id="131"/>
      <w:r w:rsidRPr="68796A56">
        <w:lastRenderedPageBreak/>
        <w:t xml:space="preserve">Use Case </w:t>
      </w:r>
      <w:r w:rsidRPr="68796A56" w:rsidR="4CB96867">
        <w:t>3</w:t>
      </w:r>
      <w:r w:rsidRPr="68796A56">
        <w:t xml:space="preserve"> – </w:t>
      </w:r>
      <w:r w:rsidRPr="68796A56" w:rsidR="2869B353">
        <w:t xml:space="preserve">Exporting the </w:t>
      </w:r>
      <w:r w:rsidR="007E02AA">
        <w:t>Experiment Data</w:t>
      </w:r>
      <w:bookmarkEnd w:id="131"/>
    </w:p>
    <w:p w:rsidRPr="008D54DE" w:rsidR="008D54DE" w:rsidP="68796A56" w:rsidRDefault="5132D8D5" w14:paraId="47BD5722" w14:textId="6D8E1AFB">
      <w:pPr>
        <w:rPr>
          <w:rFonts w:ascii="Calibri Light" w:hAnsi="Calibri Light" w:eastAsia="Calibri Light" w:cs="Calibri Light"/>
          <w:color w:val="294E1C"/>
          <w:szCs w:val="24"/>
        </w:rPr>
      </w:pPr>
      <w:r w:rsidRPr="68796A56">
        <w:rPr>
          <w:rFonts w:ascii="Calibri" w:hAnsi="Calibri" w:eastAsia="Calibri" w:cs="Calibri"/>
          <w:i/>
          <w:color w:val="455F51" w:themeColor="text2"/>
          <w:sz w:val="18"/>
          <w:szCs w:val="18"/>
          <w:lang w:val="en-CA"/>
        </w:rPr>
        <w:t xml:space="preserve">Table </w:t>
      </w:r>
      <w:r w:rsidRPr="68796A56" w:rsidR="409F78A6">
        <w:rPr>
          <w:rFonts w:ascii="Calibri" w:hAnsi="Calibri" w:eastAsia="Calibri" w:cs="Calibri"/>
          <w:i/>
          <w:color w:val="455F51" w:themeColor="text2"/>
          <w:sz w:val="18"/>
          <w:szCs w:val="18"/>
          <w:lang w:val="en-CA"/>
        </w:rPr>
        <w:t>3</w:t>
      </w:r>
    </w:p>
    <w:tbl>
      <w:tblPr>
        <w:tblStyle w:val="TableGridLight"/>
        <w:tblW w:w="0" w:type="auto"/>
        <w:tblLayout w:type="fixed"/>
        <w:tblLook w:val="06A0" w:firstRow="1" w:lastRow="0" w:firstColumn="1" w:lastColumn="0" w:noHBand="1" w:noVBand="1"/>
      </w:tblPr>
      <w:tblGrid>
        <w:gridCol w:w="1680"/>
        <w:gridCol w:w="7680"/>
      </w:tblGrid>
      <w:tr w:rsidR="68796A56" w:rsidTr="68796A56" w14:paraId="7715B086"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9FE8436" w14:textId="0299A04A">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45DCD8FB" w:rsidP="68796A56" w:rsidRDefault="45DCD8FB" w14:paraId="38B1572C" w14:textId="0AD69A93">
            <w:pPr>
              <w:jc w:val="left"/>
            </w:pPr>
            <w:r w:rsidRPr="68796A56">
              <w:rPr>
                <w:rFonts w:ascii="Calibri" w:hAnsi="Calibri" w:eastAsia="Calibri" w:cs="Calibri"/>
                <w:color w:val="000000" w:themeColor="text1"/>
                <w:szCs w:val="24"/>
              </w:rPr>
              <w:t>Extract the data collected for analysis</w:t>
            </w:r>
            <w:r w:rsidR="002724A5">
              <w:rPr>
                <w:rFonts w:ascii="Calibri" w:hAnsi="Calibri" w:eastAsia="Calibri" w:cs="Calibri"/>
                <w:color w:val="000000" w:themeColor="text1"/>
                <w:szCs w:val="24"/>
              </w:rPr>
              <w:t xml:space="preserve"> during experiment </w:t>
            </w:r>
            <w:r w:rsidR="005F681E">
              <w:rPr>
                <w:rFonts w:ascii="Calibri" w:hAnsi="Calibri" w:eastAsia="Calibri" w:cs="Calibri"/>
                <w:color w:val="000000" w:themeColor="text1"/>
                <w:szCs w:val="24"/>
              </w:rPr>
              <w:t>is running</w:t>
            </w:r>
          </w:p>
        </w:tc>
      </w:tr>
      <w:tr w:rsidR="68796A56" w:rsidTr="68796A56" w14:paraId="1A34FCD2"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B6262AB" w14:textId="16FCF7E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64430F" w14:paraId="40E8AE73" w14:textId="17D24308">
            <w:r>
              <w:rPr>
                <w:rFonts w:ascii="Calibri" w:hAnsi="Calibri" w:eastAsia="Calibri" w:cs="Calibri"/>
                <w:color w:val="000000" w:themeColor="text1"/>
                <w:szCs w:val="24"/>
              </w:rPr>
              <w:t>Researcher</w:t>
            </w:r>
            <w:r w:rsidRPr="68796A56" w:rsidR="68796A56">
              <w:rPr>
                <w:rFonts w:ascii="Calibri" w:hAnsi="Calibri" w:eastAsia="Calibri" w:cs="Calibri"/>
                <w:color w:val="000000" w:themeColor="text1"/>
                <w:szCs w:val="24"/>
              </w:rPr>
              <w:t>/Student</w:t>
            </w:r>
          </w:p>
        </w:tc>
      </w:tr>
      <w:tr w:rsidR="68796A56" w:rsidTr="68796A56" w14:paraId="7C816FBE"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7328A140" w14:textId="16145B6A">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3BAC79F" w14:textId="2AB2CB99">
            <w:r w:rsidRPr="68796A56">
              <w:rPr>
                <w:rFonts w:ascii="Calibri" w:hAnsi="Calibri" w:eastAsia="Calibri" w:cs="Calibri"/>
                <w:color w:val="000000" w:themeColor="text1"/>
                <w:szCs w:val="24"/>
              </w:rPr>
              <w:t>The system is connected to power, ON, and an experiment has been running;</w:t>
            </w:r>
            <w:r w:rsidRPr="68796A56" w:rsidR="3178463A">
              <w:rPr>
                <w:rFonts w:ascii="Calibri" w:hAnsi="Calibri" w:eastAsia="Calibri" w:cs="Calibri"/>
                <w:color w:val="000000" w:themeColor="text1"/>
                <w:szCs w:val="24"/>
              </w:rPr>
              <w:t xml:space="preserve"> </w:t>
            </w:r>
            <w:r w:rsidRPr="68796A56">
              <w:rPr>
                <w:rFonts w:ascii="Calibri" w:hAnsi="Calibri" w:eastAsia="Calibri" w:cs="Calibri"/>
                <w:color w:val="000000" w:themeColor="text1"/>
                <w:szCs w:val="24"/>
              </w:rPr>
              <w:t>The UI displays the home screen.</w:t>
            </w:r>
          </w:p>
        </w:tc>
      </w:tr>
      <w:tr w:rsidR="68796A56" w:rsidTr="68796A56" w14:paraId="414F99FB"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01FFCB2" w14:textId="7393758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1FDE71F9" w:rsidP="68796A56" w:rsidRDefault="1FDE71F9" w14:paraId="71A95FA4" w14:textId="34BCDAD9">
            <w:pPr>
              <w:jc w:val="left"/>
            </w:pPr>
            <w:r w:rsidRPr="68796A56">
              <w:rPr>
                <w:rFonts w:ascii="Calibri" w:hAnsi="Calibri" w:eastAsia="Calibri" w:cs="Calibri"/>
                <w:color w:val="000000" w:themeColor="text1"/>
                <w:szCs w:val="24"/>
              </w:rPr>
              <w:t xml:space="preserve">The user returns to main screen of the UI and real time data is </w:t>
            </w:r>
            <w:r w:rsidR="00CF6584">
              <w:rPr>
                <w:rFonts w:ascii="Calibri" w:hAnsi="Calibri" w:eastAsia="Calibri" w:cs="Calibri"/>
                <w:color w:val="000000" w:themeColor="text1"/>
                <w:szCs w:val="24"/>
              </w:rPr>
              <w:t xml:space="preserve">saved locally </w:t>
            </w:r>
            <w:r w:rsidR="00D10604">
              <w:rPr>
                <w:rFonts w:ascii="Calibri" w:hAnsi="Calibri" w:eastAsia="Calibri" w:cs="Calibri"/>
                <w:color w:val="000000" w:themeColor="text1"/>
                <w:szCs w:val="24"/>
              </w:rPr>
              <w:t>and</w:t>
            </w:r>
            <w:r w:rsidR="00CF6584">
              <w:rPr>
                <w:rFonts w:ascii="Calibri" w:hAnsi="Calibri" w:eastAsia="Calibri" w:cs="Calibri"/>
                <w:color w:val="000000" w:themeColor="text1"/>
                <w:szCs w:val="24"/>
              </w:rPr>
              <w:t xml:space="preserve"> sent to email</w:t>
            </w:r>
            <w:r w:rsidRPr="68796A56">
              <w:rPr>
                <w:rFonts w:ascii="Calibri" w:hAnsi="Calibri" w:eastAsia="Calibri" w:cs="Calibri"/>
                <w:color w:val="000000" w:themeColor="text1"/>
                <w:szCs w:val="24"/>
              </w:rPr>
              <w:t>.</w:t>
            </w:r>
          </w:p>
        </w:tc>
      </w:tr>
      <w:tr w:rsidR="68796A56" w:rsidTr="68796A56" w14:paraId="012BDF1B"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9DADA8F" w14:textId="239993D3">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1B2645" w:rsidR="001B2645" w:rsidP="001B2645" w:rsidRDefault="68796A56" w14:paraId="16DC74DB" w14:textId="324B81A0">
            <w:pPr>
              <w:pStyle w:val="ListParagraph"/>
              <w:numPr>
                <w:ilvl w:val="0"/>
                <w:numId w:val="17"/>
              </w:numPr>
            </w:pPr>
            <w:r w:rsidRPr="001B2645">
              <w:rPr>
                <w:rFonts w:ascii="Calibri" w:hAnsi="Calibri" w:eastAsia="Calibri" w:cs="Calibri"/>
                <w:color w:val="000000" w:themeColor="text1"/>
                <w:szCs w:val="24"/>
              </w:rPr>
              <w:t>Navigate through the touch screen interface</w:t>
            </w:r>
            <w:r w:rsidR="00FB4442">
              <w:rPr>
                <w:rFonts w:ascii="Calibri" w:hAnsi="Calibri" w:eastAsia="Calibri" w:cs="Calibri"/>
                <w:color w:val="000000" w:themeColor="text1"/>
                <w:szCs w:val="24"/>
              </w:rPr>
              <w:t xml:space="preserve"> to the Settings Page</w:t>
            </w:r>
          </w:p>
          <w:p w:rsidRPr="001B2645" w:rsidR="00DD7D06" w:rsidP="00DD7D06" w:rsidRDefault="00AF26D3" w14:paraId="592F4073" w14:textId="1504B475">
            <w:pPr>
              <w:pStyle w:val="ListParagraph"/>
              <w:numPr>
                <w:ilvl w:val="0"/>
                <w:numId w:val="17"/>
              </w:numPr>
            </w:pPr>
            <w:r>
              <w:rPr>
                <w:rFonts w:ascii="Calibri" w:hAnsi="Calibri" w:eastAsia="Calibri" w:cs="Calibri"/>
                <w:szCs w:val="24"/>
              </w:rPr>
              <w:t xml:space="preserve">Add any desired email addresses </w:t>
            </w:r>
            <w:r w:rsidR="00913CCC">
              <w:rPr>
                <w:rFonts w:ascii="Calibri" w:hAnsi="Calibri" w:eastAsia="Calibri" w:cs="Calibri"/>
                <w:szCs w:val="24"/>
              </w:rPr>
              <w:t>in the respective fields</w:t>
            </w:r>
            <w:r w:rsidR="00DD7D06">
              <w:rPr>
                <w:rFonts w:ascii="Calibri" w:hAnsi="Calibri" w:eastAsia="Calibri" w:cs="Calibri"/>
                <w:iCs/>
                <w:szCs w:val="24"/>
              </w:rPr>
              <w:t xml:space="preserve"> (Left Side of the Page)</w:t>
            </w:r>
          </w:p>
          <w:p w:rsidRPr="001B2645" w:rsidR="001B2645" w:rsidP="001B2645" w:rsidRDefault="68796A56" w14:paraId="34E29269" w14:textId="2B83EC9D">
            <w:pPr>
              <w:pStyle w:val="ListParagraph"/>
              <w:numPr>
                <w:ilvl w:val="0"/>
                <w:numId w:val="17"/>
              </w:numPr>
            </w:pPr>
            <w:r w:rsidRPr="001B2645">
              <w:rPr>
                <w:rFonts w:ascii="Calibri" w:hAnsi="Calibri" w:eastAsia="Calibri" w:cs="Calibri"/>
                <w:szCs w:val="24"/>
              </w:rPr>
              <w:t xml:space="preserve">Touch the UI box/button displaying the </w:t>
            </w:r>
            <w:r w:rsidRPr="001B2645" w:rsidR="4F6F9E04">
              <w:rPr>
                <w:rFonts w:ascii="Calibri" w:hAnsi="Calibri" w:eastAsia="Calibri" w:cs="Calibri"/>
                <w:szCs w:val="24"/>
              </w:rPr>
              <w:t>export data</w:t>
            </w:r>
            <w:r w:rsidRPr="001B2645" w:rsidR="4F6F9E04">
              <w:rPr>
                <w:rFonts w:ascii="Calibri" w:hAnsi="Calibri" w:eastAsia="Calibri" w:cs="Calibri"/>
                <w:iCs/>
                <w:szCs w:val="24"/>
              </w:rPr>
              <w:t>.</w:t>
            </w:r>
          </w:p>
          <w:p w:rsidRPr="001B2645" w:rsidR="001B2645" w:rsidP="001B2645" w:rsidRDefault="00E92D6B" w14:paraId="20B4ACD5" w14:textId="7E98A664">
            <w:pPr>
              <w:pStyle w:val="ListParagraph"/>
              <w:numPr>
                <w:ilvl w:val="0"/>
                <w:numId w:val="17"/>
              </w:numPr>
            </w:pPr>
            <w:r w:rsidRPr="182A21D7">
              <w:rPr>
                <w:rFonts w:ascii="Calibri" w:hAnsi="Calibri" w:eastAsia="Calibri" w:cs="Calibri"/>
              </w:rPr>
              <w:t xml:space="preserve">Choose to </w:t>
            </w:r>
            <w:r w:rsidRPr="182A21D7" w:rsidR="00572D2D">
              <w:rPr>
                <w:rFonts w:ascii="Calibri" w:hAnsi="Calibri" w:eastAsia="Calibri" w:cs="Calibri"/>
              </w:rPr>
              <w:t xml:space="preserve">send </w:t>
            </w:r>
            <w:r w:rsidRPr="182A21D7" w:rsidR="001F6E2B">
              <w:rPr>
                <w:rFonts w:ascii="Calibri" w:hAnsi="Calibri" w:eastAsia="Calibri" w:cs="Calibri"/>
              </w:rPr>
              <w:t>the data to</w:t>
            </w:r>
            <w:r w:rsidRPr="182A21D7" w:rsidR="00572D2D">
              <w:rPr>
                <w:rFonts w:ascii="Calibri" w:hAnsi="Calibri" w:eastAsia="Calibri" w:cs="Calibri"/>
              </w:rPr>
              <w:t xml:space="preserve"> email</w:t>
            </w:r>
            <w:r w:rsidRPr="182A21D7" w:rsidR="00342B25">
              <w:rPr>
                <w:rFonts w:ascii="Calibri" w:hAnsi="Calibri" w:eastAsia="Calibri" w:cs="Calibri"/>
              </w:rPr>
              <w:t>.</w:t>
            </w:r>
          </w:p>
          <w:p w:rsidRPr="001B2645" w:rsidR="68796A56" w:rsidP="001B2645" w:rsidRDefault="001F6E2B" w14:paraId="461B02C9" w14:textId="4B923880">
            <w:pPr>
              <w:pStyle w:val="ListParagraph"/>
              <w:numPr>
                <w:ilvl w:val="0"/>
                <w:numId w:val="17"/>
              </w:numPr>
            </w:pPr>
            <w:r>
              <w:rPr>
                <w:rFonts w:ascii="Calibri" w:hAnsi="Calibri" w:eastAsia="Calibri" w:cs="Calibri"/>
                <w:iCs/>
                <w:szCs w:val="24"/>
              </w:rPr>
              <w:t xml:space="preserve">Data </w:t>
            </w:r>
            <w:r w:rsidR="001E019C">
              <w:rPr>
                <w:rFonts w:ascii="Calibri" w:hAnsi="Calibri" w:eastAsia="Calibri" w:cs="Calibri"/>
                <w:iCs/>
                <w:szCs w:val="24"/>
              </w:rPr>
              <w:t xml:space="preserve">sent </w:t>
            </w:r>
            <w:r w:rsidR="00A75BB1">
              <w:rPr>
                <w:rFonts w:ascii="Calibri" w:hAnsi="Calibri" w:eastAsia="Calibri" w:cs="Calibri"/>
                <w:iCs/>
                <w:szCs w:val="24"/>
              </w:rPr>
              <w:t>to the location of the researcher’s choice</w:t>
            </w:r>
            <w:r w:rsidR="00342B25">
              <w:rPr>
                <w:rFonts w:ascii="Calibri" w:hAnsi="Calibri" w:eastAsia="Calibri" w:cs="Calibri"/>
                <w:szCs w:val="24"/>
              </w:rPr>
              <w:t>.</w:t>
            </w:r>
          </w:p>
          <w:p w:rsidR="68796A56" w:rsidP="001B2645" w:rsidRDefault="68796A56" w14:paraId="0D1025AC" w14:textId="076B3118">
            <w:pPr>
              <w:ind w:firstLine="60"/>
            </w:pPr>
          </w:p>
        </w:tc>
      </w:tr>
    </w:tbl>
    <w:p w:rsidRPr="008D54DE" w:rsidR="00577244" w:rsidP="68796A56" w:rsidRDefault="00577244" w14:paraId="71E38937" w14:textId="77777777">
      <w:pPr>
        <w:rPr>
          <w:lang w:val="en-CA"/>
        </w:rPr>
      </w:pPr>
    </w:p>
    <w:p w:rsidR="4E225C3B" w:rsidP="003767D0" w:rsidRDefault="4E225C3B" w14:paraId="16ADB99C" w14:textId="7A4A6865">
      <w:pPr>
        <w:pStyle w:val="Heading3"/>
        <w:rPr>
          <w:rFonts w:ascii="Calibri Light" w:hAnsi="Calibri Light" w:eastAsia="Calibri Light" w:cs="Calibri Light"/>
          <w:color w:val="294E1C"/>
        </w:rPr>
      </w:pPr>
      <w:bookmarkStart w:name="_Toc131499170" w:id="132"/>
      <w:r w:rsidRPr="68796A56">
        <w:t xml:space="preserve">Use Case </w:t>
      </w:r>
      <w:r w:rsidRPr="68796A56" w:rsidR="7D1064F1">
        <w:rPr>
          <w:rFonts w:ascii="Calibri Light" w:hAnsi="Calibri Light" w:eastAsia="Calibri Light" w:cs="Calibri Light"/>
          <w:color w:val="294E1C"/>
        </w:rPr>
        <w:t>4</w:t>
      </w:r>
      <w:r w:rsidRPr="68796A56">
        <w:rPr>
          <w:rFonts w:ascii="Calibri Light" w:hAnsi="Calibri Light" w:eastAsia="Calibri Light" w:cs="Calibri Light"/>
          <w:color w:val="294E1C"/>
        </w:rPr>
        <w:t xml:space="preserve"> – </w:t>
      </w:r>
      <w:r w:rsidR="00683F0D">
        <w:rPr>
          <w:rFonts w:ascii="Calibri Light" w:hAnsi="Calibri Light" w:eastAsia="Calibri Light" w:cs="Calibri Light"/>
          <w:color w:val="294E1C"/>
        </w:rPr>
        <w:t>Monitoring Shaker Table Performance</w:t>
      </w:r>
      <w:bookmarkEnd w:id="132"/>
      <w:r w:rsidR="00683F0D">
        <w:rPr>
          <w:rFonts w:ascii="Calibri Light" w:hAnsi="Calibri Light" w:eastAsia="Calibri Light" w:cs="Calibri Light"/>
          <w:color w:val="294E1C"/>
        </w:rPr>
        <w:t xml:space="preserve"> </w:t>
      </w:r>
    </w:p>
    <w:p w:rsidR="4E225C3B" w:rsidP="68796A56" w:rsidRDefault="4E225C3B" w14:paraId="6ED9E206" w14:textId="2176BA46">
      <w:pPr>
        <w:rPr>
          <w:rFonts w:ascii="Calibri Light" w:hAnsi="Calibri Light" w:eastAsia="Calibri Light" w:cs="Calibri Light"/>
          <w:color w:val="294E1C"/>
          <w:szCs w:val="24"/>
        </w:rPr>
      </w:pPr>
      <w:r w:rsidRPr="68796A56">
        <w:rPr>
          <w:rFonts w:ascii="Calibri" w:hAnsi="Calibri" w:eastAsia="Calibri" w:cs="Calibri"/>
          <w:i/>
          <w:color w:val="455F51" w:themeColor="text2"/>
          <w:sz w:val="18"/>
          <w:szCs w:val="18"/>
          <w:lang w:val="en-CA"/>
        </w:rPr>
        <w:t xml:space="preserve">Table </w:t>
      </w:r>
      <w:r w:rsidR="009E7AB8">
        <w:rPr>
          <w:rFonts w:ascii="Calibri" w:hAnsi="Calibri" w:eastAsia="Calibri" w:cs="Calibri"/>
          <w:i/>
          <w:iCs w:val="0"/>
          <w:color w:val="455F51" w:themeColor="text2"/>
          <w:sz w:val="18"/>
          <w:szCs w:val="18"/>
          <w:lang w:val="en-CA"/>
        </w:rPr>
        <w:t>4</w:t>
      </w:r>
    </w:p>
    <w:tbl>
      <w:tblPr>
        <w:tblStyle w:val="TableGridLight"/>
        <w:tblW w:w="9360" w:type="dxa"/>
        <w:tblLayout w:type="fixed"/>
        <w:tblLook w:val="06A0" w:firstRow="1" w:lastRow="0" w:firstColumn="1" w:lastColumn="0" w:noHBand="1" w:noVBand="1"/>
      </w:tblPr>
      <w:tblGrid>
        <w:gridCol w:w="1680"/>
        <w:gridCol w:w="7680"/>
      </w:tblGrid>
      <w:tr w:rsidR="68796A56" w:rsidTr="009E4757" w14:paraId="555800D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3F754971" w14:textId="0299A04A">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68796A56" w:rsidRDefault="006443A1" w14:paraId="5866E992" w14:textId="0F18253C">
            <w:pPr>
              <w:jc w:val="left"/>
              <w:rPr>
                <w:rFonts w:ascii="Calibri" w:hAnsi="Calibri" w:eastAsia="Calibri" w:cs="Calibri"/>
                <w:color w:val="000000" w:themeColor="text1"/>
                <w:szCs w:val="24"/>
              </w:rPr>
            </w:pPr>
            <w:r w:rsidRPr="006443A1">
              <w:rPr>
                <w:rFonts w:ascii="Calibri" w:hAnsi="Calibri" w:eastAsia="Calibri" w:cs="Calibri"/>
                <w:color w:val="000000" w:themeColor="text1"/>
                <w:szCs w:val="24"/>
              </w:rPr>
              <w:t>Monitor the performance of the shake table, including frequency, temperature, and time</w:t>
            </w:r>
          </w:p>
        </w:tc>
      </w:tr>
      <w:tr w:rsidR="68796A56" w:rsidTr="009E4757" w14:paraId="49A0FB33"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70374044" w14:textId="16FCF7E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6443A1" w14:paraId="4F93742A" w14:textId="48C02E2D">
            <w:r>
              <w:rPr>
                <w:rFonts w:ascii="Calibri" w:hAnsi="Calibri" w:eastAsia="Calibri" w:cs="Calibri"/>
                <w:color w:val="000000" w:themeColor="text1"/>
                <w:szCs w:val="24"/>
              </w:rPr>
              <w:t>Researcher</w:t>
            </w:r>
            <w:r w:rsidRPr="68796A56" w:rsidR="68796A56">
              <w:rPr>
                <w:rFonts w:ascii="Calibri" w:hAnsi="Calibri" w:eastAsia="Calibri" w:cs="Calibri"/>
                <w:color w:val="000000" w:themeColor="text1"/>
                <w:szCs w:val="24"/>
              </w:rPr>
              <w:t>/Student</w:t>
            </w:r>
          </w:p>
        </w:tc>
      </w:tr>
      <w:tr w:rsidR="68796A56" w:rsidTr="009E4757" w14:paraId="09A06390"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E70BA59" w14:textId="16145B6A">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5E307E1" w14:textId="7468642B">
            <w:r w:rsidRPr="68796A56">
              <w:rPr>
                <w:rFonts w:ascii="Calibri" w:hAnsi="Calibri" w:eastAsia="Calibri" w:cs="Calibri"/>
                <w:color w:val="000000" w:themeColor="text1"/>
                <w:szCs w:val="24"/>
              </w:rPr>
              <w:t xml:space="preserve">The system is connected to power, ON, and an experiment </w:t>
            </w:r>
            <w:r w:rsidR="00833212">
              <w:rPr>
                <w:rFonts w:ascii="Calibri" w:hAnsi="Calibri" w:eastAsia="Calibri" w:cs="Calibri"/>
                <w:color w:val="000000" w:themeColor="text1"/>
                <w:szCs w:val="24"/>
              </w:rPr>
              <w:t>is</w:t>
            </w:r>
            <w:r w:rsidRPr="68796A56">
              <w:rPr>
                <w:rFonts w:ascii="Calibri" w:hAnsi="Calibri" w:eastAsia="Calibri" w:cs="Calibri"/>
                <w:color w:val="000000" w:themeColor="text1"/>
                <w:szCs w:val="24"/>
              </w:rPr>
              <w:t xml:space="preserve"> running; The UI displays the home screen.</w:t>
            </w:r>
          </w:p>
        </w:tc>
      </w:tr>
      <w:tr w:rsidR="006436FA" w:rsidTr="009E4757" w14:paraId="1232A1F5"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6436FA" w:rsidRDefault="006436FA" w14:paraId="77C38CD8" w14:textId="54BEF199">
            <w:pPr>
              <w:rPr>
                <w:rFonts w:ascii="Calibri" w:hAnsi="Calibri" w:eastAsia="Calibri" w:cs="Calibri"/>
                <w:color w:val="000000" w:themeColor="text1"/>
                <w:szCs w:val="24"/>
                <w:u w:val="single"/>
              </w:rPr>
            </w:pPr>
            <w:r>
              <w:rPr>
                <w:rFonts w:ascii="Calibri" w:hAnsi="Calibri" w:eastAsia="Calibri" w:cs="Calibri"/>
                <w:color w:val="000000" w:themeColor="text1"/>
                <w:szCs w:val="24"/>
                <w:u w:val="single"/>
              </w:rPr>
              <w:t>Failed 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6436FA" w:rsidRDefault="006436FA" w14:paraId="23FF3F78" w14:textId="7465857C">
            <w:pPr>
              <w:rPr>
                <w:rFonts w:ascii="Calibri" w:hAnsi="Calibri" w:eastAsia="Calibri" w:cs="Calibri"/>
                <w:color w:val="000000" w:themeColor="text1"/>
                <w:szCs w:val="24"/>
              </w:rPr>
            </w:pPr>
            <w:r w:rsidRPr="006436FA">
              <w:rPr>
                <w:rFonts w:ascii="Calibri" w:hAnsi="Calibri" w:eastAsia="Calibri" w:cs="Calibri"/>
                <w:color w:val="000000" w:themeColor="text1"/>
                <w:szCs w:val="24"/>
              </w:rPr>
              <w:t>Shake table does not provide the desired frequency or fails during monitoring</w:t>
            </w:r>
          </w:p>
        </w:tc>
      </w:tr>
      <w:tr w:rsidR="68796A56" w:rsidTr="009E4757" w14:paraId="29E9E7DB"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0E6E119" w14:textId="7393758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68796A56" w:rsidRDefault="002A19DD" w14:paraId="4D39497C" w14:textId="331675EB">
            <w:pPr>
              <w:jc w:val="left"/>
              <w:rPr>
                <w:rFonts w:ascii="Calibri" w:hAnsi="Calibri" w:eastAsia="Calibri" w:cs="Calibri"/>
                <w:color w:val="000000" w:themeColor="text1"/>
                <w:szCs w:val="24"/>
              </w:rPr>
            </w:pPr>
            <w:r w:rsidRPr="002A19DD">
              <w:rPr>
                <w:rFonts w:ascii="Calibri" w:hAnsi="Calibri" w:eastAsia="Calibri" w:cs="Calibri"/>
                <w:color w:val="000000" w:themeColor="text1"/>
                <w:szCs w:val="24"/>
              </w:rPr>
              <w:t>Researcher has access to real-time performance data of the shake table</w:t>
            </w:r>
          </w:p>
        </w:tc>
      </w:tr>
      <w:tr w:rsidR="68796A56" w:rsidTr="009E4757" w14:paraId="47DDAB6A"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07BAEB6" w14:textId="239993D3">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00961A05" w:rsidRDefault="00961A05" w14:paraId="65B65974" w14:textId="138B3DE5">
            <w:pPr>
              <w:pStyle w:val="ListParagraph"/>
              <w:numPr>
                <w:ilvl w:val="0"/>
                <w:numId w:val="21"/>
              </w:numPr>
              <w:rPr>
                <w:rFonts w:ascii="Calibri" w:hAnsi="Calibri" w:eastAsia="Calibri" w:cs="Calibri"/>
                <w:szCs w:val="24"/>
              </w:rPr>
            </w:pPr>
            <w:r w:rsidRPr="00961A05">
              <w:rPr>
                <w:rFonts w:ascii="Calibri" w:hAnsi="Calibri" w:eastAsia="Calibri" w:cs="Calibri"/>
                <w:szCs w:val="24"/>
              </w:rPr>
              <w:t>Researcher accesses the UI</w:t>
            </w:r>
            <w:r w:rsidR="00F3134D">
              <w:rPr>
                <w:rFonts w:ascii="Calibri" w:hAnsi="Calibri" w:eastAsia="Calibri" w:cs="Calibri"/>
                <w:szCs w:val="24"/>
              </w:rPr>
              <w:t xml:space="preserve"> </w:t>
            </w:r>
            <w:r w:rsidR="004F4078">
              <w:rPr>
                <w:rFonts w:ascii="Calibri" w:hAnsi="Calibri" w:eastAsia="Calibri" w:cs="Calibri"/>
                <w:szCs w:val="24"/>
              </w:rPr>
              <w:t>h</w:t>
            </w:r>
            <w:r w:rsidR="00F3134D">
              <w:rPr>
                <w:rFonts w:ascii="Calibri" w:hAnsi="Calibri" w:eastAsia="Calibri" w:cs="Calibri"/>
                <w:szCs w:val="24"/>
              </w:rPr>
              <w:t>ome</w:t>
            </w:r>
            <w:r w:rsidR="004F4078">
              <w:rPr>
                <w:rFonts w:ascii="Calibri" w:hAnsi="Calibri" w:eastAsia="Calibri" w:cs="Calibri"/>
                <w:szCs w:val="24"/>
              </w:rPr>
              <w:t xml:space="preserve"> </w:t>
            </w:r>
            <w:r w:rsidR="00F3134D">
              <w:rPr>
                <w:rFonts w:ascii="Calibri" w:hAnsi="Calibri" w:eastAsia="Calibri" w:cs="Calibri"/>
                <w:szCs w:val="24"/>
              </w:rPr>
              <w:t>screen</w:t>
            </w:r>
            <w:r w:rsidRPr="00961A05">
              <w:rPr>
                <w:rFonts w:ascii="Calibri" w:hAnsi="Calibri" w:eastAsia="Calibri" w:cs="Calibri"/>
                <w:szCs w:val="24"/>
              </w:rPr>
              <w:t>.</w:t>
            </w:r>
          </w:p>
          <w:p w:rsidR="68796A56" w:rsidP="00961A05" w:rsidRDefault="00F341A3" w14:paraId="202B61E1" w14:textId="77777777">
            <w:pPr>
              <w:pStyle w:val="ListParagraph"/>
              <w:numPr>
                <w:ilvl w:val="0"/>
                <w:numId w:val="21"/>
              </w:numPr>
              <w:rPr>
                <w:rFonts w:ascii="Calibri" w:hAnsi="Calibri" w:eastAsia="Calibri" w:cs="Calibri"/>
                <w:szCs w:val="24"/>
              </w:rPr>
            </w:pPr>
            <w:r>
              <w:rPr>
                <w:rFonts w:ascii="Calibri" w:hAnsi="Calibri" w:eastAsia="Calibri" w:cs="Calibri"/>
                <w:szCs w:val="24"/>
              </w:rPr>
              <w:t>Researcher</w:t>
            </w:r>
            <w:r>
              <w:rPr>
                <w:rFonts w:ascii="Calibri" w:hAnsi="Calibri" w:eastAsia="Calibri" w:cs="Calibri"/>
                <w:iCs/>
                <w:szCs w:val="24"/>
              </w:rPr>
              <w:t>s</w:t>
            </w:r>
            <w:r w:rsidR="0083645D">
              <w:rPr>
                <w:rFonts w:ascii="Calibri" w:hAnsi="Calibri" w:eastAsia="Calibri" w:cs="Calibri"/>
                <w:szCs w:val="24"/>
              </w:rPr>
              <w:t xml:space="preserve"> </w:t>
            </w:r>
            <w:r w:rsidR="00C8199C">
              <w:rPr>
                <w:rFonts w:ascii="Calibri" w:hAnsi="Calibri" w:eastAsia="Calibri" w:cs="Calibri"/>
                <w:szCs w:val="24"/>
              </w:rPr>
              <w:t xml:space="preserve">can monitor </w:t>
            </w:r>
            <w:r w:rsidR="007E77FE">
              <w:rPr>
                <w:rFonts w:ascii="Calibri" w:hAnsi="Calibri" w:eastAsia="Calibri" w:cs="Calibri"/>
                <w:szCs w:val="24"/>
              </w:rPr>
              <w:t xml:space="preserve">different important information in real-time displayed </w:t>
            </w:r>
            <w:r>
              <w:rPr>
                <w:rFonts w:ascii="Calibri" w:hAnsi="Calibri" w:eastAsia="Calibri" w:cs="Calibri"/>
                <w:szCs w:val="24"/>
              </w:rPr>
              <w:t>clearly in the UI. (</w:t>
            </w:r>
            <w:r w:rsidRPr="006443A1">
              <w:rPr>
                <w:rFonts w:ascii="Calibri" w:hAnsi="Calibri" w:eastAsia="Calibri" w:cs="Calibri"/>
                <w:color w:val="000000" w:themeColor="text1"/>
                <w:szCs w:val="24"/>
              </w:rPr>
              <w:t>Frequency, temperature,</w:t>
            </w:r>
            <w:r>
              <w:rPr>
                <w:rFonts w:ascii="Calibri" w:hAnsi="Calibri" w:eastAsia="Calibri" w:cs="Calibri"/>
                <w:color w:val="000000" w:themeColor="text1"/>
                <w:szCs w:val="24"/>
              </w:rPr>
              <w:t xml:space="preserve"> time, etc.)</w:t>
            </w:r>
          </w:p>
          <w:p w:rsidR="68796A56" w:rsidP="00961A05" w:rsidRDefault="00934037" w14:paraId="03D7C579" w14:textId="748DD3E9">
            <w:pPr>
              <w:pStyle w:val="ListParagraph"/>
              <w:numPr>
                <w:ilvl w:val="0"/>
                <w:numId w:val="21"/>
              </w:numPr>
              <w:rPr>
                <w:rFonts w:ascii="Calibri" w:hAnsi="Calibri" w:eastAsia="Calibri" w:cs="Calibri"/>
                <w:szCs w:val="24"/>
              </w:rPr>
            </w:pPr>
            <w:r>
              <w:rPr>
                <w:rFonts w:ascii="Calibri" w:hAnsi="Calibri" w:eastAsia="Calibri" w:cs="Calibri"/>
                <w:szCs w:val="24"/>
              </w:rPr>
              <w:t xml:space="preserve">More in depth data with timestamps </w:t>
            </w:r>
            <w:r w:rsidR="00B018C4">
              <w:rPr>
                <w:rFonts w:ascii="Calibri" w:hAnsi="Calibri" w:eastAsia="Calibri" w:cs="Calibri"/>
                <w:szCs w:val="24"/>
              </w:rPr>
              <w:t xml:space="preserve">is available using the </w:t>
            </w:r>
            <w:r w:rsidR="00F3134D">
              <w:rPr>
                <w:rFonts w:ascii="Calibri" w:hAnsi="Calibri" w:eastAsia="Calibri" w:cs="Calibri"/>
                <w:szCs w:val="24"/>
              </w:rPr>
              <w:t>flow described in Use Case 3</w:t>
            </w:r>
          </w:p>
        </w:tc>
      </w:tr>
      <w:tr w:rsidR="009E4757" w:rsidTr="009E4757" w14:paraId="740C2FCE"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9E4757" w:rsidP="009E4757" w:rsidRDefault="009E4757" w14:paraId="6EFECE8C" w14:textId="0612DCFA">
            <w:pPr>
              <w:rPr>
                <w:rFonts w:ascii="Calibri" w:hAnsi="Calibri" w:eastAsia="Calibri" w:cs="Calibri"/>
                <w:color w:val="000000" w:themeColor="text1"/>
                <w:szCs w:val="24"/>
                <w:u w:val="single"/>
              </w:rPr>
            </w:pPr>
            <w:r w:rsidRPr="68796A56">
              <w:rPr>
                <w:rFonts w:ascii="Calibri" w:hAnsi="Calibri" w:eastAsia="Calibri" w:cs="Calibri"/>
                <w:szCs w:val="24"/>
                <w:u w:val="single"/>
              </w:rPr>
              <w:t>Alternate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961A05" w:rsidR="009E4757" w:rsidP="009E4757" w:rsidRDefault="009E4757" w14:paraId="4046B7F6" w14:textId="1CB422D0">
            <w:pPr>
              <w:pStyle w:val="ListParagraph"/>
              <w:rPr>
                <w:rFonts w:ascii="Calibri" w:hAnsi="Calibri" w:eastAsia="Calibri" w:cs="Calibri"/>
                <w:iCs/>
                <w:szCs w:val="24"/>
              </w:rPr>
            </w:pPr>
            <w:r>
              <w:rPr>
                <w:rFonts w:ascii="Calibri" w:hAnsi="Calibri" w:eastAsia="Calibri" w:cs="Calibri"/>
                <w:szCs w:val="24"/>
              </w:rPr>
              <w:t>None</w:t>
            </w:r>
          </w:p>
        </w:tc>
      </w:tr>
    </w:tbl>
    <w:p w:rsidR="00577244" w:rsidRDefault="00577244" w14:paraId="55FCCB58" w14:textId="3F1F2590">
      <w:pPr>
        <w:spacing w:line="259" w:lineRule="auto"/>
        <w:jc w:val="left"/>
        <w:rPr>
          <w:lang w:val="en-CA"/>
        </w:rPr>
      </w:pPr>
    </w:p>
    <w:p w:rsidR="00342B25" w:rsidRDefault="00342B25" w14:paraId="49350E37" w14:textId="77777777">
      <w:pPr>
        <w:spacing w:line="259" w:lineRule="auto"/>
        <w:jc w:val="left"/>
        <w:rPr>
          <w:lang w:val="en-CA"/>
        </w:rPr>
      </w:pPr>
    </w:p>
    <w:p w:rsidR="00342B25" w:rsidRDefault="00342B25" w14:paraId="2C09B9C8" w14:textId="77777777">
      <w:pPr>
        <w:spacing w:line="259" w:lineRule="auto"/>
        <w:jc w:val="left"/>
        <w:rPr>
          <w:lang w:val="en-CA"/>
        </w:rPr>
      </w:pPr>
    </w:p>
    <w:p w:rsidR="6343E174" w:rsidP="003767D0" w:rsidRDefault="6343E174" w14:paraId="4BB076F2" w14:textId="1218C15B">
      <w:pPr>
        <w:pStyle w:val="Heading3"/>
        <w:rPr>
          <w:rFonts w:ascii="Calibri Light" w:hAnsi="Calibri Light" w:eastAsia="Calibri Light" w:cs="Calibri Light"/>
          <w:color w:val="294E1C"/>
        </w:rPr>
      </w:pPr>
      <w:bookmarkStart w:name="_Toc131499171" w:id="133"/>
      <w:r w:rsidRPr="68796A56">
        <w:lastRenderedPageBreak/>
        <w:t>Use Case</w:t>
      </w:r>
      <w:r w:rsidRPr="68796A56">
        <w:rPr>
          <w:rFonts w:ascii="Calibri Light" w:hAnsi="Calibri Light" w:eastAsia="Calibri Light" w:cs="Calibri Light"/>
          <w:color w:val="294E1C"/>
        </w:rPr>
        <w:t xml:space="preserve"> </w:t>
      </w:r>
      <w:r w:rsidRPr="68796A56" w:rsidR="06E918F9">
        <w:rPr>
          <w:rFonts w:ascii="Calibri Light" w:hAnsi="Calibri Light" w:eastAsia="Calibri Light" w:cs="Calibri Light"/>
          <w:color w:val="294E1C"/>
        </w:rPr>
        <w:t>5</w:t>
      </w:r>
      <w:r w:rsidRPr="68796A56">
        <w:rPr>
          <w:rFonts w:ascii="Calibri Light" w:hAnsi="Calibri Light" w:eastAsia="Calibri Light" w:cs="Calibri Light"/>
          <w:color w:val="294E1C"/>
        </w:rPr>
        <w:t xml:space="preserve"> – </w:t>
      </w:r>
      <w:r w:rsidR="00D33F0C">
        <w:rPr>
          <w:rFonts w:ascii="Calibri Light" w:hAnsi="Calibri Light" w:eastAsia="Calibri Light" w:cs="Calibri Light"/>
          <w:color w:val="294E1C"/>
        </w:rPr>
        <w:t>Verify Motor RPM Measurements</w:t>
      </w:r>
      <w:bookmarkEnd w:id="133"/>
    </w:p>
    <w:p w:rsidR="6343E174" w:rsidP="68796A56" w:rsidRDefault="6343E174" w14:paraId="22289877" w14:textId="190C3B86">
      <w:pPr>
        <w:rPr>
          <w:rFonts w:ascii="Calibri Light" w:hAnsi="Calibri Light" w:eastAsia="Calibri Light" w:cs="Calibri Light"/>
          <w:color w:val="294E1C"/>
          <w:szCs w:val="24"/>
        </w:rPr>
      </w:pPr>
      <w:r w:rsidRPr="68796A56">
        <w:rPr>
          <w:rFonts w:ascii="Calibri" w:hAnsi="Calibri" w:eastAsia="Calibri" w:cs="Calibri"/>
          <w:i/>
          <w:color w:val="455F51" w:themeColor="text2"/>
          <w:sz w:val="18"/>
          <w:szCs w:val="18"/>
          <w:lang w:val="en-CA"/>
        </w:rPr>
        <w:t xml:space="preserve">Table </w:t>
      </w:r>
      <w:r w:rsidR="009E7AB8">
        <w:rPr>
          <w:rFonts w:ascii="Calibri" w:hAnsi="Calibri" w:eastAsia="Calibri" w:cs="Calibri"/>
          <w:i/>
          <w:iCs w:val="0"/>
          <w:color w:val="455F51" w:themeColor="text2"/>
          <w:sz w:val="18"/>
          <w:szCs w:val="18"/>
          <w:lang w:val="en-CA"/>
        </w:rPr>
        <w:t>5</w:t>
      </w:r>
    </w:p>
    <w:tbl>
      <w:tblPr>
        <w:tblStyle w:val="TableGridLight"/>
        <w:tblW w:w="9360" w:type="dxa"/>
        <w:tblLayout w:type="fixed"/>
        <w:tblLook w:val="06A0" w:firstRow="1" w:lastRow="0" w:firstColumn="1" w:lastColumn="0" w:noHBand="1" w:noVBand="1"/>
      </w:tblPr>
      <w:tblGrid>
        <w:gridCol w:w="1680"/>
        <w:gridCol w:w="7680"/>
      </w:tblGrid>
      <w:tr w:rsidR="68796A56" w:rsidTr="29362E05" w14:paraId="4D8F8C81"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2E5F49E2" w14:textId="0299A04A">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68796A56" w:rsidRDefault="00057C1A" w14:paraId="67762615" w14:textId="550E962C">
            <w:pPr>
              <w:jc w:val="left"/>
              <w:rPr>
                <w:rFonts w:ascii="Calibri" w:hAnsi="Calibri" w:eastAsia="Calibri" w:cs="Calibri"/>
                <w:color w:val="000000" w:themeColor="text1"/>
                <w:szCs w:val="24"/>
              </w:rPr>
            </w:pPr>
            <w:r w:rsidRPr="00057C1A">
              <w:rPr>
                <w:rFonts w:ascii="Calibri" w:hAnsi="Calibri" w:eastAsia="Calibri" w:cs="Calibri"/>
                <w:color w:val="000000" w:themeColor="text1"/>
                <w:szCs w:val="24"/>
              </w:rPr>
              <w:t>Validate the accuracy of the infrared sensor RPM measurements to ensure reliable operation</w:t>
            </w:r>
          </w:p>
        </w:tc>
      </w:tr>
      <w:tr w:rsidR="68796A56" w:rsidTr="29362E05" w14:paraId="19760D8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E87AE19" w14:textId="16FCF7E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057C1A" w14:paraId="07F3390C" w14:textId="59C3A845">
            <w:r>
              <w:rPr>
                <w:rFonts w:ascii="Calibri" w:hAnsi="Calibri" w:eastAsia="Calibri" w:cs="Calibri"/>
                <w:color w:val="000000" w:themeColor="text1"/>
                <w:szCs w:val="24"/>
              </w:rPr>
              <w:t xml:space="preserve">Service Technician </w:t>
            </w:r>
          </w:p>
        </w:tc>
      </w:tr>
      <w:tr w:rsidR="68796A56" w:rsidTr="29362E05" w14:paraId="13ADDC75"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CF80CD2" w14:textId="16145B6A">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C476DD" w14:paraId="31C60BFB" w14:textId="453C7325">
            <w:r w:rsidRPr="00C476DD">
              <w:rPr>
                <w:rFonts w:ascii="Calibri" w:hAnsi="Calibri" w:eastAsia="Calibri" w:cs="Calibri"/>
                <w:color w:val="000000" w:themeColor="text1"/>
                <w:szCs w:val="24"/>
              </w:rPr>
              <w:t>Simulation table is connected to the UI, motor and infrared sensor are operational</w:t>
            </w:r>
            <w:r w:rsidR="00067885">
              <w:rPr>
                <w:rFonts w:ascii="Calibri" w:hAnsi="Calibri" w:eastAsia="Calibri" w:cs="Calibri"/>
                <w:color w:val="000000" w:themeColor="text1"/>
                <w:szCs w:val="24"/>
              </w:rPr>
              <w:t xml:space="preserve"> but not running an experiment </w:t>
            </w:r>
            <w:proofErr w:type="gramStart"/>
            <w:r w:rsidR="00067885">
              <w:rPr>
                <w:rFonts w:ascii="Calibri" w:hAnsi="Calibri" w:eastAsia="Calibri" w:cs="Calibri"/>
                <w:color w:val="000000" w:themeColor="text1"/>
                <w:szCs w:val="24"/>
              </w:rPr>
              <w:t>in order to</w:t>
            </w:r>
            <w:proofErr w:type="gramEnd"/>
            <w:r w:rsidR="00067885">
              <w:rPr>
                <w:rFonts w:ascii="Calibri" w:hAnsi="Calibri" w:eastAsia="Calibri" w:cs="Calibri"/>
                <w:color w:val="000000" w:themeColor="text1"/>
                <w:szCs w:val="24"/>
              </w:rPr>
              <w:t xml:space="preserve"> conduct routine maintenance.</w:t>
            </w:r>
          </w:p>
        </w:tc>
      </w:tr>
      <w:tr w:rsidR="68796A56" w:rsidTr="29362E05" w14:paraId="33F67E76"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2791E83E" w14:textId="7393758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68796A56" w:rsidRDefault="003A354D" w14:paraId="0117ECF0" w14:textId="47F3BABD">
            <w:pPr>
              <w:jc w:val="left"/>
            </w:pPr>
            <w:r w:rsidRPr="003A354D">
              <w:rPr>
                <w:rFonts w:ascii="Calibri" w:hAnsi="Calibri" w:eastAsia="Calibri" w:cs="Calibri"/>
                <w:color w:val="000000" w:themeColor="text1"/>
                <w:szCs w:val="24"/>
              </w:rPr>
              <w:t>Infrared sensors RPM measurements are verified as accurate and reliable</w:t>
            </w:r>
          </w:p>
        </w:tc>
      </w:tr>
      <w:tr w:rsidR="003B0767" w:rsidTr="29362E05" w14:paraId="74416569"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3B0767" w:rsidRDefault="003B0767" w14:paraId="3BF865EC" w14:textId="05DE146A">
            <w:pPr>
              <w:rPr>
                <w:rFonts w:ascii="Calibri" w:hAnsi="Calibri" w:eastAsia="Calibri" w:cs="Calibri"/>
                <w:color w:val="000000" w:themeColor="text1"/>
                <w:szCs w:val="24"/>
                <w:u w:val="single"/>
              </w:rPr>
            </w:pPr>
            <w:r>
              <w:rPr>
                <w:rFonts w:ascii="Calibri" w:hAnsi="Calibri" w:eastAsia="Calibri" w:cs="Calibri"/>
                <w:color w:val="000000" w:themeColor="text1"/>
                <w:szCs w:val="24"/>
                <w:u w:val="single"/>
              </w:rPr>
              <w:t>Failed 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3A354D" w:rsidR="003B0767" w:rsidP="68796A56" w:rsidRDefault="003B0767" w14:paraId="436AD385" w14:textId="5FAD800F">
            <w:pPr>
              <w:jc w:val="left"/>
              <w:rPr>
                <w:rFonts w:ascii="Calibri" w:hAnsi="Calibri" w:eastAsia="Calibri" w:cs="Calibri"/>
                <w:color w:val="000000" w:themeColor="text1"/>
                <w:szCs w:val="24"/>
              </w:rPr>
            </w:pPr>
            <w:r w:rsidRPr="003B0767">
              <w:rPr>
                <w:rFonts w:ascii="Calibri" w:hAnsi="Calibri" w:eastAsia="Calibri" w:cs="Calibri"/>
                <w:color w:val="000000" w:themeColor="text1"/>
                <w:szCs w:val="24"/>
              </w:rPr>
              <w:t>Infrared sensors RPM measurements are inaccurate or unreliable</w:t>
            </w:r>
          </w:p>
        </w:tc>
      </w:tr>
      <w:tr w:rsidR="68796A56" w:rsidTr="29362E05" w14:paraId="226B8F2C"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2EB5F87" w14:textId="239993D3">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002F4161" w:rsidRDefault="002F4161" w14:paraId="26475DCA" w14:textId="1F523B05">
            <w:pPr>
              <w:pStyle w:val="ListParagraph"/>
              <w:numPr>
                <w:ilvl w:val="0"/>
                <w:numId w:val="22"/>
              </w:numPr>
              <w:rPr>
                <w:rFonts w:ascii="Calibri" w:hAnsi="Calibri" w:eastAsia="Calibri" w:cs="Calibri"/>
                <w:szCs w:val="24"/>
              </w:rPr>
            </w:pPr>
            <w:r>
              <w:rPr>
                <w:rFonts w:ascii="Calibri" w:hAnsi="Calibri" w:eastAsia="Calibri" w:cs="Calibri"/>
                <w:szCs w:val="24"/>
              </w:rPr>
              <w:t>Service Technician access the UI</w:t>
            </w:r>
            <w:r w:rsidR="00BA7A50">
              <w:rPr>
                <w:rFonts w:ascii="Calibri" w:hAnsi="Calibri" w:eastAsia="Calibri" w:cs="Calibri"/>
                <w:iCs/>
                <w:szCs w:val="24"/>
              </w:rPr>
              <w:t>.</w:t>
            </w:r>
          </w:p>
          <w:p w:rsidR="002F4161" w:rsidP="002F4161" w:rsidRDefault="006D0B77" w14:paraId="66407470" w14:textId="77777777">
            <w:pPr>
              <w:pStyle w:val="ListParagraph"/>
              <w:numPr>
                <w:ilvl w:val="0"/>
                <w:numId w:val="22"/>
              </w:numPr>
              <w:rPr>
                <w:rFonts w:ascii="Calibri" w:hAnsi="Calibri" w:eastAsia="Calibri" w:cs="Calibri"/>
                <w:szCs w:val="24"/>
              </w:rPr>
            </w:pPr>
            <w:r>
              <w:rPr>
                <w:rFonts w:ascii="Calibri" w:hAnsi="Calibri" w:eastAsia="Calibri" w:cs="Calibri"/>
                <w:szCs w:val="24"/>
              </w:rPr>
              <w:t xml:space="preserve">Service Technician </w:t>
            </w:r>
            <w:r w:rsidRPr="006D0B77">
              <w:rPr>
                <w:rFonts w:ascii="Calibri" w:hAnsi="Calibri" w:eastAsia="Calibri" w:cs="Calibri"/>
                <w:szCs w:val="24"/>
              </w:rPr>
              <w:t>to run a series of tests at different motor speeds</w:t>
            </w:r>
            <w:r>
              <w:rPr>
                <w:rFonts w:ascii="Calibri" w:hAnsi="Calibri" w:eastAsia="Calibri" w:cs="Calibri"/>
                <w:szCs w:val="24"/>
              </w:rPr>
              <w:t xml:space="preserve"> using the UI.</w:t>
            </w:r>
          </w:p>
          <w:p w:rsidR="00F0167B" w:rsidP="29362E05" w:rsidRDefault="5E73F10A" w14:paraId="540C9C58" w14:textId="15D80DBD">
            <w:pPr>
              <w:pStyle w:val="ListParagraph"/>
              <w:numPr>
                <w:ilvl w:val="0"/>
                <w:numId w:val="22"/>
              </w:numPr>
              <w:rPr>
                <w:rFonts w:ascii="Calibri" w:hAnsi="Calibri" w:eastAsia="Calibri" w:cs="Calibri"/>
              </w:rPr>
            </w:pPr>
            <w:r w:rsidRPr="29362E05">
              <w:rPr>
                <w:rFonts w:ascii="Calibri" w:hAnsi="Calibri" w:eastAsia="Calibri" w:cs="Calibri"/>
              </w:rPr>
              <w:t xml:space="preserve">Compare </w:t>
            </w:r>
            <w:proofErr w:type="gramStart"/>
            <w:r w:rsidRPr="29362E05">
              <w:rPr>
                <w:rFonts w:ascii="Calibri" w:hAnsi="Calibri" w:eastAsia="Calibri" w:cs="Calibri"/>
              </w:rPr>
              <w:t>the</w:t>
            </w:r>
            <w:r w:rsidRPr="29362E05" w:rsidR="6482B263">
              <w:rPr>
                <w:rFonts w:ascii="Calibri" w:hAnsi="Calibri" w:eastAsia="Calibri" w:cs="Calibri"/>
              </w:rPr>
              <w:t xml:space="preserve"> </w:t>
            </w:r>
            <w:r w:rsidRPr="29362E05">
              <w:rPr>
                <w:rFonts w:ascii="Calibri" w:hAnsi="Calibri" w:eastAsia="Calibri" w:cs="Calibri"/>
              </w:rPr>
              <w:t>infrared</w:t>
            </w:r>
            <w:proofErr w:type="gramEnd"/>
            <w:r w:rsidRPr="29362E05">
              <w:rPr>
                <w:rFonts w:ascii="Calibri" w:hAnsi="Calibri" w:eastAsia="Calibri" w:cs="Calibri"/>
              </w:rPr>
              <w:t xml:space="preserve"> sensor measurements with an external reference or manual calculation.</w:t>
            </w:r>
          </w:p>
          <w:p w:rsidR="68796A56" w:rsidP="002F4161" w:rsidRDefault="009E7AB8" w14:paraId="03C576AE" w14:textId="0E13CC61">
            <w:pPr>
              <w:pStyle w:val="ListParagraph"/>
              <w:numPr>
                <w:ilvl w:val="0"/>
                <w:numId w:val="22"/>
              </w:numPr>
              <w:rPr>
                <w:rFonts w:ascii="Calibri" w:hAnsi="Calibri" w:eastAsia="Calibri" w:cs="Calibri"/>
                <w:szCs w:val="24"/>
              </w:rPr>
            </w:pPr>
            <w:r w:rsidRPr="009E7AB8">
              <w:rPr>
                <w:rFonts w:ascii="Calibri" w:hAnsi="Calibri" w:eastAsia="Calibri" w:cs="Calibri"/>
                <w:szCs w:val="24"/>
              </w:rPr>
              <w:t>If the measurements are accurate, the test is successful; otherwise, the troubleshoots the sensor and repeats the test.</w:t>
            </w:r>
          </w:p>
        </w:tc>
      </w:tr>
      <w:tr w:rsidR="009E7AB8" w:rsidTr="29362E05" w14:paraId="708E3438"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9E7AB8" w:rsidP="009E7AB8" w:rsidRDefault="009E7AB8" w14:paraId="4648AA56" w14:textId="6DA8EF90">
            <w:pPr>
              <w:rPr>
                <w:rFonts w:ascii="Calibri" w:hAnsi="Calibri" w:eastAsia="Calibri" w:cs="Calibri"/>
                <w:color w:val="000000" w:themeColor="text1"/>
                <w:szCs w:val="24"/>
                <w:u w:val="single"/>
              </w:rPr>
            </w:pPr>
            <w:r w:rsidRPr="68796A56">
              <w:rPr>
                <w:rFonts w:ascii="Calibri" w:hAnsi="Calibri" w:eastAsia="Calibri" w:cs="Calibri"/>
                <w:szCs w:val="24"/>
                <w:u w:val="single"/>
              </w:rPr>
              <w:t>Alternate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9E7AB8" w:rsidR="009E7AB8" w:rsidP="009E7AB8" w:rsidRDefault="009E7AB8" w14:paraId="6CBB829A" w14:textId="04FB5BD4">
            <w:pPr>
              <w:rPr>
                <w:rFonts w:ascii="Calibri" w:hAnsi="Calibri" w:eastAsia="Calibri" w:cs="Calibri"/>
                <w:szCs w:val="24"/>
              </w:rPr>
            </w:pPr>
            <w:r>
              <w:rPr>
                <w:rFonts w:ascii="Calibri" w:hAnsi="Calibri" w:eastAsia="Calibri" w:cs="Calibri"/>
                <w:szCs w:val="24"/>
              </w:rPr>
              <w:t>None</w:t>
            </w:r>
          </w:p>
        </w:tc>
      </w:tr>
    </w:tbl>
    <w:p w:rsidRPr="0001509C" w:rsidR="00B70420" w:rsidP="00B70420" w:rsidRDefault="00B70420" w14:paraId="6E6D4542" w14:textId="77777777">
      <w:pPr>
        <w:pStyle w:val="Heading1"/>
      </w:pPr>
      <w:bookmarkStart w:name="_Toc131499172" w:id="134"/>
      <w:commentRangeStart w:id="135"/>
      <w:commentRangeStart w:id="136"/>
      <w:commentRangeStart w:id="137"/>
      <w:r>
        <w:t>Research on Simulator Design</w:t>
      </w:r>
      <w:commentRangeEnd w:id="135"/>
      <w:r>
        <w:rPr>
          <w:rStyle w:val="CommentReference"/>
        </w:rPr>
        <w:commentReference w:id="135"/>
      </w:r>
      <w:commentRangeEnd w:id="136"/>
      <w:r>
        <w:rPr>
          <w:rStyle w:val="CommentReference"/>
        </w:rPr>
        <w:commentReference w:id="136"/>
      </w:r>
      <w:commentRangeEnd w:id="137"/>
      <w:r>
        <w:rPr>
          <w:rStyle w:val="CommentReference"/>
        </w:rPr>
        <w:commentReference w:id="137"/>
      </w:r>
      <w:bookmarkEnd w:id="134"/>
    </w:p>
    <w:p w:rsidRPr="00163089" w:rsidR="00755F1E" w:rsidP="0050368C" w:rsidRDefault="00765DC3" w14:paraId="6D020782" w14:textId="1C9732E4">
      <w:pPr>
        <w:pStyle w:val="Heading2"/>
      </w:pPr>
      <w:bookmarkStart w:name="_Toc119591485" w:id="138"/>
      <w:bookmarkStart w:name="_Toc121507652" w:id="139"/>
      <w:r>
        <w:t xml:space="preserve"> </w:t>
      </w:r>
      <w:bookmarkStart w:name="_Toc131499173" w:id="140"/>
      <w:commentRangeStart w:id="141"/>
      <w:commentRangeStart w:id="142"/>
      <w:r w:rsidR="2491A0FB">
        <w:t>Measuring Linear Displacement</w:t>
      </w:r>
      <w:bookmarkEnd w:id="138"/>
      <w:bookmarkEnd w:id="139"/>
      <w:commentRangeEnd w:id="141"/>
      <w:r w:rsidR="00EE6A65">
        <w:rPr>
          <w:rStyle w:val="CommentReference"/>
        </w:rPr>
        <w:commentReference w:id="141"/>
      </w:r>
      <w:commentRangeEnd w:id="142"/>
      <w:r w:rsidR="00EE6A65">
        <w:rPr>
          <w:rStyle w:val="CommentReference"/>
        </w:rPr>
        <w:commentReference w:id="142"/>
      </w:r>
      <w:bookmarkEnd w:id="140"/>
      <w:r w:rsidR="4A6C0931">
        <w:t xml:space="preserve"> </w:t>
      </w:r>
    </w:p>
    <w:p w:rsidR="0072694E" w:rsidP="00163089" w:rsidRDefault="0072694E" w14:paraId="0667FC11" w14:textId="34F11E89">
      <w:pPr>
        <w:rPr>
          <w:lang w:val="en-CA"/>
        </w:rPr>
      </w:pPr>
      <w:r>
        <w:rPr>
          <w:lang w:val="en-CA"/>
        </w:rPr>
        <w:t xml:space="preserve">To ensure that the correct </w:t>
      </w:r>
      <w:r w:rsidR="002E0805">
        <w:rPr>
          <w:lang w:val="en-CA"/>
        </w:rPr>
        <w:t>displacement is achieve</w:t>
      </w:r>
      <w:r w:rsidR="0022174E">
        <w:rPr>
          <w:lang w:val="en-CA"/>
        </w:rPr>
        <w:t>d</w:t>
      </w:r>
      <w:r w:rsidR="002E0805">
        <w:rPr>
          <w:lang w:val="en-CA"/>
        </w:rPr>
        <w:t xml:space="preserve">, the </w:t>
      </w:r>
      <w:r w:rsidR="00916A8C">
        <w:rPr>
          <w:lang w:val="en-CA"/>
        </w:rPr>
        <w:t>displacement</w:t>
      </w:r>
      <w:r w:rsidR="002E0805">
        <w:rPr>
          <w:lang w:val="en-CA"/>
        </w:rPr>
        <w:t xml:space="preserve"> of the surface must be measured. Since the device will only be vibrating the surface </w:t>
      </w:r>
      <w:r w:rsidR="00EC4B58">
        <w:rPr>
          <w:lang w:val="en-CA"/>
        </w:rPr>
        <w:t>up and down</w:t>
      </w:r>
      <w:r w:rsidR="0057126A">
        <w:rPr>
          <w:lang w:val="en-CA"/>
        </w:rPr>
        <w:t xml:space="preserve">, a linear displacement sensor can be used. These sensors </w:t>
      </w:r>
      <w:r w:rsidR="0022174E">
        <w:rPr>
          <w:lang w:val="en-CA"/>
        </w:rPr>
        <w:t>are available with many different technologies</w:t>
      </w:r>
      <w:r w:rsidR="0057126A">
        <w:rPr>
          <w:lang w:val="en-CA"/>
        </w:rPr>
        <w:t xml:space="preserve">, such as </w:t>
      </w:r>
      <w:r w:rsidR="00871070">
        <w:rPr>
          <w:lang w:val="en-CA"/>
        </w:rPr>
        <w:t xml:space="preserve">linear </w:t>
      </w:r>
      <w:commentRangeStart w:id="143"/>
      <w:r w:rsidR="0057126A">
        <w:rPr>
          <w:lang w:val="en-CA"/>
        </w:rPr>
        <w:t>potentiometers</w:t>
      </w:r>
      <w:r w:rsidR="00556AE3">
        <w:rPr>
          <w:lang w:val="en-CA"/>
        </w:rPr>
        <w:t xml:space="preserve">, linear </w:t>
      </w:r>
      <w:r w:rsidR="000B6267">
        <w:rPr>
          <w:lang w:val="en-CA"/>
        </w:rPr>
        <w:t>variable differential transformers</w:t>
      </w:r>
      <w:r w:rsidR="0057126A">
        <w:rPr>
          <w:lang w:val="en-CA"/>
        </w:rPr>
        <w:t xml:space="preserve">, </w:t>
      </w:r>
      <w:r w:rsidR="00205927">
        <w:rPr>
          <w:lang w:val="en-CA"/>
        </w:rPr>
        <w:t>capacitive</w:t>
      </w:r>
      <w:r w:rsidR="00945038">
        <w:rPr>
          <w:lang w:val="en-CA"/>
        </w:rPr>
        <w:t xml:space="preserve"> displacement</w:t>
      </w:r>
      <w:r w:rsidR="00205927">
        <w:rPr>
          <w:lang w:val="en-CA"/>
        </w:rPr>
        <w:t xml:space="preserve"> sensors,</w:t>
      </w:r>
      <w:r w:rsidR="0057126A">
        <w:rPr>
          <w:lang w:val="en-CA"/>
        </w:rPr>
        <w:t xml:space="preserve"> laser</w:t>
      </w:r>
      <w:r w:rsidR="00945038">
        <w:rPr>
          <w:lang w:val="en-CA"/>
        </w:rPr>
        <w:t xml:space="preserve"> displacement</w:t>
      </w:r>
      <w:r w:rsidR="0057126A">
        <w:rPr>
          <w:lang w:val="en-CA"/>
        </w:rPr>
        <w:t xml:space="preserve"> sensors</w:t>
      </w:r>
      <w:commentRangeEnd w:id="143"/>
      <w:r w:rsidR="00332D7D">
        <w:rPr>
          <w:rStyle w:val="CommentReference"/>
          <w:rFonts w:cstheme="minorBidi"/>
          <w:lang w:val="en-CA"/>
        </w:rPr>
        <w:commentReference w:id="143"/>
      </w:r>
      <w:r w:rsidR="00C1405B">
        <w:rPr>
          <w:lang w:val="en-CA"/>
        </w:rPr>
        <w:t>, and digital indicators</w:t>
      </w:r>
      <w:r w:rsidR="0057126A">
        <w:rPr>
          <w:lang w:val="en-CA"/>
        </w:rPr>
        <w:t>.</w:t>
      </w:r>
      <w:r w:rsidR="004F0AAB">
        <w:rPr>
          <w:lang w:val="en-CA"/>
        </w:rPr>
        <w:t xml:space="preserve"> Due to budget constraints of the project</w:t>
      </w:r>
      <w:r w:rsidR="00630810">
        <w:rPr>
          <w:lang w:val="en-CA"/>
        </w:rPr>
        <w:t xml:space="preserve"> that will be discussed later in this document</w:t>
      </w:r>
      <w:r w:rsidR="004F0AAB">
        <w:rPr>
          <w:lang w:val="en-CA"/>
        </w:rPr>
        <w:t xml:space="preserve">, </w:t>
      </w:r>
      <w:r w:rsidR="002F70C1">
        <w:rPr>
          <w:lang w:val="en-CA"/>
        </w:rPr>
        <w:t>the sensor used would ideally be under $500</w:t>
      </w:r>
      <w:r w:rsidR="002F1D6D">
        <w:rPr>
          <w:lang w:val="en-CA"/>
        </w:rPr>
        <w:t xml:space="preserve"> to implement.</w:t>
      </w:r>
    </w:p>
    <w:p w:rsidR="0057126A" w:rsidP="00163089" w:rsidRDefault="0074611F" w14:paraId="13AD2DB9" w14:textId="48247637">
      <w:pPr>
        <w:rPr>
          <w:lang w:val="en-CA"/>
        </w:rPr>
      </w:pPr>
      <w:r>
        <w:rPr>
          <w:lang w:val="en-CA"/>
        </w:rPr>
        <w:t>L</w:t>
      </w:r>
      <w:r w:rsidR="00976984">
        <w:rPr>
          <w:lang w:val="en-CA"/>
        </w:rPr>
        <w:t>inear potentiometer</w:t>
      </w:r>
      <w:r>
        <w:rPr>
          <w:lang w:val="en-CA"/>
        </w:rPr>
        <w:t>s</w:t>
      </w:r>
      <w:r w:rsidR="00976984">
        <w:rPr>
          <w:lang w:val="en-CA"/>
        </w:rPr>
        <w:t xml:space="preserve"> </w:t>
      </w:r>
      <w:r>
        <w:rPr>
          <w:lang w:val="en-CA"/>
        </w:rPr>
        <w:t>are s</w:t>
      </w:r>
      <w:r w:rsidR="00246E85">
        <w:rPr>
          <w:lang w:val="en-CA"/>
        </w:rPr>
        <w:t>ensor</w:t>
      </w:r>
      <w:r>
        <w:rPr>
          <w:lang w:val="en-CA"/>
        </w:rPr>
        <w:t>s</w:t>
      </w:r>
      <w:r w:rsidR="00246E85">
        <w:rPr>
          <w:lang w:val="en-CA"/>
        </w:rPr>
        <w:t xml:space="preserve"> that </w:t>
      </w:r>
      <w:r w:rsidR="003A62DE">
        <w:rPr>
          <w:lang w:val="en-CA"/>
        </w:rPr>
        <w:t xml:space="preserve">use </w:t>
      </w:r>
      <w:r w:rsidR="00BB37D9">
        <w:rPr>
          <w:lang w:val="en-CA"/>
        </w:rPr>
        <w:t xml:space="preserve">variable resistance to measure position. </w:t>
      </w:r>
      <w:r w:rsidR="00050104">
        <w:rPr>
          <w:lang w:val="en-CA"/>
        </w:rPr>
        <w:t xml:space="preserve">Linear motion is </w:t>
      </w:r>
      <w:r w:rsidR="004260F6">
        <w:rPr>
          <w:lang w:val="en-CA"/>
        </w:rPr>
        <w:t>converted to a changing resistance which c</w:t>
      </w:r>
      <w:r w:rsidR="00204F8F">
        <w:rPr>
          <w:lang w:val="en-CA"/>
        </w:rPr>
        <w:t>an be directly converted to a voltage or current output</w:t>
      </w:r>
      <w:r w:rsidR="004950EF">
        <w:rPr>
          <w:lang w:val="en-CA"/>
        </w:rPr>
        <w:t xml:space="preserve">. This output can be read by a computer to determine the displacement of the measured surface. </w:t>
      </w:r>
      <w:r w:rsidR="00941C53">
        <w:rPr>
          <w:lang w:val="en-CA"/>
        </w:rPr>
        <w:t>Due to being an analog sensor,</w:t>
      </w:r>
      <w:commentRangeStart w:id="144"/>
      <w:commentRangeStart w:id="145"/>
      <w:r w:rsidR="004950EF">
        <w:rPr>
          <w:lang w:val="en-CA"/>
        </w:rPr>
        <w:t xml:space="preserve"> potentiometers have infinite resolution</w:t>
      </w:r>
      <w:commentRangeEnd w:id="144"/>
      <w:r w:rsidR="00F370A4">
        <w:rPr>
          <w:rStyle w:val="CommentReference"/>
          <w:rFonts w:cstheme="minorBidi"/>
          <w:lang w:val="en-CA"/>
        </w:rPr>
        <w:commentReference w:id="144"/>
      </w:r>
      <w:commentRangeEnd w:id="145"/>
      <w:r w:rsidR="0055048A">
        <w:rPr>
          <w:rStyle w:val="CommentReference"/>
          <w:rFonts w:cstheme="minorBidi"/>
          <w:lang w:val="en-CA"/>
        </w:rPr>
        <w:commentReference w:id="145"/>
      </w:r>
      <w:r w:rsidR="004950EF">
        <w:rPr>
          <w:lang w:val="en-CA"/>
        </w:rPr>
        <w:t>, however</w:t>
      </w:r>
      <w:r w:rsidR="00A42FA7">
        <w:rPr>
          <w:lang w:val="en-CA"/>
        </w:rPr>
        <w:t xml:space="preserve"> </w:t>
      </w:r>
      <w:r w:rsidR="00686FB0">
        <w:rPr>
          <w:lang w:val="en-CA"/>
        </w:rPr>
        <w:t>the smaller the measurement, the</w:t>
      </w:r>
      <w:r w:rsidR="0071576E">
        <w:rPr>
          <w:lang w:val="en-CA"/>
        </w:rPr>
        <w:t xml:space="preserve"> more it is affected by factors such as noise and the number of bits needed to convert to a digital value</w:t>
      </w:r>
      <w:r w:rsidR="00A42FA7">
        <w:rPr>
          <w:lang w:val="en-CA"/>
        </w:rPr>
        <w:t>.</w:t>
      </w:r>
      <w:r w:rsidR="0026659F">
        <w:rPr>
          <w:lang w:val="en-CA"/>
        </w:rPr>
        <w:t xml:space="preserve"> The downside to </w:t>
      </w:r>
      <w:r w:rsidR="00055C9C">
        <w:rPr>
          <w:lang w:val="en-CA"/>
        </w:rPr>
        <w:t>using a potentiometer is the physical movement of the measuring device.</w:t>
      </w:r>
      <w:r w:rsidR="00C93AA0">
        <w:rPr>
          <w:lang w:val="en-CA"/>
        </w:rPr>
        <w:t xml:space="preserve"> Most potentiometers use a </w:t>
      </w:r>
      <w:r w:rsidR="00CB2A68">
        <w:rPr>
          <w:lang w:val="en-CA"/>
        </w:rPr>
        <w:t xml:space="preserve">mechanical piece that moves to create resistance, which </w:t>
      </w:r>
      <w:r w:rsidR="00F954D1">
        <w:rPr>
          <w:lang w:val="en-CA"/>
        </w:rPr>
        <w:t xml:space="preserve">is subject to wear and tear. Since </w:t>
      </w:r>
      <w:r w:rsidR="003503C6">
        <w:rPr>
          <w:lang w:val="en-CA"/>
        </w:rPr>
        <w:t xml:space="preserve">for one experiment, </w:t>
      </w:r>
      <w:r w:rsidR="001C47D6">
        <w:rPr>
          <w:lang w:val="en-CA"/>
        </w:rPr>
        <w:t xml:space="preserve">a slider would be expected to move </w:t>
      </w:r>
      <w:r w:rsidR="00A45F2D">
        <w:rPr>
          <w:lang w:val="en-CA"/>
        </w:rPr>
        <w:t>up to</w:t>
      </w:r>
      <w:r w:rsidR="00C02B52">
        <w:rPr>
          <w:lang w:val="en-CA"/>
        </w:rPr>
        <w:t xml:space="preserve"> </w:t>
      </w:r>
      <w:r w:rsidR="00A45F2D">
        <w:rPr>
          <w:lang w:val="en-CA"/>
        </w:rPr>
        <w:t>164</w:t>
      </w:r>
      <w:r w:rsidR="00C02B52">
        <w:rPr>
          <w:lang w:val="en-CA"/>
        </w:rPr>
        <w:t xml:space="preserve"> million times (</w:t>
      </w:r>
      <w:r w:rsidR="00A45F2D">
        <w:rPr>
          <w:lang w:val="en-CA"/>
        </w:rPr>
        <w:t xml:space="preserve">20 </w:t>
      </w:r>
      <w:commentRangeStart w:id="146"/>
      <w:r w:rsidR="00C02B52">
        <w:rPr>
          <w:lang w:val="en-CA"/>
        </w:rPr>
        <w:t xml:space="preserve">Hz </w:t>
      </w:r>
      <w:commentRangeEnd w:id="146"/>
      <w:r w:rsidR="001F0175">
        <w:rPr>
          <w:rStyle w:val="CommentReference"/>
          <w:rFonts w:cstheme="minorBidi"/>
          <w:lang w:val="en-CA"/>
        </w:rPr>
        <w:commentReference w:id="146"/>
      </w:r>
      <w:r w:rsidR="00C02B52">
        <w:rPr>
          <w:lang w:val="en-CA"/>
        </w:rPr>
        <w:t xml:space="preserve">for 95 days), </w:t>
      </w:r>
      <w:r w:rsidR="00A45F2D">
        <w:rPr>
          <w:lang w:val="en-CA"/>
        </w:rPr>
        <w:t xml:space="preserve">this greatly impacts </w:t>
      </w:r>
      <w:r w:rsidR="00A45F2D">
        <w:rPr>
          <w:lang w:val="en-CA"/>
        </w:rPr>
        <w:lastRenderedPageBreak/>
        <w:t xml:space="preserve">the choice of </w:t>
      </w:r>
      <w:r w:rsidR="00123A4B">
        <w:rPr>
          <w:lang w:val="en-CA"/>
        </w:rPr>
        <w:t xml:space="preserve">sensor. Most sensors within a reasonable price range </w:t>
      </w:r>
      <w:r w:rsidR="00830FAF">
        <w:rPr>
          <w:lang w:val="en-CA"/>
        </w:rPr>
        <w:t xml:space="preserve">only have a lifespan of </w:t>
      </w:r>
      <w:r w:rsidR="00123A4B">
        <w:rPr>
          <w:lang w:val="en-CA"/>
        </w:rPr>
        <w:t xml:space="preserve">up to a 20 million cycle </w:t>
      </w:r>
      <w:sdt>
        <w:sdtPr>
          <w:rPr>
            <w:lang w:val="en-CA"/>
          </w:rPr>
          <w:id w:val="701824098"/>
          <w:citation/>
        </w:sdtPr>
        <w:sdtEndPr/>
        <w:sdtContent>
          <w:r w:rsidR="00B74A33">
            <w:rPr>
              <w:lang w:val="en-CA"/>
            </w:rPr>
            <w:fldChar w:fldCharType="begin"/>
          </w:r>
          <w:r w:rsidR="004711F8">
            <w:instrText xml:space="preserve">CITATION p3A22 \l 1033 </w:instrText>
          </w:r>
          <w:r w:rsidR="00B74A33">
            <w:rPr>
              <w:lang w:val="en-CA"/>
            </w:rPr>
            <w:fldChar w:fldCharType="separate"/>
          </w:r>
          <w:r w:rsidRPr="004711F8" w:rsidR="004711F8">
            <w:rPr>
              <w:noProof/>
            </w:rPr>
            <w:t>[6]</w:t>
          </w:r>
          <w:r w:rsidR="00B74A33">
            <w:rPr>
              <w:lang w:val="en-CA"/>
            </w:rPr>
            <w:fldChar w:fldCharType="end"/>
          </w:r>
        </w:sdtContent>
      </w:sdt>
      <w:r w:rsidR="00123A4B">
        <w:rPr>
          <w:lang w:val="en-CA"/>
        </w:rPr>
        <w:t>.</w:t>
      </w:r>
    </w:p>
    <w:p w:rsidR="004933FD" w:rsidP="00163089" w:rsidRDefault="004933FD" w14:paraId="25454DDC" w14:textId="7A7B469D">
      <w:pPr>
        <w:rPr>
          <w:lang w:val="en-CA"/>
        </w:rPr>
      </w:pPr>
      <w:r>
        <w:rPr>
          <w:lang w:val="en-CA"/>
        </w:rPr>
        <w:t xml:space="preserve">Linear variable differential transformers (LVDTs) convert the mechanical motion of an object, usually a tubular element that can move along a rod, into an electrical signal using induction. Preliminary searches show that LVDTs capable of measuring within the desired range of 0.1 – 1 mm and with sampling frequency of over 100 Hz are within budget </w:t>
      </w:r>
      <w:sdt>
        <w:sdtPr>
          <w:rPr>
            <w:lang w:val="en-CA"/>
          </w:rPr>
          <w:id w:val="1731274802"/>
          <w:citation/>
        </w:sdtPr>
        <w:sdtEndPr/>
        <w:sdtContent>
          <w:r>
            <w:rPr>
              <w:lang w:val="en-CA"/>
            </w:rPr>
            <w:fldChar w:fldCharType="begin"/>
          </w:r>
          <w:r>
            <w:instrText xml:space="preserve"> CITATION Min22 \l 1033 </w:instrText>
          </w:r>
          <w:r>
            <w:rPr>
              <w:lang w:val="en-CA"/>
            </w:rPr>
            <w:fldChar w:fldCharType="separate"/>
          </w:r>
          <w:r w:rsidRPr="00965F8E" w:rsidR="00965F8E">
            <w:rPr>
              <w:noProof/>
            </w:rPr>
            <w:t>[7]</w:t>
          </w:r>
          <w:r>
            <w:rPr>
              <w:lang w:val="en-CA"/>
            </w:rPr>
            <w:fldChar w:fldCharType="end"/>
          </w:r>
        </w:sdtContent>
      </w:sdt>
      <w:r>
        <w:rPr>
          <w:lang w:val="en-CA"/>
        </w:rPr>
        <w:t xml:space="preserve">. </w:t>
      </w:r>
      <w:r w:rsidR="00817A79">
        <w:rPr>
          <w:lang w:val="en-CA"/>
        </w:rPr>
        <w:t xml:space="preserve">However, these sensors also have a </w:t>
      </w:r>
      <w:r w:rsidR="00C85456">
        <w:rPr>
          <w:lang w:val="en-CA"/>
        </w:rPr>
        <w:t>short life span relative to what is required, with one such LVDT we inquired about only capable of 10 million cycles</w:t>
      </w:r>
      <w:r w:rsidR="00E86BE6">
        <w:rPr>
          <w:lang w:val="en-CA"/>
        </w:rPr>
        <w:t xml:space="preserve">, which would only last </w:t>
      </w:r>
      <w:r w:rsidR="00101EF9">
        <w:rPr>
          <w:lang w:val="en-CA"/>
        </w:rPr>
        <w:t>one quarter of the duration of an experiment of 95 days</w:t>
      </w:r>
      <w:r w:rsidR="00921E8B">
        <w:rPr>
          <w:lang w:val="en-CA"/>
        </w:rPr>
        <w:t xml:space="preserve"> that uses a frequency of 5 Hz</w:t>
      </w:r>
      <w:r w:rsidR="00C85456">
        <w:rPr>
          <w:lang w:val="en-CA"/>
        </w:rPr>
        <w:t>.</w:t>
      </w:r>
    </w:p>
    <w:p w:rsidR="00C04789" w:rsidP="00163089" w:rsidRDefault="0074611F" w14:paraId="6E3E247F" w14:textId="0B26BD9E">
      <w:pPr>
        <w:rPr>
          <w:lang w:val="en-CA"/>
        </w:rPr>
      </w:pPr>
      <w:r>
        <w:rPr>
          <w:lang w:val="en-CA"/>
        </w:rPr>
        <w:t>C</w:t>
      </w:r>
      <w:r w:rsidR="00FF53F1">
        <w:rPr>
          <w:lang w:val="en-CA"/>
        </w:rPr>
        <w:t>apacitive sensor</w:t>
      </w:r>
      <w:r>
        <w:rPr>
          <w:lang w:val="en-CA"/>
        </w:rPr>
        <w:t>s</w:t>
      </w:r>
      <w:r w:rsidR="00FF53F1">
        <w:rPr>
          <w:lang w:val="en-CA"/>
        </w:rPr>
        <w:t xml:space="preserve"> </w:t>
      </w:r>
      <w:r>
        <w:rPr>
          <w:lang w:val="en-CA"/>
        </w:rPr>
        <w:t>are</w:t>
      </w:r>
      <w:r w:rsidR="00D97D1A">
        <w:rPr>
          <w:lang w:val="en-CA"/>
        </w:rPr>
        <w:t xml:space="preserve"> no</w:t>
      </w:r>
      <w:r w:rsidR="00FF5840">
        <w:rPr>
          <w:lang w:val="en-CA"/>
        </w:rPr>
        <w:t>-</w:t>
      </w:r>
      <w:r w:rsidR="00D97D1A">
        <w:rPr>
          <w:lang w:val="en-CA"/>
        </w:rPr>
        <w:t>contact s</w:t>
      </w:r>
      <w:r>
        <w:rPr>
          <w:lang w:val="en-CA"/>
        </w:rPr>
        <w:t>ensors</w:t>
      </w:r>
      <w:r w:rsidR="00D97D1A">
        <w:rPr>
          <w:lang w:val="en-CA"/>
        </w:rPr>
        <w:t xml:space="preserve">, which use </w:t>
      </w:r>
      <w:r w:rsidR="00A837EA">
        <w:rPr>
          <w:lang w:val="en-CA"/>
        </w:rPr>
        <w:t>an electric field to detect the target’s position</w:t>
      </w:r>
      <w:r w:rsidR="003E2D86">
        <w:rPr>
          <w:lang w:val="en-CA"/>
        </w:rPr>
        <w:t xml:space="preserve"> thanks to interference with the electric field. </w:t>
      </w:r>
      <w:r w:rsidR="00827421">
        <w:rPr>
          <w:lang w:val="en-CA"/>
        </w:rPr>
        <w:t>They are analog sensors and technically have an infinite resolution with the same stipulations as the linear potentiometer</w:t>
      </w:r>
      <w:r w:rsidR="003E2D86">
        <w:rPr>
          <w:lang w:val="en-CA"/>
        </w:rPr>
        <w:t xml:space="preserve">. </w:t>
      </w:r>
      <w:r w:rsidR="0033071A">
        <w:rPr>
          <w:lang w:val="en-CA"/>
        </w:rPr>
        <w:t xml:space="preserve">Measuring displacement using an electric field </w:t>
      </w:r>
      <w:r w:rsidR="00473159">
        <w:rPr>
          <w:lang w:val="en-CA"/>
        </w:rPr>
        <w:t>eliminate</w:t>
      </w:r>
      <w:r w:rsidR="0033071A">
        <w:rPr>
          <w:lang w:val="en-CA"/>
        </w:rPr>
        <w:t>s</w:t>
      </w:r>
      <w:r w:rsidR="00473159">
        <w:rPr>
          <w:lang w:val="en-CA"/>
        </w:rPr>
        <w:t xml:space="preserve"> the risk of wear and tear, as the device would not be in contact with a moving surface. However, upon inquiring about prices, sensors </w:t>
      </w:r>
      <w:r w:rsidR="00C01AAC">
        <w:rPr>
          <w:lang w:val="en-CA"/>
        </w:rPr>
        <w:t xml:space="preserve">capable of </w:t>
      </w:r>
      <w:r w:rsidR="009B37C1">
        <w:rPr>
          <w:lang w:val="en-CA"/>
        </w:rPr>
        <w:t xml:space="preserve">detecting displacement within the </w:t>
      </w:r>
      <w:r w:rsidR="00BC0CE8">
        <w:rPr>
          <w:lang w:val="en-CA"/>
        </w:rPr>
        <w:t>desired range</w:t>
      </w:r>
      <w:r w:rsidR="009B37C1">
        <w:rPr>
          <w:lang w:val="en-CA"/>
        </w:rPr>
        <w:t xml:space="preserve"> were </w:t>
      </w:r>
      <w:r w:rsidR="00C1746B">
        <w:rPr>
          <w:lang w:val="en-CA"/>
        </w:rPr>
        <w:t>over the budget of $</w:t>
      </w:r>
      <w:r w:rsidR="00E03E5E">
        <w:rPr>
          <w:lang w:val="en-CA"/>
        </w:rPr>
        <w:t>500</w:t>
      </w:r>
      <w:r w:rsidR="00C1746B">
        <w:rPr>
          <w:lang w:val="en-CA"/>
        </w:rPr>
        <w:t xml:space="preserve"> </w:t>
      </w:r>
      <w:r w:rsidR="009B37C1">
        <w:rPr>
          <w:lang w:val="en-CA"/>
        </w:rPr>
        <w:t xml:space="preserve">for the sensor, and </w:t>
      </w:r>
      <w:r w:rsidR="005A579D">
        <w:rPr>
          <w:lang w:val="en-CA"/>
        </w:rPr>
        <w:t xml:space="preserve">an additional $5000 for </w:t>
      </w:r>
      <w:r w:rsidR="00C04789">
        <w:rPr>
          <w:lang w:val="en-CA"/>
        </w:rPr>
        <w:t>the required signal processing unit and cables.</w:t>
      </w:r>
    </w:p>
    <w:p w:rsidR="0071208B" w:rsidP="00BA64EB" w:rsidRDefault="00E3224C" w14:paraId="49DA5AE8" w14:textId="2A5EAB66">
      <w:pPr>
        <w:rPr>
          <w:lang w:val="en-CA"/>
        </w:rPr>
      </w:pPr>
      <w:r w:rsidRPr="00B61937">
        <w:rPr>
          <w:lang w:val="en-CA"/>
        </w:rPr>
        <w:t xml:space="preserve">Laser displacement sensors, often known as point lasers, use triangle reflection to measure a single point. Laser profilers, on the other hand, measure the complete length of a line. The measurement precision of laser displacement sensors is great, but the efficiency is low due to point-by-point data </w:t>
      </w:r>
      <w:r w:rsidRPr="00B61937" w:rsidR="00BC4348">
        <w:rPr>
          <w:lang w:val="en-CA"/>
        </w:rPr>
        <w:t xml:space="preserve">collection </w:t>
      </w:r>
      <w:commentRangeStart w:id="147"/>
      <w:r w:rsidRPr="00B61937" w:rsidR="00BC4348">
        <w:rPr>
          <w:lang w:val="en-CA"/>
        </w:rPr>
        <w:t>[</w:t>
      </w:r>
      <w:r w:rsidR="008E1ED2">
        <w:rPr>
          <w:lang w:val="en-CA"/>
        </w:rPr>
        <w:t>9</w:t>
      </w:r>
      <w:r w:rsidRPr="00B61937" w:rsidR="008178DC">
        <w:rPr>
          <w:lang w:val="en-CA"/>
        </w:rPr>
        <w:t>]</w:t>
      </w:r>
      <w:r w:rsidRPr="00B61937">
        <w:rPr>
          <w:lang w:val="en-CA"/>
        </w:rPr>
        <w:t>.</w:t>
      </w:r>
      <w:r w:rsidRPr="00B61937" w:rsidR="00325355">
        <w:rPr>
          <w:lang w:val="en-CA"/>
        </w:rPr>
        <w:t xml:space="preserve"> </w:t>
      </w:r>
      <w:commentRangeEnd w:id="147"/>
      <w:r w:rsidR="00B17DFD">
        <w:rPr>
          <w:rStyle w:val="CommentReference"/>
          <w:rFonts w:cstheme="minorBidi"/>
          <w:lang w:val="en-CA"/>
        </w:rPr>
        <w:commentReference w:id="147"/>
      </w:r>
      <w:r w:rsidRPr="00B61937" w:rsidR="00325355">
        <w:rPr>
          <w:lang w:val="en-CA"/>
        </w:rPr>
        <w:t xml:space="preserve">Given the precision, using </w:t>
      </w:r>
      <w:r w:rsidR="007336E1">
        <w:rPr>
          <w:lang w:val="en-CA"/>
        </w:rPr>
        <w:t xml:space="preserve">a </w:t>
      </w:r>
      <w:r w:rsidRPr="00B61937" w:rsidR="00325355">
        <w:rPr>
          <w:lang w:val="en-CA"/>
        </w:rPr>
        <w:t xml:space="preserve">laser to measure linear displacement would be ideal. However, </w:t>
      </w:r>
      <w:r w:rsidRPr="00B61937" w:rsidR="0016297E">
        <w:rPr>
          <w:lang w:val="en-CA"/>
        </w:rPr>
        <w:t xml:space="preserve">it does not fit within the price point. Conducting laser measurements </w:t>
      </w:r>
      <w:r w:rsidRPr="00B61937" w:rsidR="00B67687">
        <w:rPr>
          <w:lang w:val="en-CA"/>
        </w:rPr>
        <w:t xml:space="preserve">for </w:t>
      </w:r>
      <w:r w:rsidR="00B17DFD">
        <w:rPr>
          <w:lang w:val="en-CA"/>
        </w:rPr>
        <w:t>the desired</w:t>
      </w:r>
      <w:r w:rsidRPr="00B61937" w:rsidR="00B67687">
        <w:rPr>
          <w:lang w:val="en-CA"/>
        </w:rPr>
        <w:t xml:space="preserve"> range </w:t>
      </w:r>
      <w:r w:rsidR="00B17DFD">
        <w:rPr>
          <w:lang w:val="en-CA"/>
        </w:rPr>
        <w:t>of 0.1 – 1 mm</w:t>
      </w:r>
      <w:r w:rsidRPr="00B61937" w:rsidR="00B67687">
        <w:rPr>
          <w:lang w:val="en-CA"/>
        </w:rPr>
        <w:t xml:space="preserve"> exceeds over a thousand dollars per sensor or instrument that is available to be purchased off the shelf. </w:t>
      </w:r>
    </w:p>
    <w:p w:rsidR="0000616E" w:rsidP="00BA64EB" w:rsidRDefault="00B65796" w14:paraId="3D9DA2FC" w14:textId="61356FCC">
      <w:pPr>
        <w:rPr>
          <w:lang w:val="en-CA"/>
        </w:rPr>
      </w:pPr>
      <w:r>
        <w:rPr>
          <w:lang w:val="en-CA"/>
        </w:rPr>
        <w:t>Finally, digital indicators were investigated as a simple measurement tool</w:t>
      </w:r>
      <w:sdt>
        <w:sdtPr>
          <w:rPr>
            <w:lang w:val="en-CA"/>
          </w:rPr>
          <w:id w:val="1066693350"/>
          <w:citation/>
        </w:sdtPr>
        <w:sdtEndPr/>
        <w:sdtContent>
          <w:r w:rsidR="00DD6FCD">
            <w:rPr>
              <w:lang w:val="en-CA"/>
            </w:rPr>
            <w:fldChar w:fldCharType="begin"/>
          </w:r>
          <w:r w:rsidR="00DD6FCD">
            <w:instrText xml:space="preserve"> CITATION Cuc22 \l 1033 </w:instrText>
          </w:r>
          <w:r w:rsidR="00DD6FCD">
            <w:rPr>
              <w:lang w:val="en-CA"/>
            </w:rPr>
            <w:fldChar w:fldCharType="separate"/>
          </w:r>
          <w:r w:rsidR="00965F8E">
            <w:rPr>
              <w:noProof/>
            </w:rPr>
            <w:t xml:space="preserve"> </w:t>
          </w:r>
          <w:r w:rsidRPr="00965F8E" w:rsidR="00965F8E">
            <w:rPr>
              <w:noProof/>
            </w:rPr>
            <w:t>[8]</w:t>
          </w:r>
          <w:r w:rsidR="00DD6FCD">
            <w:rPr>
              <w:lang w:val="en-CA"/>
            </w:rPr>
            <w:fldChar w:fldCharType="end"/>
          </w:r>
        </w:sdtContent>
      </w:sdt>
      <w:r>
        <w:rPr>
          <w:lang w:val="en-CA"/>
        </w:rPr>
        <w:t xml:space="preserve">. These are the digital counterpart to dial </w:t>
      </w:r>
      <w:r w:rsidR="004630A9">
        <w:rPr>
          <w:lang w:val="en-CA"/>
        </w:rPr>
        <w:t>indicators and</w:t>
      </w:r>
      <w:r>
        <w:rPr>
          <w:lang w:val="en-CA"/>
        </w:rPr>
        <w:t xml:space="preserve"> have a rod that can be </w:t>
      </w:r>
      <w:r w:rsidR="00ED0968">
        <w:rPr>
          <w:lang w:val="en-CA"/>
        </w:rPr>
        <w:t xml:space="preserve">moved up and down </w:t>
      </w:r>
      <w:r>
        <w:rPr>
          <w:lang w:val="en-CA"/>
        </w:rPr>
        <w:t xml:space="preserve">to measure </w:t>
      </w:r>
      <w:r w:rsidR="00ED0968">
        <w:rPr>
          <w:lang w:val="en-CA"/>
        </w:rPr>
        <w:t>displacement</w:t>
      </w:r>
      <w:r w:rsidR="00E375DE">
        <w:rPr>
          <w:lang w:val="en-CA"/>
        </w:rPr>
        <w:t xml:space="preserve">. This rod has an attached optical reader, which reads microscopic marks along a </w:t>
      </w:r>
      <w:r w:rsidR="00496F63">
        <w:rPr>
          <w:lang w:val="en-CA"/>
        </w:rPr>
        <w:t xml:space="preserve">thin glass scale. </w:t>
      </w:r>
      <w:r w:rsidR="0000616E">
        <w:rPr>
          <w:lang w:val="en-CA"/>
        </w:rPr>
        <w:t>This allows the digital indicator to be extremely precise for a relatively low price, with a resolution of 0.001 mm available for under $</w:t>
      </w:r>
      <w:r w:rsidR="00453D0D">
        <w:rPr>
          <w:lang w:val="en-CA"/>
        </w:rPr>
        <w:t xml:space="preserve">100. However, a digital indicator cannot measure at </w:t>
      </w:r>
      <w:r w:rsidR="002F08A4">
        <w:rPr>
          <w:lang w:val="en-CA"/>
        </w:rPr>
        <w:t>as high a</w:t>
      </w:r>
      <w:r w:rsidR="00453D0D">
        <w:rPr>
          <w:lang w:val="en-CA"/>
        </w:rPr>
        <w:t xml:space="preserve"> frequency as some of the other options</w:t>
      </w:r>
      <w:r w:rsidR="005E6621">
        <w:rPr>
          <w:lang w:val="en-CA"/>
        </w:rPr>
        <w:t>. This has been discussed with the lab, and a solution will be provided in the</w:t>
      </w:r>
      <w:r w:rsidR="00AA39AA">
        <w:rPr>
          <w:lang w:val="en-CA"/>
        </w:rPr>
        <w:t xml:space="preserve"> project design section.</w:t>
      </w:r>
    </w:p>
    <w:p w:rsidR="00C6188A" w:rsidP="00C6188A" w:rsidRDefault="00D64152" w14:paraId="1F3E8A8E" w14:textId="543B0205">
      <w:pPr>
        <w:pStyle w:val="Heading2"/>
      </w:pPr>
      <w:r>
        <w:t xml:space="preserve"> </w:t>
      </w:r>
      <w:bookmarkStart w:name="_Toc131499174" w:id="149"/>
      <w:commentRangeStart w:id="150"/>
      <w:commentRangeStart w:id="151"/>
      <w:commentRangeStart w:id="152"/>
      <w:r w:rsidR="00C6188A">
        <w:t>Measuring Frequency</w:t>
      </w:r>
      <w:commentRangeEnd w:id="150"/>
      <w:r w:rsidR="00C6188A">
        <w:rPr>
          <w:rStyle w:val="CommentReference"/>
          <w:rFonts w:eastAsiaTheme="minorHAnsi" w:cstheme="minorBidi"/>
          <w:bCs w:val="0"/>
          <w:color w:val="auto"/>
        </w:rPr>
        <w:commentReference w:id="150"/>
      </w:r>
      <w:commentRangeEnd w:id="151"/>
      <w:r w:rsidR="00C6188A">
        <w:rPr>
          <w:rStyle w:val="CommentReference"/>
          <w:rFonts w:eastAsiaTheme="minorHAnsi" w:cstheme="minorBidi"/>
          <w:bCs w:val="0"/>
          <w:color w:val="auto"/>
        </w:rPr>
        <w:commentReference w:id="151"/>
      </w:r>
      <w:commentRangeEnd w:id="152"/>
      <w:r w:rsidR="0009359E">
        <w:rPr>
          <w:rStyle w:val="CommentReference"/>
          <w:rFonts w:eastAsiaTheme="minorHAnsi" w:cstheme="minorBidi"/>
          <w:bCs w:val="0"/>
          <w:color w:val="auto"/>
        </w:rPr>
        <w:commentReference w:id="152"/>
      </w:r>
      <w:bookmarkEnd w:id="149"/>
    </w:p>
    <w:p w:rsidRPr="00182DD0" w:rsidR="00C6188A" w:rsidP="00C6188A" w:rsidRDefault="00C6188A" w14:paraId="3D563CE8" w14:textId="73B1187A">
      <w:pPr>
        <w:rPr>
          <w:lang w:val="en-CA"/>
        </w:rPr>
      </w:pPr>
      <w:r w:rsidRPr="00182DD0">
        <w:rPr>
          <w:lang w:val="en-CA"/>
        </w:rPr>
        <w:t>The use of an accelerometer to determine frequency is based on getting the sensor's raw data, which reflects the acceleration experienced in each of the three axes (x, y, and z). Several metrics, such as changes in velocity, displacement, and direction, may be calculated by evaluating this data</w:t>
      </w:r>
      <w:r>
        <w:rPr>
          <w:lang w:val="en-CA"/>
        </w:rPr>
        <w:t xml:space="preserve"> </w:t>
      </w:r>
      <w:commentRangeStart w:id="156"/>
      <w:r>
        <w:rPr>
          <w:lang w:val="en-CA"/>
        </w:rPr>
        <w:t>[41]</w:t>
      </w:r>
      <w:r w:rsidRPr="00182DD0">
        <w:rPr>
          <w:lang w:val="en-CA"/>
        </w:rPr>
        <w:t>.</w:t>
      </w:r>
      <w:r>
        <w:rPr>
          <w:lang w:val="en-CA"/>
        </w:rPr>
        <w:t xml:space="preserve"> </w:t>
      </w:r>
      <w:commentRangeEnd w:id="156"/>
      <w:r w:rsidR="00451467">
        <w:rPr>
          <w:rStyle w:val="CommentReference"/>
          <w:rFonts w:cstheme="minorBidi"/>
          <w:lang w:val="en-CA"/>
        </w:rPr>
        <w:commentReference w:id="156"/>
      </w:r>
    </w:p>
    <w:p w:rsidRPr="0004735B" w:rsidR="00C6188A" w:rsidP="00C6188A" w:rsidRDefault="00C6188A" w14:paraId="306B6986" w14:textId="6C0501DE">
      <w:pPr>
        <w:rPr>
          <w:lang w:val="en-CA"/>
        </w:rPr>
      </w:pPr>
      <w:r w:rsidRPr="0052374F">
        <w:rPr>
          <w:lang w:val="en-CA"/>
        </w:rPr>
        <w:lastRenderedPageBreak/>
        <w:t>The connection between the Arduino Uno R3 and the ADXL 335 accelerometer is established through the analog pins on the Arduino board.</w:t>
      </w:r>
      <w:r>
        <w:rPr>
          <w:lang w:val="en-CA"/>
        </w:rPr>
        <w:t xml:space="preserve"> </w:t>
      </w:r>
      <w:r w:rsidRPr="008142C9">
        <w:rPr>
          <w:lang w:val="en-CA"/>
        </w:rPr>
        <w:t>The accelerometer's z-axis output pin is specifically attached to the Arduino board's A2 analog pin. Moreover, the VCC (power supply) and GND (ground) pins of the accelerometer are linked to the Arduino's VCC and GND pins, respectively, to guarantee correct power supply and reference ground</w:t>
      </w:r>
      <w:r>
        <w:rPr>
          <w:lang w:val="en-CA"/>
        </w:rPr>
        <w:t xml:space="preserve"> </w:t>
      </w:r>
      <w:commentRangeStart w:id="158"/>
      <w:r>
        <w:rPr>
          <w:lang w:val="en-CA"/>
        </w:rPr>
        <w:t>[41]</w:t>
      </w:r>
      <w:r w:rsidRPr="008142C9">
        <w:rPr>
          <w:lang w:val="en-CA"/>
        </w:rPr>
        <w:t>.</w:t>
      </w:r>
      <w:r>
        <w:rPr>
          <w:lang w:val="en-CA"/>
        </w:rPr>
        <w:t xml:space="preserve"> </w:t>
      </w:r>
      <w:commentRangeEnd w:id="158"/>
      <w:r w:rsidR="00451467">
        <w:rPr>
          <w:rStyle w:val="CommentReference"/>
          <w:rFonts w:cstheme="minorBidi"/>
          <w:lang w:val="en-CA"/>
        </w:rPr>
        <w:commentReference w:id="158"/>
      </w:r>
      <w:r w:rsidRPr="00501091">
        <w:rPr>
          <w:lang w:val="en-CA"/>
        </w:rPr>
        <w:t>The accelerometer measures the acceleration in three axes (x, y, and z), and the Arduino processes the raw data from the z-axis, converting it into meaningful acceleration values and calculating the frequency using the provided code</w:t>
      </w:r>
      <w:r>
        <w:rPr>
          <w:lang w:val="en-CA"/>
        </w:rPr>
        <w:t xml:space="preserve"> below. </w:t>
      </w:r>
      <w:r w:rsidRPr="0098045D">
        <w:rPr>
          <w:lang w:val="en-CA"/>
        </w:rPr>
        <w:t>The Arduino IDE, running on the PC, is utilized to program the Arduino board and monitor the output data, making it an essential tool in the process of measuring frequency using the accelerometer.</w:t>
      </w:r>
    </w:p>
    <w:p w:rsidR="00C6188A" w:rsidP="00C6188A" w:rsidRDefault="00C6188A" w14:paraId="23BBF9F8" w14:textId="2DA10678">
      <w:pPr>
        <w:rPr>
          <w:lang w:val="en-CA"/>
        </w:rPr>
      </w:pPr>
      <w:r w:rsidRPr="00182DD0">
        <w:rPr>
          <w:lang w:val="en-CA"/>
        </w:rPr>
        <w:t>One common approach to measuring frequency is to use a Fourier transform on the accelerometer's raw data.</w:t>
      </w:r>
      <w:r>
        <w:rPr>
          <w:lang w:val="en-CA"/>
        </w:rPr>
        <w:t xml:space="preserve">  </w:t>
      </w:r>
      <w:r w:rsidRPr="007D7384">
        <w:rPr>
          <w:lang w:val="en-CA"/>
        </w:rPr>
        <w:t>The included Arduino code shows how to detect frequency using an ADXL 335 accelerometer attached to an Arduino Uno R3. The code begins by defining the number of samples (SAMPLES), sampling frequency (SAMPLING FREQ), ADC range (ADC RANGE), and accelerometer output voltage range (VOLTAGE RANGE).</w:t>
      </w:r>
      <w:r>
        <w:rPr>
          <w:lang w:val="en-CA"/>
        </w:rPr>
        <w:t xml:space="preserve"> </w:t>
      </w:r>
      <w:r w:rsidRPr="00D11EE9">
        <w:rPr>
          <w:lang w:val="en-CA"/>
        </w:rPr>
        <w:t>It then defines the analog pin for the z-axis input and initializes variables for storing raw sensor readings, accelerometer readings in g</w:t>
      </w:r>
      <w:r>
        <w:rPr>
          <w:lang w:val="en-CA"/>
        </w:rPr>
        <w:t xml:space="preserve"> (gravitational force)</w:t>
      </w:r>
      <w:r w:rsidRPr="00D11EE9">
        <w:rPr>
          <w:lang w:val="en-CA"/>
        </w:rPr>
        <w:t>, and arrays for storing accelerometer data and frequency spectrum.</w:t>
      </w:r>
      <w:r>
        <w:rPr>
          <w:lang w:val="en-CA"/>
        </w:rPr>
        <w:t xml:space="preserve"> The code snippet below </w:t>
      </w:r>
      <w:r w:rsidR="008809E3">
        <w:rPr>
          <w:lang w:val="en-CA"/>
        </w:rPr>
        <w:t>(</w:t>
      </w:r>
      <w:commentRangeStart w:id="160"/>
      <w:r w:rsidR="008809E3">
        <w:rPr>
          <w:lang w:val="en-CA"/>
        </w:rPr>
        <w:t>Fig. 1</w:t>
      </w:r>
      <w:commentRangeEnd w:id="160"/>
      <w:r w:rsidR="00B757AF">
        <w:rPr>
          <w:rStyle w:val="CommentReference"/>
          <w:rFonts w:cstheme="minorBidi"/>
          <w:lang w:val="en-CA"/>
        </w:rPr>
        <w:commentReference w:id="160"/>
      </w:r>
      <w:r w:rsidR="008809E3">
        <w:rPr>
          <w:lang w:val="en-CA"/>
        </w:rPr>
        <w:t xml:space="preserve">) </w:t>
      </w:r>
      <w:r>
        <w:rPr>
          <w:lang w:val="en-CA"/>
        </w:rPr>
        <w:t>demonstrates the pre-defined definitions required to run the program.</w:t>
      </w:r>
    </w:p>
    <w:p w:rsidR="00451467" w:rsidP="00451467" w:rsidRDefault="00C6188A" w14:paraId="46473FB5" w14:textId="77777777">
      <w:pPr>
        <w:keepNext/>
        <w:jc w:val="center"/>
      </w:pPr>
      <w:r>
        <w:rPr>
          <w:noProof/>
        </w:rPr>
        <w:drawing>
          <wp:inline distT="0" distB="0" distL="0" distR="0" wp14:anchorId="1637BB15" wp14:editId="7310CF25">
            <wp:extent cx="5610225" cy="2449678"/>
            <wp:effectExtent l="0" t="0" r="0" b="8255"/>
            <wp:docPr id="709691943" name="Picture 7096919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1943" name="Picture 709691943"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614646" cy="2451608"/>
                    </a:xfrm>
                    <a:prstGeom prst="rect">
                      <a:avLst/>
                    </a:prstGeom>
                  </pic:spPr>
                </pic:pic>
              </a:graphicData>
            </a:graphic>
          </wp:inline>
        </w:drawing>
      </w:r>
    </w:p>
    <w:p w:rsidR="00C6188A" w:rsidP="00451467" w:rsidRDefault="00451467" w14:paraId="7D717316" w14:textId="0CBD474E">
      <w:pPr>
        <w:pStyle w:val="Caption"/>
        <w:jc w:val="center"/>
      </w:pPr>
      <w:bookmarkStart w:name="_Toc131499107" w:id="161"/>
      <w:r>
        <w:t xml:space="preserve">Figure </w:t>
      </w:r>
      <w:r>
        <w:fldChar w:fldCharType="begin"/>
      </w:r>
      <w:r>
        <w:instrText>SEQ Figure \* ARABIC</w:instrText>
      </w:r>
      <w:r>
        <w:fldChar w:fldCharType="separate"/>
      </w:r>
      <w:r w:rsidR="003133FB">
        <w:rPr>
          <w:noProof/>
        </w:rPr>
        <w:t>1</w:t>
      </w:r>
      <w:r>
        <w:fldChar w:fldCharType="end"/>
      </w:r>
      <w:r>
        <w:t xml:space="preserve"> – </w:t>
      </w:r>
      <w:proofErr w:type="gramStart"/>
      <w:r>
        <w:t>Pre-defined</w:t>
      </w:r>
      <w:proofErr w:type="gramEnd"/>
      <w:r>
        <w:t xml:space="preserve"> definitions required to run the program</w:t>
      </w:r>
      <w:bookmarkEnd w:id="161"/>
    </w:p>
    <w:p w:rsidR="00C6188A" w:rsidP="00C6188A" w:rsidRDefault="00C6188A" w14:paraId="6611B00D" w14:textId="44FCC141">
      <w:pPr>
        <w:rPr>
          <w:lang w:val="en-CA"/>
        </w:rPr>
      </w:pPr>
      <w:r w:rsidRPr="00F440EE">
        <w:rPr>
          <w:lang w:val="en-CA"/>
        </w:rPr>
        <w:t>The serial communication is configured to 9600 bps in the setup() function.</w:t>
      </w:r>
      <w:r>
        <w:rPr>
          <w:lang w:val="en-CA"/>
        </w:rPr>
        <w:t xml:space="preserve"> </w:t>
      </w:r>
      <w:r w:rsidRPr="00E721A0">
        <w:rPr>
          <w:lang w:val="en-CA"/>
        </w:rPr>
        <w:t>The loop() function starts by reading the raw accelerometer data and converting it to an accelerometer reading in g.</w:t>
      </w:r>
      <w:r>
        <w:rPr>
          <w:lang w:val="en-CA"/>
        </w:rPr>
        <w:t xml:space="preserve"> </w:t>
      </w:r>
      <w:r w:rsidRPr="004D3131">
        <w:rPr>
          <w:lang w:val="en-CA"/>
        </w:rPr>
        <w:t>The conversion considers the ADC range, voltage range, and accelerometer sensitivity (330 mV/g for the z-axis). After that, the accelerometer data is added to the FFT array.</w:t>
      </w:r>
      <w:r>
        <w:rPr>
          <w:lang w:val="en-CA"/>
        </w:rPr>
        <w:t xml:space="preserve"> A </w:t>
      </w:r>
      <w:commentRangeStart w:id="162"/>
      <w:commentRangeStart w:id="163"/>
      <w:r>
        <w:rPr>
          <w:lang w:val="en-CA"/>
        </w:rPr>
        <w:t xml:space="preserve">code </w:t>
      </w:r>
      <w:commentRangeEnd w:id="162"/>
      <w:r w:rsidR="00D851D0">
        <w:rPr>
          <w:rStyle w:val="CommentReference"/>
          <w:rFonts w:cstheme="minorBidi"/>
          <w:lang w:val="en-CA"/>
        </w:rPr>
        <w:commentReference w:id="162"/>
      </w:r>
      <w:commentRangeEnd w:id="163"/>
      <w:r w:rsidR="00A31ABF">
        <w:rPr>
          <w:rStyle w:val="CommentReference"/>
          <w:rFonts w:cstheme="minorBidi"/>
          <w:lang w:val="en-CA"/>
        </w:rPr>
        <w:commentReference w:id="163"/>
      </w:r>
      <w:r>
        <w:rPr>
          <w:lang w:val="en-CA"/>
        </w:rPr>
        <w:t xml:space="preserve">snippet of the setup and loop function is </w:t>
      </w:r>
      <w:r w:rsidR="00BF4EC1">
        <w:rPr>
          <w:lang w:val="en-CA"/>
        </w:rPr>
        <w:t>show in Figure 2</w:t>
      </w:r>
      <w:r>
        <w:rPr>
          <w:lang w:val="en-CA"/>
        </w:rPr>
        <w:t>.</w:t>
      </w:r>
    </w:p>
    <w:p w:rsidR="00C6188A" w:rsidP="00C6188A" w:rsidRDefault="00C6188A" w14:paraId="4F9BE074" w14:textId="77777777">
      <w:pPr>
        <w:keepNext/>
      </w:pPr>
      <w:r w:rsidRPr="005419AA">
        <w:rPr>
          <w:noProof/>
          <w:lang w:val="en-CA"/>
        </w:rPr>
        <w:lastRenderedPageBreak/>
        <w:drawing>
          <wp:inline distT="0" distB="0" distL="0" distR="0" wp14:anchorId="66E7B952" wp14:editId="62BD7ACB">
            <wp:extent cx="5943600" cy="1992630"/>
            <wp:effectExtent l="0" t="0" r="0" b="7620"/>
            <wp:docPr id="829300580" name="Picture 8293005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0580" name="Picture 1" descr="Text&#10;&#10;Description automatically generated"/>
                    <pic:cNvPicPr/>
                  </pic:nvPicPr>
                  <pic:blipFill>
                    <a:blip r:embed="rId33"/>
                    <a:stretch>
                      <a:fillRect/>
                    </a:stretch>
                  </pic:blipFill>
                  <pic:spPr>
                    <a:xfrm>
                      <a:off x="0" y="0"/>
                      <a:ext cx="5943600" cy="1992630"/>
                    </a:xfrm>
                    <a:prstGeom prst="rect">
                      <a:avLst/>
                    </a:prstGeom>
                  </pic:spPr>
                </pic:pic>
              </a:graphicData>
            </a:graphic>
          </wp:inline>
        </w:drawing>
      </w:r>
    </w:p>
    <w:p w:rsidR="00C6188A" w:rsidP="00C6188A" w:rsidRDefault="00C6188A" w14:paraId="29FE940A" w14:textId="47BD7A53">
      <w:pPr>
        <w:pStyle w:val="Caption"/>
        <w:jc w:val="center"/>
      </w:pPr>
      <w:bookmarkStart w:name="_Toc131499108" w:id="164"/>
      <w:r>
        <w:t xml:space="preserve">Figure </w:t>
      </w:r>
      <w:r>
        <w:fldChar w:fldCharType="begin"/>
      </w:r>
      <w:r>
        <w:instrText>SEQ Figure \* ARABIC</w:instrText>
      </w:r>
      <w:r>
        <w:fldChar w:fldCharType="separate"/>
      </w:r>
      <w:r w:rsidR="003133FB">
        <w:rPr>
          <w:noProof/>
        </w:rPr>
        <w:t>2</w:t>
      </w:r>
      <w:r>
        <w:fldChar w:fldCharType="end"/>
      </w:r>
      <w:r>
        <w:t xml:space="preserve"> – Code snippet of setup() and loop() function</w:t>
      </w:r>
      <w:bookmarkEnd w:id="164"/>
    </w:p>
    <w:p w:rsidR="00C6188A" w:rsidP="00C6188A" w:rsidRDefault="00C6188A" w14:paraId="26820B91" w14:textId="77777777">
      <w:pPr>
        <w:rPr>
          <w:lang w:val="en-CA"/>
        </w:rPr>
      </w:pPr>
      <w:r w:rsidRPr="00CF46C4">
        <w:rPr>
          <w:lang w:val="en-CA"/>
        </w:rPr>
        <w:t>The team stumbled across a problem with the Arduino IDE,</w:t>
      </w:r>
      <w:r>
        <w:rPr>
          <w:lang w:val="en-CA"/>
        </w:rPr>
        <w:t xml:space="preserve"> </w:t>
      </w:r>
      <w:r w:rsidRPr="007751DC">
        <w:rPr>
          <w:lang w:val="en-CA"/>
        </w:rPr>
        <w:t xml:space="preserve">as it was unable to recognize the Fourier Transform library, making it impossible to use the </w:t>
      </w:r>
      <w:proofErr w:type="spellStart"/>
      <w:r w:rsidRPr="007751DC">
        <w:rPr>
          <w:lang w:val="en-CA"/>
        </w:rPr>
        <w:t>FFTArduino</w:t>
      </w:r>
      <w:proofErr w:type="spellEnd"/>
      <w:r w:rsidRPr="007751DC">
        <w:rPr>
          <w:lang w:val="en-CA"/>
        </w:rPr>
        <w:t xml:space="preserve"> library for this project.</w:t>
      </w:r>
      <w:r>
        <w:rPr>
          <w:lang w:val="en-CA"/>
        </w:rPr>
        <w:t xml:space="preserve"> </w:t>
      </w:r>
      <w:r w:rsidRPr="00885A4F">
        <w:rPr>
          <w:lang w:val="en-CA"/>
        </w:rPr>
        <w:t>To overcome this obstacle, the team opted to perform the Fourier Transform manually within the code.</w:t>
      </w:r>
      <w:r>
        <w:rPr>
          <w:lang w:val="en-CA"/>
        </w:rPr>
        <w:t xml:space="preserve"> </w:t>
      </w:r>
      <w:r w:rsidRPr="0061746E">
        <w:rPr>
          <w:lang w:val="en-CA"/>
        </w:rPr>
        <w:t>By defining the Fourier Transform function directly in the code, the team ensured that the frequency measurement could still be accurately calculated without relying on external libraries,</w:t>
      </w:r>
      <w:r>
        <w:rPr>
          <w:lang w:val="en-CA"/>
        </w:rPr>
        <w:t xml:space="preserve"> </w:t>
      </w:r>
      <w:r w:rsidRPr="00504728">
        <w:rPr>
          <w:lang w:val="en-CA"/>
        </w:rPr>
        <w:t>ultimately maintaining the functionality</w:t>
      </w:r>
      <w:r>
        <w:rPr>
          <w:lang w:val="en-CA"/>
        </w:rPr>
        <w:t xml:space="preserve"> intended.</w:t>
      </w:r>
    </w:p>
    <w:p w:rsidRPr="0095515D" w:rsidR="0095515D" w:rsidP="0095515D" w:rsidRDefault="00C6188A" w14:paraId="0869BCB8" w14:textId="7250ABEF">
      <w:pPr>
        <w:rPr>
          <w:ins w:author="Ranishka Fernando" w:date="2023-04-06T15:34:00Z" w:id="165"/>
          <w:lang w:val="en-CA"/>
        </w:rPr>
      </w:pPr>
      <w:r w:rsidRPr="005D4B75">
        <w:rPr>
          <w:lang w:val="en-CA"/>
        </w:rPr>
        <w:t xml:space="preserve">The code performs the Fourier transform manually on the accelerometer data by iterating over it and computing the real and imaginary components of the frequency spectrum. The frequency spectrum is calculated by </w:t>
      </w:r>
      <w:commentRangeStart w:id="166"/>
      <w:r w:rsidRPr="005D4B75">
        <w:rPr>
          <w:lang w:val="en-CA"/>
        </w:rPr>
        <w:t>multiplying the result by 2, dividing it by the voltage range and sample number, and then multiplying it by the sampling frequency.</w:t>
      </w:r>
      <w:commentRangeEnd w:id="166"/>
      <w:r w:rsidR="008A5A5A">
        <w:rPr>
          <w:rStyle w:val="CommentReference"/>
          <w:rFonts w:cstheme="minorBidi"/>
          <w:lang w:val="en-CA"/>
        </w:rPr>
        <w:commentReference w:id="166"/>
      </w:r>
      <w:r>
        <w:rPr>
          <w:lang w:val="en-CA"/>
        </w:rPr>
        <w:t xml:space="preserve"> </w:t>
      </w:r>
      <w:del w:author="Ranishka Fernando" w:date="2023-04-06T15:34:00Z" w:id="167">
        <w:r w:rsidDel="0095515D">
          <w:rPr>
            <w:lang w:val="en-CA"/>
          </w:rPr>
          <w:delText>The below illustration displays a code snippet of conducting Fourier transformation manually and the code utilized to calculate frequency.</w:delText>
        </w:r>
      </w:del>
      <w:ins w:author="Ranishka Fernando" w:date="2023-04-06T15:34:00Z" w:id="168">
        <w:r w:rsidRPr="0095515D" w:rsidR="0095515D">
          <w:rPr>
            <w:lang w:val="en-CA"/>
          </w:rPr>
          <w:t>The reason for dividing by 2 is related to the fact that the Discrete Fourier Transform (DFT) represents both positive and negative frequencies, with each frequency component mirrored around the Nyquist frequency. In practice, the DFT is symmetric, meaning that the values for positive and negative frequencies are equal. Consequently, by dividing by 2, the frequency components are effectively averaged, considering only the unique information from the first half of the DFT. The frequency spectrum is then normalized by dividing by the voltage range and the number of samples. This normalization process ensures that the frequency values are independent of the input signal's amplitude and the number of samples used in the DFT. Finally, the frequency components are scaled by the sampling frequency to convert them into real-world frequency values (in Hz).</w:t>
        </w:r>
      </w:ins>
    </w:p>
    <w:p w:rsidR="00C6188A" w:rsidP="0095515D" w:rsidRDefault="0095515D" w14:paraId="66027B89" w14:textId="7F275760">
      <w:pPr>
        <w:rPr>
          <w:lang w:val="en-CA"/>
        </w:rPr>
      </w:pPr>
      <w:ins w:author="Ranishka Fernando" w:date="2023-04-06T15:34:00Z" w:id="169">
        <w:r w:rsidRPr="0095515D">
          <w:rPr>
            <w:lang w:val="en-CA"/>
          </w:rPr>
          <w:t xml:space="preserve">The code snippet provided </w:t>
        </w:r>
      </w:ins>
      <w:ins w:author="Ranishka Fernando" w:date="2023-04-06T15:35:00Z" w:id="170">
        <w:r>
          <w:rPr>
            <w:lang w:val="en-CA"/>
          </w:rPr>
          <w:t xml:space="preserve">in figure 3 </w:t>
        </w:r>
      </w:ins>
      <w:ins w:author="Ranishka Fernando" w:date="2023-04-06T15:34:00Z" w:id="171">
        <w:r w:rsidRPr="0095515D">
          <w:rPr>
            <w:lang w:val="en-CA"/>
          </w:rPr>
          <w:t>demonstrates how to conduct the DFT manually and calculate the frequency spectrum, highlighting the steps of calculating the real and imaginary components, normalizing the results, and scaling by the sampling frequency.</w:t>
        </w:r>
      </w:ins>
    </w:p>
    <w:p w:rsidR="00C6188A" w:rsidP="00C6188A" w:rsidRDefault="00C6188A" w14:paraId="084A2A03" w14:textId="77777777">
      <w:pPr>
        <w:keepNext/>
        <w:jc w:val="center"/>
      </w:pPr>
      <w:r w:rsidRPr="00E0600E">
        <w:rPr>
          <w:noProof/>
          <w:lang w:val="en-CA"/>
        </w:rPr>
        <w:lastRenderedPageBreak/>
        <w:drawing>
          <wp:inline distT="0" distB="0" distL="0" distR="0" wp14:anchorId="1A1CAF31" wp14:editId="59799E6D">
            <wp:extent cx="4922918" cy="4067175"/>
            <wp:effectExtent l="0" t="0" r="0" b="0"/>
            <wp:docPr id="238479045" name="Picture 2384790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9045" name="Picture 1" descr="Text&#10;&#10;Description automatically generated"/>
                    <pic:cNvPicPr/>
                  </pic:nvPicPr>
                  <pic:blipFill>
                    <a:blip r:embed="rId34"/>
                    <a:stretch>
                      <a:fillRect/>
                    </a:stretch>
                  </pic:blipFill>
                  <pic:spPr>
                    <a:xfrm>
                      <a:off x="0" y="0"/>
                      <a:ext cx="4933644" cy="4076036"/>
                    </a:xfrm>
                    <a:prstGeom prst="rect">
                      <a:avLst/>
                    </a:prstGeom>
                  </pic:spPr>
                </pic:pic>
              </a:graphicData>
            </a:graphic>
          </wp:inline>
        </w:drawing>
      </w:r>
    </w:p>
    <w:p w:rsidR="00C6188A" w:rsidP="00C6188A" w:rsidRDefault="00C6188A" w14:paraId="203A7681" w14:textId="73049A74">
      <w:pPr>
        <w:pStyle w:val="Caption"/>
        <w:jc w:val="center"/>
      </w:pPr>
      <w:bookmarkStart w:name="_Toc131499109" w:id="172"/>
      <w:r>
        <w:t xml:space="preserve">Figure </w:t>
      </w:r>
      <w:r>
        <w:fldChar w:fldCharType="begin"/>
      </w:r>
      <w:r>
        <w:instrText>SEQ Figure \* ARABIC</w:instrText>
      </w:r>
      <w:r>
        <w:fldChar w:fldCharType="separate"/>
      </w:r>
      <w:r w:rsidR="003133FB">
        <w:rPr>
          <w:noProof/>
        </w:rPr>
        <w:t>3</w:t>
      </w:r>
      <w:r>
        <w:fldChar w:fldCharType="end"/>
      </w:r>
      <w:r>
        <w:t xml:space="preserve"> – Code snippet of conducting Fourier transform manually and calculating frequency.</w:t>
      </w:r>
      <w:bookmarkEnd w:id="172"/>
    </w:p>
    <w:p w:rsidR="00C6188A" w:rsidP="00C6188A" w:rsidRDefault="00C6188A" w14:paraId="7DE0FC4A" w14:textId="519D0A87">
      <w:pPr>
        <w:rPr>
          <w:lang w:val="en-CA"/>
        </w:rPr>
      </w:pPr>
      <w:r w:rsidRPr="002E21AF">
        <w:rPr>
          <w:lang w:val="en-CA"/>
        </w:rPr>
        <w:t xml:space="preserve">The code outputs the frequency to the serial monitor after computing the frequency spectrum. To achieve an acceptable sampling rate, a delay of 100 </w:t>
      </w:r>
      <w:proofErr w:type="spellStart"/>
      <w:r w:rsidRPr="002E21AF">
        <w:rPr>
          <w:lang w:val="en-CA"/>
        </w:rPr>
        <w:t>ms</w:t>
      </w:r>
      <w:proofErr w:type="spellEnd"/>
      <w:r w:rsidRPr="002E21AF">
        <w:rPr>
          <w:lang w:val="en-CA"/>
        </w:rPr>
        <w:t xml:space="preserve"> is introduced before capturing the next sample.</w:t>
      </w:r>
      <w:r>
        <w:rPr>
          <w:lang w:val="en-CA"/>
        </w:rPr>
        <w:t xml:space="preserve"> </w:t>
      </w:r>
      <w:r w:rsidR="002116CC">
        <w:rPr>
          <w:lang w:val="en-CA"/>
        </w:rPr>
        <w:fldChar w:fldCharType="begin"/>
      </w:r>
      <w:r w:rsidR="002116CC">
        <w:rPr>
          <w:lang w:val="en-CA"/>
        </w:rPr>
        <w:instrText xml:space="preserve"> REF _Ref131465117 \h </w:instrText>
      </w:r>
      <w:r w:rsidR="002116CC">
        <w:rPr>
          <w:lang w:val="en-CA"/>
        </w:rPr>
      </w:r>
      <w:r w:rsidR="002116CC">
        <w:rPr>
          <w:lang w:val="en-CA"/>
        </w:rPr>
        <w:fldChar w:fldCharType="separate"/>
      </w:r>
      <w:r w:rsidR="003133FB">
        <w:t xml:space="preserve">Figure </w:t>
      </w:r>
      <w:r w:rsidR="003133FB">
        <w:rPr>
          <w:noProof/>
        </w:rPr>
        <w:t>4</w:t>
      </w:r>
      <w:r w:rsidR="002116CC">
        <w:rPr>
          <w:lang w:val="en-CA"/>
        </w:rPr>
        <w:fldChar w:fldCharType="end"/>
      </w:r>
      <w:r w:rsidR="002116CC">
        <w:rPr>
          <w:lang w:val="en-CA"/>
        </w:rPr>
        <w:t xml:space="preserve"> </w:t>
      </w:r>
      <w:r>
        <w:rPr>
          <w:lang w:val="en-CA"/>
        </w:rPr>
        <w:t>below shows the code defined to output frequency and addition of 100ms delay.</w:t>
      </w:r>
    </w:p>
    <w:p w:rsidR="00C6188A" w:rsidP="00C6188A" w:rsidRDefault="00C6188A" w14:paraId="3B3BA363" w14:textId="77777777">
      <w:pPr>
        <w:keepNext/>
        <w:jc w:val="center"/>
      </w:pPr>
      <w:r w:rsidRPr="00F35851">
        <w:rPr>
          <w:noProof/>
          <w:lang w:val="en-CA"/>
        </w:rPr>
        <w:drawing>
          <wp:inline distT="0" distB="0" distL="0" distR="0" wp14:anchorId="29BF9B35" wp14:editId="36B21167">
            <wp:extent cx="5483689" cy="2266950"/>
            <wp:effectExtent l="0" t="0" r="3175" b="0"/>
            <wp:docPr id="1674905312" name="Picture 1674905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5312" name="Picture 1" descr="Text&#10;&#10;Description automatically generated"/>
                    <pic:cNvPicPr/>
                  </pic:nvPicPr>
                  <pic:blipFill>
                    <a:blip r:embed="rId35"/>
                    <a:stretch>
                      <a:fillRect/>
                    </a:stretch>
                  </pic:blipFill>
                  <pic:spPr>
                    <a:xfrm>
                      <a:off x="0" y="0"/>
                      <a:ext cx="5490052" cy="2269580"/>
                    </a:xfrm>
                    <a:prstGeom prst="rect">
                      <a:avLst/>
                    </a:prstGeom>
                  </pic:spPr>
                </pic:pic>
              </a:graphicData>
            </a:graphic>
          </wp:inline>
        </w:drawing>
      </w:r>
    </w:p>
    <w:p w:rsidR="00C6188A" w:rsidP="00C6188A" w:rsidRDefault="00C6188A" w14:paraId="79F7D438" w14:textId="73A63F28">
      <w:pPr>
        <w:pStyle w:val="Caption"/>
        <w:jc w:val="center"/>
      </w:pPr>
      <w:bookmarkStart w:name="_Ref131465117" w:id="173"/>
      <w:bookmarkStart w:name="_Toc131499110" w:id="174"/>
      <w:r>
        <w:t xml:space="preserve">Figure </w:t>
      </w:r>
      <w:r>
        <w:fldChar w:fldCharType="begin"/>
      </w:r>
      <w:r>
        <w:instrText>SEQ Figure \* ARABIC</w:instrText>
      </w:r>
      <w:r>
        <w:fldChar w:fldCharType="separate"/>
      </w:r>
      <w:r w:rsidR="003133FB">
        <w:rPr>
          <w:noProof/>
        </w:rPr>
        <w:t>4</w:t>
      </w:r>
      <w:r>
        <w:fldChar w:fldCharType="end"/>
      </w:r>
      <w:bookmarkEnd w:id="173"/>
      <w:r>
        <w:t xml:space="preserve"> – C</w:t>
      </w:r>
      <w:r w:rsidRPr="002C048D">
        <w:t xml:space="preserve">ode </w:t>
      </w:r>
      <w:r>
        <w:t xml:space="preserve">utilized to </w:t>
      </w:r>
      <w:r w:rsidRPr="002C048D">
        <w:t>output frequency and addition of 100ms delay</w:t>
      </w:r>
      <w:r>
        <w:t>.</w:t>
      </w:r>
      <w:bookmarkEnd w:id="174"/>
    </w:p>
    <w:p w:rsidR="00C6188A" w:rsidP="00C6188A" w:rsidRDefault="00C6188A" w14:paraId="33955E95" w14:textId="51789C50">
      <w:pPr>
        <w:rPr>
          <w:lang w:val="en-CA"/>
        </w:rPr>
      </w:pPr>
      <w:r w:rsidRPr="005A58C2">
        <w:rPr>
          <w:lang w:val="en-CA"/>
        </w:rPr>
        <w:lastRenderedPageBreak/>
        <w:t>Although this approach used an accelerometer to determine frequency, it was discovered to have a 4.7-5.3 Hz offset when the accelerometer remained stationary. Because the frequency range of interest is 5-20 Hz, this offset is relevant for the experiment. To acquire the true frequency value, a 5 Hz offset would be required,</w:t>
      </w:r>
      <w:r>
        <w:rPr>
          <w:lang w:val="en-CA"/>
        </w:rPr>
        <w:t xml:space="preserve"> </w:t>
      </w:r>
      <w:r w:rsidRPr="00EA7A03">
        <w:rPr>
          <w:lang w:val="en-CA"/>
        </w:rPr>
        <w:t>but the team could not confirm whether the offset is constant or caused by a malfunctioning accelerometer.</w:t>
      </w:r>
    </w:p>
    <w:p w:rsidRPr="005A58C2" w:rsidR="00C6188A" w:rsidP="00C6188A" w:rsidRDefault="00C6188A" w14:paraId="045A45E3" w14:textId="268A3664">
      <w:pPr>
        <w:rPr>
          <w:lang w:val="en-CA"/>
        </w:rPr>
      </w:pPr>
      <w:r w:rsidRPr="006740FC">
        <w:rPr>
          <w:lang w:val="en-CA"/>
        </w:rPr>
        <w:t xml:space="preserve">Consequently, the team opted not to pursue this option, although it did give useful insight into alternate frequency measuring methods. Section </w:t>
      </w:r>
      <w:r w:rsidR="00C7095B">
        <w:rPr>
          <w:lang w:val="en-CA"/>
        </w:rPr>
        <w:t>5</w:t>
      </w:r>
      <w:r w:rsidRPr="006740FC">
        <w:rPr>
          <w:lang w:val="en-CA"/>
        </w:rPr>
        <w:t>.2.3 of the report explains the chosen solution.</w:t>
      </w:r>
    </w:p>
    <w:p w:rsidRPr="00163089" w:rsidR="00755F1E" w:rsidP="0050368C" w:rsidRDefault="00765DC3" w14:paraId="31619EE0" w14:textId="74023362">
      <w:pPr>
        <w:pStyle w:val="Heading2"/>
      </w:pPr>
      <w:bookmarkStart w:name="_Toc119591486" w:id="175"/>
      <w:bookmarkStart w:name="_Toc121507653" w:id="176"/>
      <w:r>
        <w:t xml:space="preserve"> </w:t>
      </w:r>
      <w:bookmarkStart w:name="_Toc131499175" w:id="177"/>
      <w:r w:rsidR="00755F1E">
        <w:t>Methods of Vibration Simulation</w:t>
      </w:r>
      <w:bookmarkEnd w:id="175"/>
      <w:bookmarkEnd w:id="176"/>
      <w:bookmarkEnd w:id="177"/>
    </w:p>
    <w:p w:rsidR="00F412E5" w:rsidP="00900DE9" w:rsidRDefault="00900DE9" w14:paraId="312ACB15" w14:textId="7D2A49F1">
      <w:pPr>
        <w:rPr>
          <w:rFonts w:cstheme="minorHAnsi"/>
        </w:rPr>
      </w:pPr>
      <w:r w:rsidRPr="00B61937">
        <w:rPr>
          <w:rFonts w:cstheme="minorHAnsi"/>
        </w:rPr>
        <w:t xml:space="preserve">Over the course of the turtle eggs' 65 to 95-day incubation cycle, </w:t>
      </w:r>
      <w:r w:rsidRPr="00B61937" w:rsidR="00F412E5">
        <w:rPr>
          <w:rFonts w:cstheme="minorHAnsi"/>
        </w:rPr>
        <w:t>vibration</w:t>
      </w:r>
      <w:r w:rsidRPr="00B61937">
        <w:rPr>
          <w:rFonts w:cstheme="minorHAnsi"/>
        </w:rPr>
        <w:t xml:space="preserve"> treatment would need to be </w:t>
      </w:r>
      <w:r w:rsidR="008766DC">
        <w:rPr>
          <w:rFonts w:cstheme="minorHAnsi"/>
        </w:rPr>
        <w:t>applied</w:t>
      </w:r>
      <w:r w:rsidRPr="00B61937">
        <w:rPr>
          <w:rFonts w:cstheme="minorHAnsi"/>
        </w:rPr>
        <w:t xml:space="preserve"> continu</w:t>
      </w:r>
      <w:r w:rsidR="006D590D">
        <w:rPr>
          <w:rFonts w:cstheme="minorHAnsi"/>
        </w:rPr>
        <w:t>ously</w:t>
      </w:r>
      <w:r w:rsidR="006D3C78">
        <w:rPr>
          <w:rFonts w:cstheme="minorHAnsi"/>
        </w:rPr>
        <w:t xml:space="preserve"> or in interval</w:t>
      </w:r>
      <w:r w:rsidR="008766DC">
        <w:rPr>
          <w:rFonts w:cstheme="minorHAnsi"/>
        </w:rPr>
        <w:t>s</w:t>
      </w:r>
      <w:r w:rsidRPr="00B61937">
        <w:rPr>
          <w:rFonts w:cstheme="minorHAnsi"/>
        </w:rPr>
        <w:t xml:space="preserve">. </w:t>
      </w:r>
      <w:r w:rsidR="00D60738">
        <w:rPr>
          <w:rFonts w:cstheme="minorHAnsi"/>
        </w:rPr>
        <w:t>Methods to create the up and down linear displacement needed for the treatment</w:t>
      </w:r>
      <w:r w:rsidR="005241A7">
        <w:rPr>
          <w:rFonts w:cstheme="minorHAnsi"/>
        </w:rPr>
        <w:t xml:space="preserve"> </w:t>
      </w:r>
      <w:r w:rsidRPr="00B61937">
        <w:rPr>
          <w:rFonts w:cstheme="minorHAnsi"/>
        </w:rPr>
        <w:t>will be presented here.</w:t>
      </w:r>
    </w:p>
    <w:p w:rsidR="00393C05" w:rsidP="00393C05" w:rsidRDefault="4E10F0CA" w14:paraId="67F6F6D6" w14:textId="6499B76F">
      <w:pPr>
        <w:pStyle w:val="Heading3"/>
      </w:pPr>
      <w:bookmarkStart w:name="_Toc121507654" w:id="178"/>
      <w:bookmarkStart w:name="_Ref131379678" w:id="179"/>
      <w:bookmarkStart w:name="_Ref131379694" w:id="180"/>
      <w:bookmarkStart w:name="_Ref131379715" w:id="181"/>
      <w:bookmarkStart w:name="_Toc131499176" w:id="182"/>
      <w:r>
        <w:t>Linear Actuator</w:t>
      </w:r>
      <w:bookmarkEnd w:id="178"/>
      <w:bookmarkEnd w:id="179"/>
      <w:bookmarkEnd w:id="180"/>
      <w:bookmarkEnd w:id="181"/>
      <w:bookmarkEnd w:id="182"/>
    </w:p>
    <w:p w:rsidRPr="00DD65C2" w:rsidR="00DD65C2" w:rsidP="00DD65C2" w:rsidRDefault="00DD65C2" w14:paraId="7E4C68A8" w14:textId="53371716">
      <w:pPr>
        <w:rPr>
          <w:lang w:val="en-CA"/>
        </w:rPr>
      </w:pPr>
      <w:r>
        <w:rPr>
          <w:lang w:val="en-CA"/>
        </w:rPr>
        <w:t>A linear actuator is a device that converts some type of input into linear motion</w:t>
      </w:r>
      <w:r w:rsidR="0012697A">
        <w:rPr>
          <w:lang w:val="en-CA"/>
        </w:rPr>
        <w:t xml:space="preserve"> for the purpose of pushing, pulling, sliding, or otherwise moving things </w:t>
      </w:r>
      <w:sdt>
        <w:sdtPr>
          <w:rPr>
            <w:lang w:val="en-CA"/>
          </w:rPr>
          <w:id w:val="1604836939"/>
          <w:citation/>
        </w:sdtPr>
        <w:sdtEndPr/>
        <w:sdtContent>
          <w:r w:rsidR="0012697A">
            <w:rPr>
              <w:lang w:val="en-CA"/>
            </w:rPr>
            <w:fldChar w:fldCharType="begin"/>
          </w:r>
          <w:r w:rsidR="0012697A">
            <w:instrText xml:space="preserve"> CITATION Hea201 \l 1033 </w:instrText>
          </w:r>
          <w:r w:rsidR="0012697A">
            <w:rPr>
              <w:lang w:val="en-CA"/>
            </w:rPr>
            <w:fldChar w:fldCharType="separate"/>
          </w:r>
          <w:r w:rsidRPr="00965F8E" w:rsidR="00965F8E">
            <w:rPr>
              <w:noProof/>
            </w:rPr>
            <w:t>[9]</w:t>
          </w:r>
          <w:r w:rsidR="0012697A">
            <w:rPr>
              <w:lang w:val="en-CA"/>
            </w:rPr>
            <w:fldChar w:fldCharType="end"/>
          </w:r>
        </w:sdtContent>
      </w:sdt>
      <w:r w:rsidR="0012697A">
        <w:rPr>
          <w:lang w:val="en-CA"/>
        </w:rPr>
        <w:t>.</w:t>
      </w:r>
      <w:r w:rsidR="00D42E43">
        <w:rPr>
          <w:lang w:val="en-CA"/>
        </w:rPr>
        <w:t xml:space="preserve"> Traditionally this is done with a series of gears and a lead screw that converts the rotational motion of a motor</w:t>
      </w:r>
      <w:r w:rsidR="00914F3E">
        <w:rPr>
          <w:lang w:val="en-CA"/>
        </w:rPr>
        <w:t xml:space="preserve"> into linear motion. Other linear actuators use flexures powered by motors or </w:t>
      </w:r>
      <w:r w:rsidR="00D569EA">
        <w:rPr>
          <w:lang w:val="en-CA"/>
        </w:rPr>
        <w:t>piezoelectric devices</w:t>
      </w:r>
      <w:r w:rsidR="006B4625">
        <w:rPr>
          <w:lang w:val="en-CA"/>
        </w:rPr>
        <w:t>.</w:t>
      </w:r>
    </w:p>
    <w:p w:rsidR="005C4498" w:rsidP="001165B7" w:rsidRDefault="00274183" w14:paraId="0F3B8E1A" w14:textId="41F41C70">
      <w:pPr>
        <w:rPr>
          <w:lang w:val="en-CA"/>
        </w:rPr>
      </w:pPr>
      <w:r>
        <w:rPr>
          <w:noProof/>
        </w:rPr>
        <mc:AlternateContent>
          <mc:Choice Requires="wps">
            <w:drawing>
              <wp:anchor distT="0" distB="0" distL="114300" distR="114300" simplePos="0" relativeHeight="251658256" behindDoc="0" locked="0" layoutInCell="1" allowOverlap="1" wp14:anchorId="0D50F694" wp14:editId="56D73D28">
                <wp:simplePos x="0" y="0"/>
                <wp:positionH relativeFrom="column">
                  <wp:posOffset>3295650</wp:posOffset>
                </wp:positionH>
                <wp:positionV relativeFrom="paragraph">
                  <wp:posOffset>2654852</wp:posOffset>
                </wp:positionV>
                <wp:extent cx="2647315" cy="635"/>
                <wp:effectExtent l="0" t="0" r="0" b="0"/>
                <wp:wrapSquare wrapText="bothSides"/>
                <wp:docPr id="1737852269" name="Text Box 1737852269"/>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rsidRPr="008B7B63" w:rsidR="008C5F8A" w:rsidP="008C5F8A" w:rsidRDefault="008C5F8A" w14:paraId="0E86929B" w14:textId="070193EB">
                            <w:pPr>
                              <w:pStyle w:val="Caption"/>
                              <w:jc w:val="center"/>
                              <w:rPr>
                                <w:rFonts w:cstheme="majorHAnsi"/>
                                <w:noProof/>
                                <w:sz w:val="24"/>
                                <w:szCs w:val="28"/>
                              </w:rPr>
                            </w:pPr>
                            <w:bookmarkStart w:name="_Ref131346259" w:id="183"/>
                            <w:bookmarkStart w:name="_Toc131381959" w:id="184"/>
                            <w:bookmarkStart w:name="_Toc131499111" w:id="185"/>
                            <w:r>
                              <w:t xml:space="preserve">Figure </w:t>
                            </w:r>
                            <w:r>
                              <w:fldChar w:fldCharType="begin"/>
                            </w:r>
                            <w:r>
                              <w:instrText>SEQ Figure \* ARABIC</w:instrText>
                            </w:r>
                            <w:r>
                              <w:fldChar w:fldCharType="separate"/>
                            </w:r>
                            <w:r w:rsidR="003133FB">
                              <w:rPr>
                                <w:noProof/>
                              </w:rPr>
                              <w:t>5</w:t>
                            </w:r>
                            <w:r>
                              <w:fldChar w:fldCharType="end"/>
                            </w:r>
                            <w:bookmarkEnd w:id="183"/>
                            <w:r>
                              <w:t xml:space="preserve"> </w:t>
                            </w:r>
                            <w:r w:rsidR="00E20FA3">
                              <w:t>–</w:t>
                            </w:r>
                            <w:r>
                              <w:t xml:space="preserve"> Demonstration of backlash between gears</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8E07552">
              <v:shapetype id="_x0000_t202" coordsize="21600,21600" o:spt="202" path="m,l,21600r21600,l21600,xe" w14:anchorId="0D50F694">
                <v:stroke joinstyle="miter"/>
                <v:path gradientshapeok="t" o:connecttype="rect"/>
              </v:shapetype>
              <v:shape id="Text Box 1737852269" style="position:absolute;left:0;text-align:left;margin-left:259.5pt;margin-top:209.05pt;width:208.4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">
                <v:textbox style="mso-fit-shape-to-text:t" inset="0,0,0,0">
                  <w:txbxContent>
                    <w:p w:rsidRPr="008B7B63" w:rsidR="008C5F8A" w:rsidP="008C5F8A" w:rsidRDefault="008C5F8A" w14:paraId="0416079D" w14:textId="070193EB">
                      <w:pPr>
                        <w:pStyle w:val="Caption"/>
                        <w:jc w:val="center"/>
                        <w:rPr>
                          <w:rFonts w:cstheme="majorHAnsi"/>
                          <w:noProof/>
                          <w:sz w:val="24"/>
                          <w:szCs w:val="28"/>
                        </w:rPr>
                      </w:pPr>
                      <w:r>
                        <w:t xml:space="preserve">Figure </w:t>
                      </w:r>
                      <w:r>
                        <w:fldChar w:fldCharType="begin"/>
                      </w:r>
                      <w:r>
                        <w:instrText>SEQ Figure \* ARABIC</w:instrText>
                      </w:r>
                      <w:r>
                        <w:fldChar w:fldCharType="separate"/>
                      </w:r>
                      <w:r w:rsidR="003133FB">
                        <w:rPr>
                          <w:noProof/>
                        </w:rPr>
                        <w:t>5</w:t>
                      </w:r>
                      <w:r>
                        <w:fldChar w:fldCharType="end"/>
                      </w:r>
                      <w:r>
                        <w:t xml:space="preserve"> </w:t>
                      </w:r>
                      <w:r w:rsidR="00E20FA3">
                        <w:t>–</w:t>
                      </w:r>
                      <w:r>
                        <w:t xml:space="preserve"> Demonstration of backlash between gears</w:t>
                      </w:r>
                    </w:p>
                  </w:txbxContent>
                </v:textbox>
                <w10:wrap type="square"/>
              </v:shape>
            </w:pict>
          </mc:Fallback>
        </mc:AlternateContent>
      </w:r>
      <w:r>
        <w:rPr>
          <w:noProof/>
        </w:rPr>
        <w:drawing>
          <wp:anchor distT="0" distB="0" distL="114300" distR="114300" simplePos="0" relativeHeight="251658255" behindDoc="0" locked="0" layoutInCell="1" allowOverlap="1" wp14:anchorId="646686C9" wp14:editId="0B4450AA">
            <wp:simplePos x="0" y="0"/>
            <wp:positionH relativeFrom="margin">
              <wp:align>right</wp:align>
            </wp:positionH>
            <wp:positionV relativeFrom="paragraph">
              <wp:posOffset>1005868</wp:posOffset>
            </wp:positionV>
            <wp:extent cx="2647315" cy="1655445"/>
            <wp:effectExtent l="0" t="0" r="635" b="1905"/>
            <wp:wrapSquare wrapText="bothSides"/>
            <wp:docPr id="1058347608" name="Picture 1058347608" descr="Backlash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lash - an overview | ScienceDirect Topic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7315" cy="1655445"/>
                    </a:xfrm>
                    <a:prstGeom prst="rect">
                      <a:avLst/>
                    </a:prstGeom>
                    <a:noFill/>
                    <a:ln>
                      <a:noFill/>
                    </a:ln>
                  </pic:spPr>
                </pic:pic>
              </a:graphicData>
            </a:graphic>
          </wp:anchor>
        </w:drawing>
      </w:r>
      <w:r w:rsidR="007A3A6C">
        <w:rPr>
          <w:lang w:val="en-CA"/>
        </w:rPr>
        <w:t>L</w:t>
      </w:r>
      <w:r w:rsidR="0095510B">
        <w:rPr>
          <w:lang w:val="en-CA"/>
        </w:rPr>
        <w:t>inear actuators</w:t>
      </w:r>
      <w:r w:rsidR="00583AE0">
        <w:rPr>
          <w:lang w:val="en-CA"/>
        </w:rPr>
        <w:t xml:space="preserve"> were investigated due to </w:t>
      </w:r>
      <w:r w:rsidR="0095510B">
        <w:rPr>
          <w:lang w:val="en-CA"/>
        </w:rPr>
        <w:t xml:space="preserve">the </w:t>
      </w:r>
      <w:r w:rsidR="00AD698D">
        <w:rPr>
          <w:lang w:val="en-CA"/>
        </w:rPr>
        <w:t xml:space="preserve">desired motion being </w:t>
      </w:r>
      <w:r w:rsidR="007A3A6C">
        <w:rPr>
          <w:lang w:val="en-CA"/>
        </w:rPr>
        <w:t>contained to one axis</w:t>
      </w:r>
      <w:r w:rsidR="00CA5520">
        <w:rPr>
          <w:lang w:val="en-CA"/>
        </w:rPr>
        <w:t>.</w:t>
      </w:r>
      <w:r w:rsidR="007A3A6C">
        <w:rPr>
          <w:lang w:val="en-CA"/>
        </w:rPr>
        <w:t xml:space="preserve"> Simple, traditional</w:t>
      </w:r>
      <w:r w:rsidR="00B52ADD">
        <w:rPr>
          <w:lang w:val="en-CA"/>
        </w:rPr>
        <w:t xml:space="preserve"> linear actuator</w:t>
      </w:r>
      <w:r w:rsidR="007E287F">
        <w:rPr>
          <w:lang w:val="en-CA"/>
        </w:rPr>
        <w:t>s</w:t>
      </w:r>
      <w:r w:rsidR="00B52ADD">
        <w:rPr>
          <w:lang w:val="en-CA"/>
        </w:rPr>
        <w:t xml:space="preserve"> </w:t>
      </w:r>
      <w:r w:rsidR="007E287F">
        <w:rPr>
          <w:lang w:val="en-CA"/>
        </w:rPr>
        <w:t xml:space="preserve">are </w:t>
      </w:r>
      <w:r w:rsidR="000E5438">
        <w:rPr>
          <w:lang w:val="en-CA"/>
        </w:rPr>
        <w:t xml:space="preserve">available off the </w:t>
      </w:r>
      <w:r w:rsidR="005F2FB5">
        <w:rPr>
          <w:lang w:val="en-CA"/>
        </w:rPr>
        <w:t>shelf,</w:t>
      </w:r>
      <w:r w:rsidR="007E287F">
        <w:rPr>
          <w:lang w:val="en-CA"/>
        </w:rPr>
        <w:t xml:space="preserve"> </w:t>
      </w:r>
      <w:r w:rsidR="00DB3EF0">
        <w:rPr>
          <w:lang w:val="en-CA"/>
        </w:rPr>
        <w:t>however</w:t>
      </w:r>
      <w:r w:rsidR="00FE6317">
        <w:rPr>
          <w:lang w:val="en-CA"/>
        </w:rPr>
        <w:t xml:space="preserve"> the precision needed (0.1 mm – 1mm) is a limiting factor with these actuators.</w:t>
      </w:r>
      <w:r w:rsidR="00DB3EF0">
        <w:rPr>
          <w:lang w:val="en-CA"/>
        </w:rPr>
        <w:t xml:space="preserve"> Further, </w:t>
      </w:r>
      <w:r w:rsidR="00FE6317">
        <w:rPr>
          <w:lang w:val="en-CA"/>
        </w:rPr>
        <w:t xml:space="preserve">the actuator </w:t>
      </w:r>
      <w:r w:rsidR="00DB3EF0">
        <w:rPr>
          <w:lang w:val="en-CA"/>
        </w:rPr>
        <w:t>need</w:t>
      </w:r>
      <w:r w:rsidR="00FE6317">
        <w:rPr>
          <w:lang w:val="en-CA"/>
        </w:rPr>
        <w:t>s</w:t>
      </w:r>
      <w:r w:rsidR="00DB3EF0">
        <w:rPr>
          <w:lang w:val="en-CA"/>
        </w:rPr>
        <w:t xml:space="preserve"> </w:t>
      </w:r>
      <w:r w:rsidR="00935E06">
        <w:rPr>
          <w:lang w:val="en-CA"/>
        </w:rPr>
        <w:t>to change direction at 5 Hz – 20 Hz</w:t>
      </w:r>
      <w:r w:rsidR="0059762D">
        <w:rPr>
          <w:lang w:val="en-CA"/>
        </w:rPr>
        <w:t>.</w:t>
      </w:r>
      <w:r w:rsidR="00C951DC">
        <w:rPr>
          <w:lang w:val="en-CA"/>
        </w:rPr>
        <w:t xml:space="preserve"> </w:t>
      </w:r>
      <w:r w:rsidR="00023432">
        <w:rPr>
          <w:lang w:val="en-CA"/>
        </w:rPr>
        <w:t>Mechanical</w:t>
      </w:r>
      <w:r w:rsidR="00C951DC">
        <w:rPr>
          <w:lang w:val="en-CA"/>
        </w:rPr>
        <w:t xml:space="preserve"> systems that utilize gears</w:t>
      </w:r>
      <w:r w:rsidR="00023432">
        <w:rPr>
          <w:lang w:val="en-CA"/>
        </w:rPr>
        <w:t xml:space="preserve"> </w:t>
      </w:r>
      <w:r w:rsidR="002F2796">
        <w:rPr>
          <w:lang w:val="en-CA"/>
        </w:rPr>
        <w:t>are</w:t>
      </w:r>
      <w:r w:rsidR="00633EA1">
        <w:rPr>
          <w:lang w:val="en-CA"/>
        </w:rPr>
        <w:t xml:space="preserve"> subject to</w:t>
      </w:r>
      <w:r w:rsidR="00344DD1">
        <w:rPr>
          <w:lang w:val="en-CA"/>
        </w:rPr>
        <w:t xml:space="preserve"> backlash</w:t>
      </w:r>
      <w:r w:rsidR="008C5F8A">
        <w:rPr>
          <w:lang w:val="en-CA"/>
        </w:rPr>
        <w:t xml:space="preserve"> (</w:t>
      </w:r>
      <w:r w:rsidR="008C5F8A">
        <w:rPr>
          <w:lang w:val="en-CA"/>
        </w:rPr>
        <w:fldChar w:fldCharType="begin"/>
      </w:r>
      <w:r w:rsidR="008C5F8A">
        <w:rPr>
          <w:lang w:val="en-CA"/>
        </w:rPr>
        <w:instrText xml:space="preserve"> REF _Ref131346259 \h </w:instrText>
      </w:r>
      <w:r w:rsidR="000F70DB">
        <w:rPr>
          <w:lang w:val="en-CA"/>
        </w:rPr>
        <w:instrText xml:space="preserve"> \* MERGEFORMAT </w:instrText>
      </w:r>
      <w:r w:rsidR="008C5F8A">
        <w:rPr>
          <w:lang w:val="en-CA"/>
        </w:rPr>
      </w:r>
      <w:r w:rsidR="008C5F8A">
        <w:rPr>
          <w:lang w:val="en-CA"/>
        </w:rPr>
        <w:fldChar w:fldCharType="separate"/>
      </w:r>
      <w:r w:rsidR="003133FB">
        <w:t xml:space="preserve">Figure </w:t>
      </w:r>
      <w:r w:rsidR="003133FB">
        <w:rPr>
          <w:noProof/>
        </w:rPr>
        <w:t>5</w:t>
      </w:r>
      <w:r w:rsidR="008C5F8A">
        <w:rPr>
          <w:lang w:val="en-CA"/>
        </w:rPr>
        <w:fldChar w:fldCharType="end"/>
      </w:r>
      <w:r w:rsidR="008C5F8A">
        <w:rPr>
          <w:lang w:val="en-CA"/>
        </w:rPr>
        <w:t>)</w:t>
      </w:r>
      <w:r w:rsidR="00344DD1">
        <w:rPr>
          <w:lang w:val="en-CA"/>
        </w:rPr>
        <w:t>, which occurs when there is space between gear teeth—</w:t>
      </w:r>
      <w:r w:rsidR="008C5F8A">
        <w:rPr>
          <w:lang w:val="en-CA"/>
        </w:rPr>
        <w:t xml:space="preserve">or </w:t>
      </w:r>
      <w:r w:rsidR="00344DD1">
        <w:rPr>
          <w:lang w:val="en-CA"/>
        </w:rPr>
        <w:t>“play”</w:t>
      </w:r>
      <w:r w:rsidR="008C5F8A">
        <w:rPr>
          <w:lang w:val="en-CA"/>
        </w:rPr>
        <w:t>—which the gear must overcome before contact between teeth is achieved.</w:t>
      </w:r>
      <w:r w:rsidR="00F94730">
        <w:rPr>
          <w:lang w:val="en-CA"/>
        </w:rPr>
        <w:t xml:space="preserve"> This occurs when gears begin moving or change direction. Backlash can cause additional vibration and affect gear performance until teeth meet. Due to this effect and the fact that the </w:t>
      </w:r>
      <w:r w:rsidR="00D95D58">
        <w:rPr>
          <w:lang w:val="en-CA"/>
        </w:rPr>
        <w:t>actuator would have to change direction at high speeds</w:t>
      </w:r>
      <w:r w:rsidR="0059762D">
        <w:rPr>
          <w:lang w:val="en-CA"/>
        </w:rPr>
        <w:t xml:space="preserve">, </w:t>
      </w:r>
      <w:r w:rsidR="00410CB4">
        <w:rPr>
          <w:lang w:val="en-CA"/>
        </w:rPr>
        <w:t xml:space="preserve">achieving </w:t>
      </w:r>
      <w:r w:rsidR="00F94730">
        <w:rPr>
          <w:lang w:val="en-CA"/>
        </w:rPr>
        <w:t>the desired frequency</w:t>
      </w:r>
      <w:r w:rsidR="00410CB4">
        <w:rPr>
          <w:lang w:val="en-CA"/>
        </w:rPr>
        <w:t xml:space="preserve"> would not be possible without severely affecting the performance and positioning of the actuator.</w:t>
      </w:r>
      <w:r w:rsidRPr="00965F8E" w:rsidR="00965F8E">
        <w:t xml:space="preserve"> </w:t>
      </w:r>
    </w:p>
    <w:p w:rsidR="00375DAE" w:rsidP="001165B7" w:rsidRDefault="00965F8E" w14:paraId="0880664D" w14:textId="7EF3E843">
      <w:pPr>
        <w:rPr>
          <w:lang w:val="en-CA"/>
        </w:rPr>
      </w:pPr>
      <w:r>
        <w:rPr>
          <w:noProof/>
          <w:lang w:val="en-CA"/>
        </w:rPr>
        <w:lastRenderedPageBreak/>
        <mc:AlternateContent>
          <mc:Choice Requires="wpg">
            <w:drawing>
              <wp:anchor distT="0" distB="0" distL="114300" distR="114300" simplePos="0" relativeHeight="251658277" behindDoc="0" locked="0" layoutInCell="1" allowOverlap="1" wp14:anchorId="1C3F3F2B" wp14:editId="5C14B396">
                <wp:simplePos x="0" y="0"/>
                <wp:positionH relativeFrom="margin">
                  <wp:align>left</wp:align>
                </wp:positionH>
                <wp:positionV relativeFrom="paragraph">
                  <wp:posOffset>1190625</wp:posOffset>
                </wp:positionV>
                <wp:extent cx="3000375" cy="2266950"/>
                <wp:effectExtent l="0" t="0" r="9525" b="0"/>
                <wp:wrapSquare wrapText="bothSides"/>
                <wp:docPr id="812537109" name="Group 812537109"/>
                <wp:cNvGraphicFramePr/>
                <a:graphic xmlns:a="http://schemas.openxmlformats.org/drawingml/2006/main">
                  <a:graphicData uri="http://schemas.microsoft.com/office/word/2010/wordprocessingGroup">
                    <wpg:wgp>
                      <wpg:cNvGrpSpPr/>
                      <wpg:grpSpPr>
                        <a:xfrm>
                          <a:off x="0" y="0"/>
                          <a:ext cx="3000375" cy="2266950"/>
                          <a:chOff x="0" y="0"/>
                          <a:chExt cx="3000375" cy="2266950"/>
                        </a:xfrm>
                      </wpg:grpSpPr>
                      <pic:pic xmlns:pic="http://schemas.openxmlformats.org/drawingml/2006/picture">
                        <pic:nvPicPr>
                          <pic:cNvPr id="1309841081" name="Picture 2" descr="piezo hysteresis"/>
                          <pic:cNvPicPr>
                            <a:picLocks noChangeAspect="1"/>
                          </pic:cNvPicPr>
                        </pic:nvPicPr>
                        <pic:blipFill rotWithShape="1">
                          <a:blip r:embed="rId37">
                            <a:extLst>
                              <a:ext uri="{28A0092B-C50C-407E-A947-70E740481C1C}">
                                <a14:useLocalDpi xmlns:a14="http://schemas.microsoft.com/office/drawing/2010/main" val="0"/>
                              </a:ext>
                            </a:extLst>
                          </a:blip>
                          <a:srcRect l="1824" r="2431"/>
                          <a:stretch/>
                        </pic:blipFill>
                        <pic:spPr bwMode="auto">
                          <a:xfrm>
                            <a:off x="0" y="0"/>
                            <a:ext cx="3000375" cy="1902460"/>
                          </a:xfrm>
                          <a:prstGeom prst="rect">
                            <a:avLst/>
                          </a:prstGeom>
                          <a:noFill/>
                          <a:ln>
                            <a:noFill/>
                          </a:ln>
                          <a:extLst>
                            <a:ext uri="{53640926-AAD7-44D8-BBD7-CCE9431645EC}">
                              <a14:shadowObscured xmlns:a14="http://schemas.microsoft.com/office/drawing/2010/main"/>
                            </a:ext>
                          </a:extLst>
                        </pic:spPr>
                      </pic:pic>
                      <wps:wsp>
                        <wps:cNvPr id="1485992122" name="Text Box 1"/>
                        <wps:cNvSpPr txBox="1"/>
                        <wps:spPr>
                          <a:xfrm>
                            <a:off x="0" y="1962150"/>
                            <a:ext cx="3000375" cy="304800"/>
                          </a:xfrm>
                          <a:prstGeom prst="rect">
                            <a:avLst/>
                          </a:prstGeom>
                          <a:solidFill>
                            <a:prstClr val="white"/>
                          </a:solidFill>
                          <a:ln>
                            <a:noFill/>
                          </a:ln>
                        </wps:spPr>
                        <wps:txbx>
                          <w:txbxContent>
                            <w:p w:rsidRPr="00F91B99" w:rsidR="00965F8E" w:rsidP="00965F8E" w:rsidRDefault="00965F8E" w14:paraId="4E9AFBDB" w14:textId="6F68ED9D">
                              <w:pPr>
                                <w:pStyle w:val="Caption"/>
                                <w:jc w:val="center"/>
                                <w:rPr>
                                  <w:rFonts w:cstheme="majorHAnsi"/>
                                  <w:iCs/>
                                  <w:noProof/>
                                  <w:sz w:val="24"/>
                                  <w:szCs w:val="28"/>
                                </w:rPr>
                              </w:pPr>
                              <w:bookmarkStart w:name="_Ref131498091" w:id="189"/>
                              <w:bookmarkStart w:name="_Toc131499112" w:id="190"/>
                              <w:r>
                                <w:t xml:space="preserve">Figure </w:t>
                              </w:r>
                              <w:r>
                                <w:fldChar w:fldCharType="begin"/>
                              </w:r>
                              <w:r>
                                <w:instrText>SEQ Figure \* ARABIC</w:instrText>
                              </w:r>
                              <w:r>
                                <w:fldChar w:fldCharType="separate"/>
                              </w:r>
                              <w:r w:rsidR="003133FB">
                                <w:rPr>
                                  <w:noProof/>
                                </w:rPr>
                                <w:t>6</w:t>
                              </w:r>
                              <w:r>
                                <w:fldChar w:fldCharType="end"/>
                              </w:r>
                              <w:bookmarkEnd w:id="189"/>
                              <w:r>
                                <w:t xml:space="preserve"> </w:t>
                              </w:r>
                              <w:r w:rsidR="00686E8E">
                                <w:t>–</w:t>
                              </w:r>
                              <w:r>
                                <w:t xml:space="preserve"> Strain vs. voltage curve for a typical piezo material when alternating voltages are applied  </w:t>
                              </w:r>
                              <w:sdt>
                                <w:sdtPr>
                                  <w:id w:val="813914971"/>
                                  <w:citation/>
                                </w:sdtPr>
                                <w:sdtEndPr/>
                                <w:sdtContent>
                                  <w:r w:rsidR="00686E8E">
                                    <w:fldChar w:fldCharType="begin"/>
                                  </w:r>
                                  <w:r w:rsidR="00686E8E">
                                    <w:rPr>
                                      <w:lang w:val="en-US"/>
                                    </w:rPr>
                                    <w:instrText xml:space="preserve"> CITATION Col21 \l 1033 </w:instrText>
                                  </w:r>
                                  <w:r w:rsidR="00686E8E">
                                    <w:fldChar w:fldCharType="separate"/>
                                  </w:r>
                                  <w:r w:rsidRPr="00686E8E" w:rsidR="00686E8E">
                                    <w:rPr>
                                      <w:noProof/>
                                      <w:lang w:val="en-US"/>
                                    </w:rPr>
                                    <w:t>[11]</w:t>
                                  </w:r>
                                  <w:r w:rsidR="00686E8E">
                                    <w:fldChar w:fldCharType="end"/>
                                  </w:r>
                                </w:sdtContent>
                              </w:sdt>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5ECC54C9">
              <v:group id="Group 812537109" style="position:absolute;left:0;text-align:left;margin-left:0;margin-top:93.75pt;width:236.25pt;height:178.5pt;z-index:251658277;mso-position-horizontal:left;mso-position-horizontal-relative:margin" coordsize="30003,22669" o:spid="_x0000_s1027" w14:anchorId="1C3F3F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 style="position:absolute;width:30003;height:19024;visibility:visible;mso-wrap-style:square" alt="piezo hysteresis"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">
                  <v:imagedata cropleft="1195f" cropright="1593f" o:title="piezo hysteresis" r:id="rId38"/>
                </v:shape>
                <v:shape id="Text Box 1" style="position:absolute;top:19621;width:30003;height:3048;visibility:visible;mso-wrap-style:square;v-text-anchor:top" o:spid="_x0000_s102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">
                  <v:textbox inset="0,0,0,0">
                    <w:txbxContent>
                      <w:p w:rsidRPr="00F91B99" w:rsidR="00965F8E" w:rsidP="00965F8E" w:rsidRDefault="00965F8E" w14:paraId="232229AC" w14:textId="6F68ED9D">
                        <w:pPr>
                          <w:pStyle w:val="Caption"/>
                          <w:jc w:val="center"/>
                          <w:rPr>
                            <w:rFonts w:cstheme="majorHAnsi"/>
                            <w:iCs/>
                            <w:noProof/>
                            <w:sz w:val="24"/>
                            <w:szCs w:val="28"/>
                          </w:rPr>
                        </w:pPr>
                        <w:r>
                          <w:t xml:space="preserve">Figure </w:t>
                        </w:r>
                        <w:r>
                          <w:fldChar w:fldCharType="begin"/>
                        </w:r>
                        <w:r>
                          <w:instrText>SEQ Figure \* ARABIC</w:instrText>
                        </w:r>
                        <w:r>
                          <w:fldChar w:fldCharType="separate"/>
                        </w:r>
                        <w:r w:rsidR="003133FB">
                          <w:rPr>
                            <w:noProof/>
                          </w:rPr>
                          <w:t>6</w:t>
                        </w:r>
                        <w:r>
                          <w:fldChar w:fldCharType="end"/>
                        </w:r>
                        <w:r>
                          <w:t xml:space="preserve"> </w:t>
                        </w:r>
                        <w:r w:rsidR="00686E8E">
                          <w:t>–</w:t>
                        </w:r>
                        <w:r>
                          <w:t xml:space="preserve"> Strain vs. voltage curve for a typical piezo material when alternating voltages are applied  </w:t>
                        </w:r>
                        <w:sdt>
                          <w:sdtPr>
                            <w:id w:val="1166935954"/>
                            <w:id w:val="813914971"/>
                            <w:citation/>
                          </w:sdtPr>
                          <w:sdtEndPr/>
                          <w:sdtContent>
                            <w:r w:rsidR="00686E8E">
                              <w:fldChar w:fldCharType="begin"/>
                            </w:r>
                            <w:r w:rsidR="00686E8E">
                              <w:rPr>
                                <w:lang w:val="en-US"/>
                              </w:rPr>
                              <w:instrText xml:space="preserve"> CITATION Col21 \l 1033 </w:instrText>
                            </w:r>
                            <w:r w:rsidR="00686E8E">
                              <w:fldChar w:fldCharType="separate"/>
                            </w:r>
                            <w:r w:rsidRPr="00686E8E" w:rsidR="00686E8E">
                              <w:rPr>
                                <w:noProof/>
                                <w:lang w:val="en-US"/>
                              </w:rPr>
                              <w:t>[11]</w:t>
                            </w:r>
                            <w:r w:rsidR="00686E8E">
                              <w:fldChar w:fldCharType="end"/>
                            </w:r>
                          </w:sdtContent>
                        </w:sdt>
                      </w:p>
                    </w:txbxContent>
                  </v:textbox>
                </v:shape>
                <w10:wrap type="square" anchorx="margin"/>
              </v:group>
            </w:pict>
          </mc:Fallback>
        </mc:AlternateContent>
      </w:r>
      <w:r w:rsidR="00F75F65">
        <w:rPr>
          <w:lang w:val="en-CA"/>
        </w:rPr>
        <w:t xml:space="preserve">Flexure-guided linear actuators use a flexure system that can either amplify small </w:t>
      </w:r>
      <w:r w:rsidR="00F11925">
        <w:rPr>
          <w:lang w:val="en-CA"/>
        </w:rPr>
        <w:t>movements or</w:t>
      </w:r>
      <w:r w:rsidR="00F75F65">
        <w:rPr>
          <w:lang w:val="en-CA"/>
        </w:rPr>
        <w:t xml:space="preserve"> reduce larger movements </w:t>
      </w:r>
      <w:r w:rsidR="00C379C6">
        <w:rPr>
          <w:lang w:val="en-CA"/>
        </w:rPr>
        <w:t>while translating</w:t>
      </w:r>
      <w:r w:rsidR="00B92D0A">
        <w:rPr>
          <w:lang w:val="en-CA"/>
        </w:rPr>
        <w:t xml:space="preserve"> the movement into a linear motion.</w:t>
      </w:r>
      <w:r w:rsidR="00526BF1">
        <w:rPr>
          <w:lang w:val="en-CA"/>
        </w:rPr>
        <w:t xml:space="preserve"> Piezoelectric actuators use</w:t>
      </w:r>
      <w:r w:rsidR="00EF2071">
        <w:rPr>
          <w:lang w:val="en-CA"/>
        </w:rPr>
        <w:t xml:space="preserve"> a </w:t>
      </w:r>
      <w:r w:rsidR="00F11925">
        <w:rPr>
          <w:lang w:val="en-CA"/>
        </w:rPr>
        <w:t>piezo</w:t>
      </w:r>
      <w:r w:rsidR="00EF2071">
        <w:rPr>
          <w:lang w:val="en-CA"/>
        </w:rPr>
        <w:t xml:space="preserve"> device which </w:t>
      </w:r>
      <w:r w:rsidR="0013440F">
        <w:rPr>
          <w:lang w:val="en-CA"/>
        </w:rPr>
        <w:t>deforms</w:t>
      </w:r>
      <w:r w:rsidR="00010DD4">
        <w:rPr>
          <w:lang w:val="en-CA"/>
        </w:rPr>
        <w:t xml:space="preserve"> when voltage is applied</w:t>
      </w:r>
      <w:r w:rsidR="00826A8A">
        <w:rPr>
          <w:lang w:val="en-CA"/>
        </w:rPr>
        <w:t xml:space="preserve"> </w:t>
      </w:r>
      <w:sdt>
        <w:sdtPr>
          <w:rPr>
            <w:lang w:val="en-CA"/>
          </w:rPr>
          <w:id w:val="-1203015223"/>
          <w:citation/>
        </w:sdtPr>
        <w:sdtEndPr/>
        <w:sdtContent>
          <w:r w:rsidR="00826A8A">
            <w:rPr>
              <w:lang w:val="en-CA"/>
            </w:rPr>
            <w:fldChar w:fldCharType="begin"/>
          </w:r>
          <w:r w:rsidR="00F063CF">
            <w:instrText xml:space="preserve">CITATION Col22 \l 1033 </w:instrText>
          </w:r>
          <w:r w:rsidR="00826A8A">
            <w:rPr>
              <w:lang w:val="en-CA"/>
            </w:rPr>
            <w:fldChar w:fldCharType="separate"/>
          </w:r>
          <w:r w:rsidRPr="00965F8E">
            <w:rPr>
              <w:noProof/>
            </w:rPr>
            <w:t>[10]</w:t>
          </w:r>
          <w:r w:rsidR="00826A8A">
            <w:rPr>
              <w:lang w:val="en-CA"/>
            </w:rPr>
            <w:fldChar w:fldCharType="end"/>
          </w:r>
        </w:sdtContent>
      </w:sdt>
      <w:r w:rsidR="00010DD4">
        <w:rPr>
          <w:lang w:val="en-CA"/>
        </w:rPr>
        <w:t xml:space="preserve">. This deformation is then converted into linear motion with a flexure. These devices are common in </w:t>
      </w:r>
      <w:r w:rsidR="00826A8A">
        <w:rPr>
          <w:lang w:val="en-CA"/>
        </w:rPr>
        <w:t>nano positioning devices for very precise</w:t>
      </w:r>
      <w:r w:rsidR="005B5197">
        <w:rPr>
          <w:lang w:val="en-CA"/>
        </w:rPr>
        <w:t xml:space="preserve"> movement</w:t>
      </w:r>
      <w:r w:rsidR="00826A8A">
        <w:rPr>
          <w:lang w:val="en-CA"/>
        </w:rPr>
        <w:t>.</w:t>
      </w:r>
      <w:r w:rsidR="00BD4B44">
        <w:rPr>
          <w:lang w:val="en-CA"/>
        </w:rPr>
        <w:t xml:space="preserve"> </w:t>
      </w:r>
      <w:r w:rsidR="0024300A">
        <w:rPr>
          <w:lang w:val="en-CA"/>
        </w:rPr>
        <w:t xml:space="preserve">The desired </w:t>
      </w:r>
      <w:r w:rsidR="0066569E">
        <w:rPr>
          <w:lang w:val="en-CA"/>
        </w:rPr>
        <w:t xml:space="preserve">linear displacement </w:t>
      </w:r>
      <w:r w:rsidR="002B0662">
        <w:rPr>
          <w:lang w:val="en-CA"/>
        </w:rPr>
        <w:t xml:space="preserve">is easily achieved with these </w:t>
      </w:r>
      <w:proofErr w:type="gramStart"/>
      <w:r w:rsidR="002B0662">
        <w:rPr>
          <w:lang w:val="en-CA"/>
        </w:rPr>
        <w:t>devices,</w:t>
      </w:r>
      <w:proofErr w:type="gramEnd"/>
      <w:r w:rsidR="002B0662">
        <w:rPr>
          <w:lang w:val="en-CA"/>
        </w:rPr>
        <w:t xml:space="preserve"> however </w:t>
      </w:r>
      <w:r w:rsidR="00593560">
        <w:rPr>
          <w:lang w:val="en-CA"/>
        </w:rPr>
        <w:t xml:space="preserve">the frequency of the movements presents </w:t>
      </w:r>
      <w:r w:rsidR="00150967">
        <w:rPr>
          <w:lang w:val="en-CA"/>
        </w:rPr>
        <w:t>a challenge. Piezo</w:t>
      </w:r>
      <w:r w:rsidR="00DF166B">
        <w:rPr>
          <w:lang w:val="en-CA"/>
        </w:rPr>
        <w:t xml:space="preserve"> devices</w:t>
      </w:r>
      <w:r w:rsidR="00150967">
        <w:rPr>
          <w:lang w:val="en-CA"/>
        </w:rPr>
        <w:t xml:space="preserve"> are </w:t>
      </w:r>
      <w:r w:rsidR="002B0662">
        <w:rPr>
          <w:lang w:val="en-CA"/>
        </w:rPr>
        <w:t>prone to</w:t>
      </w:r>
      <w:r w:rsidR="00961BE6">
        <w:rPr>
          <w:lang w:val="en-CA"/>
        </w:rPr>
        <w:t xml:space="preserve"> hysteresis</w:t>
      </w:r>
      <w:r w:rsidR="00686E8E">
        <w:rPr>
          <w:lang w:val="en-CA"/>
        </w:rPr>
        <w:t xml:space="preserve"> (</w:t>
      </w:r>
      <w:r w:rsidR="00686E8E">
        <w:rPr>
          <w:lang w:val="en-CA"/>
        </w:rPr>
        <w:fldChar w:fldCharType="begin"/>
      </w:r>
      <w:r w:rsidR="00686E8E">
        <w:rPr>
          <w:lang w:val="en-CA"/>
        </w:rPr>
        <w:instrText xml:space="preserve"> REF _Ref131498091 \h </w:instrText>
      </w:r>
      <w:r w:rsidR="00686E8E">
        <w:rPr>
          <w:lang w:val="en-CA"/>
        </w:rPr>
      </w:r>
      <w:r w:rsidR="00686E8E">
        <w:rPr>
          <w:lang w:val="en-CA"/>
        </w:rPr>
        <w:fldChar w:fldCharType="separate"/>
      </w:r>
      <w:r w:rsidR="003133FB">
        <w:t xml:space="preserve">Figure </w:t>
      </w:r>
      <w:r w:rsidR="003133FB">
        <w:rPr>
          <w:noProof/>
        </w:rPr>
        <w:t>6</w:t>
      </w:r>
      <w:r w:rsidR="00686E8E">
        <w:rPr>
          <w:lang w:val="en-CA"/>
        </w:rPr>
        <w:fldChar w:fldCharType="end"/>
      </w:r>
      <w:r w:rsidR="00686E8E">
        <w:rPr>
          <w:lang w:val="en-CA"/>
        </w:rPr>
        <w:t>)</w:t>
      </w:r>
      <w:r w:rsidR="00961BE6">
        <w:rPr>
          <w:lang w:val="en-CA"/>
        </w:rPr>
        <w:t xml:space="preserve"> which could affect the performance </w:t>
      </w:r>
      <w:r w:rsidR="00487BEB">
        <w:rPr>
          <w:lang w:val="en-CA"/>
        </w:rPr>
        <w:t xml:space="preserve">as </w:t>
      </w:r>
      <w:r w:rsidR="00150967">
        <w:rPr>
          <w:lang w:val="en-CA"/>
        </w:rPr>
        <w:t>it</w:t>
      </w:r>
      <w:r w:rsidR="00487BEB">
        <w:rPr>
          <w:lang w:val="en-CA"/>
        </w:rPr>
        <w:t xml:space="preserve"> must reverse the electric field</w:t>
      </w:r>
      <w:r w:rsidR="009A2BA4">
        <w:rPr>
          <w:lang w:val="en-CA"/>
        </w:rPr>
        <w:t xml:space="preserve"> at high speeds</w:t>
      </w:r>
      <w:r w:rsidR="00487BEB">
        <w:rPr>
          <w:lang w:val="en-CA"/>
        </w:rPr>
        <w:t xml:space="preserve"> </w:t>
      </w:r>
      <w:r w:rsidR="00B22979">
        <w:rPr>
          <w:lang w:val="en-CA"/>
        </w:rPr>
        <w:t>to</w:t>
      </w:r>
      <w:r w:rsidR="00487BEB">
        <w:rPr>
          <w:lang w:val="en-CA"/>
        </w:rPr>
        <w:t xml:space="preserve"> change the direction of displacement</w:t>
      </w:r>
      <w:r w:rsidR="00150967">
        <w:rPr>
          <w:lang w:val="en-CA"/>
        </w:rPr>
        <w:t xml:space="preserve"> at the desired frequency</w:t>
      </w:r>
      <w:r w:rsidR="00F063CF">
        <w:rPr>
          <w:lang w:val="en-CA"/>
        </w:rPr>
        <w:t xml:space="preserve"> </w:t>
      </w:r>
      <w:sdt>
        <w:sdtPr>
          <w:rPr>
            <w:lang w:val="en-CA"/>
          </w:rPr>
          <w:id w:val="-754042934"/>
          <w:citation/>
        </w:sdtPr>
        <w:sdtEndPr/>
        <w:sdtContent>
          <w:r w:rsidR="00F063CF">
            <w:rPr>
              <w:lang w:val="en-CA"/>
            </w:rPr>
            <w:fldChar w:fldCharType="begin"/>
          </w:r>
          <w:r w:rsidR="00F063CF">
            <w:instrText xml:space="preserve"> CITATION Col21 \l 1033 </w:instrText>
          </w:r>
          <w:r w:rsidR="00F063CF">
            <w:rPr>
              <w:lang w:val="en-CA"/>
            </w:rPr>
            <w:fldChar w:fldCharType="separate"/>
          </w:r>
          <w:r w:rsidRPr="00965F8E">
            <w:rPr>
              <w:noProof/>
            </w:rPr>
            <w:t>[11]</w:t>
          </w:r>
          <w:r w:rsidR="00F063CF">
            <w:rPr>
              <w:lang w:val="en-CA"/>
            </w:rPr>
            <w:fldChar w:fldCharType="end"/>
          </w:r>
        </w:sdtContent>
      </w:sdt>
      <w:r w:rsidR="00487BEB">
        <w:rPr>
          <w:lang w:val="en-CA"/>
        </w:rPr>
        <w:t>.</w:t>
      </w:r>
      <w:r w:rsidR="002B0662">
        <w:rPr>
          <w:lang w:val="en-CA"/>
        </w:rPr>
        <w:t xml:space="preserve"> </w:t>
      </w:r>
      <w:r w:rsidR="00B22979">
        <w:rPr>
          <w:lang w:val="en-CA"/>
        </w:rPr>
        <w:t xml:space="preserve">This has a similar </w:t>
      </w:r>
      <w:r w:rsidR="005E0084">
        <w:rPr>
          <w:lang w:val="en-CA"/>
        </w:rPr>
        <w:t>e</w:t>
      </w:r>
      <w:r w:rsidR="00B22979">
        <w:rPr>
          <w:lang w:val="en-CA"/>
        </w:rPr>
        <w:t>ffect to the backlash described for traditional linear actuators</w:t>
      </w:r>
      <w:r w:rsidR="005B5197">
        <w:rPr>
          <w:lang w:val="en-CA"/>
        </w:rPr>
        <w:t xml:space="preserve">, where </w:t>
      </w:r>
      <w:r w:rsidR="00873F75">
        <w:rPr>
          <w:lang w:val="en-CA"/>
        </w:rPr>
        <w:t xml:space="preserve">hysteresis causes </w:t>
      </w:r>
      <w:proofErr w:type="gramStart"/>
      <w:r w:rsidR="00873F75">
        <w:rPr>
          <w:lang w:val="en-CA"/>
        </w:rPr>
        <w:t>an</w:t>
      </w:r>
      <w:proofErr w:type="gramEnd"/>
      <w:r w:rsidR="00873F75">
        <w:rPr>
          <w:lang w:val="en-CA"/>
        </w:rPr>
        <w:t xml:space="preserve"> response when </w:t>
      </w:r>
      <w:r w:rsidR="005D69EC">
        <w:rPr>
          <w:lang w:val="en-CA"/>
        </w:rPr>
        <w:t>the direction of motion changes</w:t>
      </w:r>
      <w:r w:rsidR="00AF3275">
        <w:rPr>
          <w:lang w:val="en-CA"/>
        </w:rPr>
        <w:t xml:space="preserve"> that impacts the accuracy of displacement</w:t>
      </w:r>
      <w:r w:rsidR="00B22979">
        <w:rPr>
          <w:lang w:val="en-CA"/>
        </w:rPr>
        <w:t>.</w:t>
      </w:r>
    </w:p>
    <w:p w:rsidR="00346963" w:rsidP="001165B7" w:rsidRDefault="006946C2" w14:paraId="679F7F14" w14:textId="7AD4767D">
      <w:pPr>
        <w:rPr>
          <w:lang w:val="en-CA"/>
        </w:rPr>
      </w:pPr>
      <w:r>
        <w:rPr>
          <w:lang w:val="en-CA"/>
        </w:rPr>
        <w:t xml:space="preserve">Flexures can also be used to translate rotational motion from a motor into linear </w:t>
      </w:r>
      <w:r w:rsidR="0069029C">
        <w:rPr>
          <w:lang w:val="en-CA"/>
        </w:rPr>
        <w:t xml:space="preserve">motion. </w:t>
      </w:r>
      <w:r w:rsidR="007F4B3D">
        <w:rPr>
          <w:lang w:val="en-CA"/>
        </w:rPr>
        <w:t>One example of this type of flexure is the fine</w:t>
      </w:r>
      <w:r w:rsidR="00CE3CDB">
        <w:rPr>
          <w:lang w:val="en-CA"/>
        </w:rPr>
        <w:t xml:space="preserve"> </w:t>
      </w:r>
      <w:r w:rsidR="007F4B3D">
        <w:rPr>
          <w:lang w:val="en-CA"/>
        </w:rPr>
        <w:t xml:space="preserve">stage </w:t>
      </w:r>
      <w:r w:rsidR="00CE3CDB">
        <w:rPr>
          <w:lang w:val="en-CA"/>
        </w:rPr>
        <w:t xml:space="preserve">actuator </w:t>
      </w:r>
      <w:r w:rsidR="007F4B3D">
        <w:rPr>
          <w:lang w:val="en-CA"/>
        </w:rPr>
        <w:t>of the James Webb Telescope</w:t>
      </w:r>
      <w:r w:rsidR="009039C5">
        <w:rPr>
          <w:lang w:val="en-CA"/>
        </w:rPr>
        <w:t xml:space="preserve"> (JWST)</w:t>
      </w:r>
      <w:r w:rsidR="007F4B3D">
        <w:rPr>
          <w:lang w:val="en-CA"/>
        </w:rPr>
        <w:t xml:space="preserve"> mirror positioning </w:t>
      </w:r>
      <w:r w:rsidR="00CE3CDB">
        <w:rPr>
          <w:lang w:val="en-CA"/>
        </w:rPr>
        <w:t>system</w:t>
      </w:r>
      <w:r w:rsidR="007F4B3D">
        <w:rPr>
          <w:lang w:val="en-CA"/>
        </w:rPr>
        <w:t>, design</w:t>
      </w:r>
      <w:r w:rsidR="00CE3CDB">
        <w:rPr>
          <w:lang w:val="en-CA"/>
        </w:rPr>
        <w:t>ed</w:t>
      </w:r>
      <w:r w:rsidR="007F4B3D">
        <w:rPr>
          <w:lang w:val="en-CA"/>
        </w:rPr>
        <w:t xml:space="preserve"> by Ball Aerospace </w:t>
      </w:r>
      <w:sdt>
        <w:sdtPr>
          <w:rPr>
            <w:lang w:val="en-CA"/>
          </w:rPr>
          <w:id w:val="1284694182"/>
          <w:citation/>
        </w:sdtPr>
        <w:sdtEndPr/>
        <w:sdtContent>
          <w:r w:rsidR="009039C5">
            <w:rPr>
              <w:lang w:val="en-CA"/>
            </w:rPr>
            <w:fldChar w:fldCharType="begin"/>
          </w:r>
          <w:r w:rsidR="009039C5">
            <w:instrText xml:space="preserve"> CITATION War06 \l 1033 </w:instrText>
          </w:r>
          <w:r w:rsidR="009039C5">
            <w:rPr>
              <w:lang w:val="en-CA"/>
            </w:rPr>
            <w:fldChar w:fldCharType="separate"/>
          </w:r>
          <w:r w:rsidRPr="00965F8E" w:rsidR="00965F8E">
            <w:rPr>
              <w:noProof/>
            </w:rPr>
            <w:t>[12]</w:t>
          </w:r>
          <w:r w:rsidR="009039C5">
            <w:rPr>
              <w:lang w:val="en-CA"/>
            </w:rPr>
            <w:fldChar w:fldCharType="end"/>
          </w:r>
        </w:sdtContent>
      </w:sdt>
      <w:r w:rsidR="007F4B3D">
        <w:rPr>
          <w:lang w:val="en-CA"/>
        </w:rPr>
        <w:t>.</w:t>
      </w:r>
      <w:r w:rsidR="00CD6C92">
        <w:rPr>
          <w:lang w:val="en-CA"/>
        </w:rPr>
        <w:t xml:space="preserve"> </w:t>
      </w:r>
      <w:r w:rsidR="00DB109C">
        <w:rPr>
          <w:lang w:val="en-CA"/>
        </w:rPr>
        <w:t>These types of flexures can be driven by DC</w:t>
      </w:r>
      <w:r w:rsidR="00640ECA">
        <w:rPr>
          <w:lang w:val="en-CA"/>
        </w:rPr>
        <w:t xml:space="preserve"> or </w:t>
      </w:r>
      <w:r w:rsidR="005D69EC">
        <w:rPr>
          <w:lang w:val="en-CA"/>
        </w:rPr>
        <w:t>s</w:t>
      </w:r>
      <w:r w:rsidR="00640ECA">
        <w:rPr>
          <w:lang w:val="en-CA"/>
        </w:rPr>
        <w:t xml:space="preserve">tepper motors depending on the </w:t>
      </w:r>
      <w:r w:rsidR="006652B3">
        <w:rPr>
          <w:lang w:val="en-CA"/>
        </w:rPr>
        <w:t>movement desired</w:t>
      </w:r>
      <w:r w:rsidR="00F1562F">
        <w:rPr>
          <w:lang w:val="en-CA"/>
        </w:rPr>
        <w:t>, which is coupled to the flexure with an offset camshaft.</w:t>
      </w:r>
      <w:r w:rsidR="00AE0370">
        <w:rPr>
          <w:lang w:val="en-CA"/>
        </w:rPr>
        <w:t xml:space="preserve"> This type of flexure is capable of precise movements</w:t>
      </w:r>
      <w:r w:rsidR="00511FC5">
        <w:rPr>
          <w:lang w:val="en-CA"/>
        </w:rPr>
        <w:t xml:space="preserve"> at high speeds, with the speed depending on the driving motor. </w:t>
      </w:r>
      <w:r w:rsidR="00264A72">
        <w:rPr>
          <w:lang w:val="en-CA"/>
        </w:rPr>
        <w:t>Neither backlash or hysteresis are an issue</w:t>
      </w:r>
      <w:r w:rsidR="007E5BAE">
        <w:rPr>
          <w:lang w:val="en-CA"/>
        </w:rPr>
        <w:t xml:space="preserve"> with this type of flexure, as the </w:t>
      </w:r>
      <w:r w:rsidR="00264A72">
        <w:rPr>
          <w:lang w:val="en-CA"/>
        </w:rPr>
        <w:t xml:space="preserve">offset camshaft </w:t>
      </w:r>
      <w:r w:rsidR="00CC6C62">
        <w:rPr>
          <w:lang w:val="en-CA"/>
        </w:rPr>
        <w:t>only needs to rotate in one direction to drive the mechanical up and down motion of the flexure.</w:t>
      </w:r>
    </w:p>
    <w:p w:rsidR="00547E70" w:rsidP="001165B7" w:rsidRDefault="00D9151D" w14:paraId="393CFD06" w14:textId="2BDD5B33">
      <w:pPr>
        <w:rPr>
          <w:lang w:val="en-CA"/>
        </w:rPr>
      </w:pPr>
      <w:r>
        <w:rPr>
          <w:lang w:val="en-CA"/>
        </w:rPr>
        <w:t>A replica of the</w:t>
      </w:r>
      <w:r w:rsidR="00547E70">
        <w:rPr>
          <w:lang w:val="en-CA"/>
        </w:rPr>
        <w:t xml:space="preserve"> JWST flexure design is available under a Creative </w:t>
      </w:r>
      <w:r w:rsidR="00C04152">
        <w:rPr>
          <w:lang w:val="en-CA"/>
        </w:rPr>
        <w:t>Commons</w:t>
      </w:r>
      <w:r w:rsidR="003D0C7A">
        <w:rPr>
          <w:lang w:val="en-CA"/>
        </w:rPr>
        <w:t xml:space="preserve"> – Attribution </w:t>
      </w:r>
      <w:r w:rsidR="00C04152">
        <w:rPr>
          <w:lang w:val="en-CA"/>
        </w:rPr>
        <w:t>–</w:t>
      </w:r>
      <w:r w:rsidR="00547E70">
        <w:rPr>
          <w:lang w:val="en-CA"/>
        </w:rPr>
        <w:t xml:space="preserve"> Non</w:t>
      </w:r>
      <w:r w:rsidR="00C04152">
        <w:rPr>
          <w:lang w:val="en-CA"/>
        </w:rPr>
        <w:t xml:space="preserve">-Commercial license from user </w:t>
      </w:r>
      <w:proofErr w:type="spellStart"/>
      <w:r w:rsidR="00C04152">
        <w:rPr>
          <w:lang w:val="en-CA"/>
        </w:rPr>
        <w:t>Polyfractal</w:t>
      </w:r>
      <w:proofErr w:type="spellEnd"/>
      <w:r w:rsidR="00C04152">
        <w:rPr>
          <w:lang w:val="en-CA"/>
        </w:rPr>
        <w:t xml:space="preserve"> </w:t>
      </w:r>
      <w:r w:rsidR="002321B4">
        <w:rPr>
          <w:lang w:val="en-CA"/>
        </w:rPr>
        <w:t>(</w:t>
      </w:r>
      <w:r w:rsidR="00287D03">
        <w:rPr>
          <w:lang w:val="en-CA"/>
        </w:rPr>
        <w:t xml:space="preserve">Zachary Tong) </w:t>
      </w:r>
      <w:r w:rsidR="00C04152">
        <w:rPr>
          <w:lang w:val="en-CA"/>
        </w:rPr>
        <w:t xml:space="preserve">on Thingiverse.com </w:t>
      </w:r>
      <w:sdt>
        <w:sdtPr>
          <w:rPr>
            <w:lang w:val="en-CA"/>
          </w:rPr>
          <w:id w:val="-2101398027"/>
          <w:lock w:val="contentLocked"/>
          <w:citation/>
        </w:sdtPr>
        <w:sdtEndPr/>
        <w:sdtContent>
          <w:r w:rsidR="00C04152">
            <w:rPr>
              <w:lang w:val="en-CA"/>
            </w:rPr>
            <w:fldChar w:fldCharType="begin"/>
          </w:r>
          <w:r w:rsidR="00C04152">
            <w:instrText xml:space="preserve"> CITATION Pol22 \l 1033 </w:instrText>
          </w:r>
          <w:r w:rsidR="00C04152">
            <w:rPr>
              <w:lang w:val="en-CA"/>
            </w:rPr>
            <w:fldChar w:fldCharType="separate"/>
          </w:r>
          <w:r w:rsidRPr="00965F8E" w:rsidR="00965F8E">
            <w:rPr>
              <w:noProof/>
            </w:rPr>
            <w:t>[13]</w:t>
          </w:r>
          <w:r w:rsidR="00C04152">
            <w:rPr>
              <w:lang w:val="en-CA"/>
            </w:rPr>
            <w:fldChar w:fldCharType="end"/>
          </w:r>
        </w:sdtContent>
      </w:sdt>
      <w:r w:rsidR="00C04152">
        <w:rPr>
          <w:lang w:val="en-CA"/>
        </w:rPr>
        <w:t xml:space="preserve">. This </w:t>
      </w:r>
      <w:r w:rsidR="00994725">
        <w:rPr>
          <w:lang w:val="en-CA"/>
        </w:rPr>
        <w:t xml:space="preserve">design can be almost fully 3D printed, </w:t>
      </w:r>
      <w:r w:rsidR="008C33FC">
        <w:rPr>
          <w:lang w:val="en-CA"/>
        </w:rPr>
        <w:t>apart from</w:t>
      </w:r>
      <w:r w:rsidR="00994725">
        <w:rPr>
          <w:lang w:val="en-CA"/>
        </w:rPr>
        <w:t xml:space="preserve"> some shafts, screws, </w:t>
      </w:r>
      <w:r w:rsidR="008C33FC">
        <w:rPr>
          <w:lang w:val="en-CA"/>
        </w:rPr>
        <w:t>bearings,</w:t>
      </w:r>
      <w:r w:rsidR="00994725">
        <w:rPr>
          <w:lang w:val="en-CA"/>
        </w:rPr>
        <w:t xml:space="preserve"> and the motor.</w:t>
      </w:r>
      <w:r>
        <w:rPr>
          <w:lang w:val="en-CA"/>
        </w:rPr>
        <w:t xml:space="preserve"> It is capable of a 26</w:t>
      </w:r>
      <w:r w:rsidRPr="00D9151D">
        <w:rPr>
          <w:rFonts w:cstheme="minorBidi"/>
          <w:lang w:val="en-CA"/>
        </w:rPr>
        <w:t xml:space="preserve"> </w:t>
      </w:r>
      <w:proofErr w:type="spellStart"/>
      <w:r w:rsidRPr="2455AE34">
        <w:rPr>
          <w:rFonts w:cstheme="minorBidi"/>
          <w:lang w:val="en-CA"/>
        </w:rPr>
        <w:t>μ</w:t>
      </w:r>
      <w:r>
        <w:rPr>
          <w:lang w:val="en-CA"/>
        </w:rPr>
        <w:t>m</w:t>
      </w:r>
      <w:proofErr w:type="spellEnd"/>
      <w:r>
        <w:rPr>
          <w:lang w:val="en-CA"/>
        </w:rPr>
        <w:t xml:space="preserve"> displacement </w:t>
      </w:r>
      <w:r w:rsidR="005D69EC">
        <w:rPr>
          <w:lang w:val="en-CA"/>
        </w:rPr>
        <w:t>on its own</w:t>
      </w:r>
      <w:r w:rsidR="00726E60">
        <w:rPr>
          <w:lang w:val="en-CA"/>
        </w:rPr>
        <w:t xml:space="preserve"> and</w:t>
      </w:r>
      <w:r>
        <w:rPr>
          <w:lang w:val="en-CA"/>
        </w:rPr>
        <w:t xml:space="preserve"> can be </w:t>
      </w:r>
      <w:r w:rsidR="006130E3">
        <w:rPr>
          <w:lang w:val="en-CA"/>
        </w:rPr>
        <w:t>altered to achieve the desired displacement of 0.1 – 1 mm by changing the dimensions of the flexure. This solution is extremely cost-effective</w:t>
      </w:r>
      <w:r w:rsidR="005B6D07">
        <w:rPr>
          <w:lang w:val="en-CA"/>
        </w:rPr>
        <w:t xml:space="preserve">, as the Carleton Library offers free commercial-grade 3D printing services to students and faculty. </w:t>
      </w:r>
      <w:r w:rsidR="00465671">
        <w:rPr>
          <w:lang w:val="en-CA"/>
        </w:rPr>
        <w:t>Other components are inexpensive an</w:t>
      </w:r>
      <w:r w:rsidR="008C33FC">
        <w:rPr>
          <w:lang w:val="en-CA"/>
        </w:rPr>
        <w:t>d</w:t>
      </w:r>
      <w:r w:rsidR="00465671">
        <w:rPr>
          <w:lang w:val="en-CA"/>
        </w:rPr>
        <w:t xml:space="preserve"> easy to find on online marketplaces such as </w:t>
      </w:r>
      <w:proofErr w:type="spellStart"/>
      <w:r w:rsidR="00465671">
        <w:rPr>
          <w:lang w:val="en-CA"/>
        </w:rPr>
        <w:t>Digikey</w:t>
      </w:r>
      <w:proofErr w:type="spellEnd"/>
      <w:r w:rsidR="00465671">
        <w:rPr>
          <w:lang w:val="en-CA"/>
        </w:rPr>
        <w:t xml:space="preserve"> and Amazon.</w:t>
      </w:r>
    </w:p>
    <w:p w:rsidRPr="0024181B" w:rsidR="1F8712B8" w:rsidP="0024181B" w:rsidRDefault="179A3519" w14:paraId="3F5F5058" w14:textId="5F5C2A52">
      <w:pPr>
        <w:pStyle w:val="Heading3"/>
      </w:pPr>
      <w:bookmarkStart w:name="_Toc119591487" w:id="193"/>
      <w:bookmarkStart w:name="_Toc121507655" w:id="194"/>
      <w:bookmarkStart w:name="_Toc131499177" w:id="195"/>
      <w:commentRangeStart w:id="196"/>
      <w:commentRangeStart w:id="197"/>
      <w:r>
        <w:t>DC</w:t>
      </w:r>
      <w:r w:rsidR="00755F1E">
        <w:t xml:space="preserve"> Motor</w:t>
      </w:r>
      <w:bookmarkEnd w:id="193"/>
      <w:bookmarkEnd w:id="194"/>
      <w:commentRangeEnd w:id="196"/>
      <w:r w:rsidR="00900DE9">
        <w:rPr>
          <w:rStyle w:val="CommentReference"/>
        </w:rPr>
        <w:commentReference w:id="196"/>
      </w:r>
      <w:commentRangeEnd w:id="197"/>
      <w:r w:rsidR="00900DE9">
        <w:rPr>
          <w:rStyle w:val="CommentReference"/>
        </w:rPr>
        <w:commentReference w:id="197"/>
      </w:r>
      <w:bookmarkEnd w:id="195"/>
    </w:p>
    <w:p w:rsidRPr="00B61937" w:rsidR="00755F1E" w:rsidP="29362E05" w:rsidRDefault="00207847" w14:paraId="6A71D926" w14:textId="094C7F38">
      <w:pPr>
        <w:rPr>
          <w:rFonts w:cstheme="minorBidi"/>
        </w:rPr>
      </w:pPr>
      <w:r w:rsidRPr="29362E05">
        <w:rPr>
          <w:rFonts w:cstheme="minorBidi"/>
        </w:rPr>
        <w:t>Initially, a</w:t>
      </w:r>
      <w:r w:rsidRPr="29362E05" w:rsidR="00BB2495">
        <w:rPr>
          <w:rFonts w:cstheme="minorBidi"/>
        </w:rPr>
        <w:t xml:space="preserve"> vibrating</w:t>
      </w:r>
      <w:r w:rsidRPr="29362E05">
        <w:rPr>
          <w:rFonts w:cstheme="minorBidi"/>
        </w:rPr>
        <w:t xml:space="preserve"> DC motor was investigated to pro</w:t>
      </w:r>
      <w:r w:rsidRPr="29362E05" w:rsidR="00DB2F44">
        <w:rPr>
          <w:rFonts w:cstheme="minorBidi"/>
        </w:rPr>
        <w:t xml:space="preserve">duce vibrations by acting directly upon the table surface. </w:t>
      </w:r>
      <w:r w:rsidRPr="29362E05" w:rsidR="00755F1E">
        <w:rPr>
          <w:rFonts w:cstheme="minorBidi"/>
        </w:rPr>
        <w:t xml:space="preserve">This </w:t>
      </w:r>
      <w:r w:rsidRPr="29362E05" w:rsidR="00DB2F44">
        <w:rPr>
          <w:rFonts w:cstheme="minorBidi"/>
        </w:rPr>
        <w:t xml:space="preserve">involved </w:t>
      </w:r>
      <w:r w:rsidRPr="29362E05" w:rsidR="00755F1E">
        <w:rPr>
          <w:rFonts w:cstheme="minorBidi"/>
        </w:rPr>
        <w:t xml:space="preserve">a simple vibrating motor attached under a tabletop with some insulating pads near the legs for eliminating noise. First looked at was a brushless 3-phase motor </w:t>
      </w:r>
      <w:r w:rsidRPr="29362E05" w:rsidR="00755F1E">
        <w:rPr>
          <w:rFonts w:cstheme="minorBidi"/>
        </w:rPr>
        <w:lastRenderedPageBreak/>
        <w:t xml:space="preserve">with a </w:t>
      </w:r>
      <w:r w:rsidRPr="29362E05" w:rsidR="000D6A1C">
        <w:rPr>
          <w:rFonts w:cstheme="minorBidi"/>
        </w:rPr>
        <w:t>pulse-width modulation (</w:t>
      </w:r>
      <w:r w:rsidRPr="29362E05" w:rsidR="00755F1E">
        <w:rPr>
          <w:rFonts w:cstheme="minorBidi"/>
        </w:rPr>
        <w:t>PWM</w:t>
      </w:r>
      <w:r w:rsidRPr="29362E05" w:rsidR="000D6A1C">
        <w:rPr>
          <w:rFonts w:cstheme="minorBidi"/>
        </w:rPr>
        <w:t>)</w:t>
      </w:r>
      <w:r w:rsidRPr="29362E05" w:rsidR="00755F1E">
        <w:rPr>
          <w:rFonts w:cstheme="minorBidi"/>
        </w:rPr>
        <w:t xml:space="preserve"> controller to control the </w:t>
      </w:r>
      <w:r w:rsidRPr="29362E05" w:rsidR="000D6A1C">
        <w:rPr>
          <w:rFonts w:cstheme="minorBidi"/>
        </w:rPr>
        <w:t>revolutions per minute (</w:t>
      </w:r>
      <w:r w:rsidRPr="29362E05" w:rsidR="00755F1E">
        <w:rPr>
          <w:rFonts w:cstheme="minorBidi"/>
        </w:rPr>
        <w:t>RPM</w:t>
      </w:r>
      <w:r w:rsidRPr="29362E05" w:rsidR="000D6A1C">
        <w:rPr>
          <w:rFonts w:cstheme="minorBidi"/>
        </w:rPr>
        <w:t>)</w:t>
      </w:r>
      <w:r w:rsidRPr="29362E05" w:rsidR="00755F1E">
        <w:rPr>
          <w:rFonts w:cstheme="minorBidi"/>
        </w:rPr>
        <w:t xml:space="preserve"> of the motor.</w:t>
      </w:r>
      <w:r w:rsidRPr="29362E05" w:rsidR="7DCA4E1A">
        <w:rPr>
          <w:rFonts w:cstheme="minorBidi"/>
        </w:rPr>
        <w:t xml:space="preserve"> </w:t>
      </w:r>
      <w:r w:rsidRPr="29362E05" w:rsidR="4B0D9862">
        <w:rPr>
          <w:rFonts w:cstheme="minorBidi"/>
        </w:rPr>
        <w:t>PWM</w:t>
      </w:r>
      <w:r w:rsidRPr="29362E05" w:rsidR="000D6A1C">
        <w:rPr>
          <w:rFonts w:cstheme="minorBidi"/>
        </w:rPr>
        <w:t xml:space="preserve"> </w:t>
      </w:r>
      <w:r w:rsidRPr="29362E05" w:rsidR="4B0D9862">
        <w:rPr>
          <w:rFonts w:cstheme="minorBidi"/>
        </w:rPr>
        <w:t xml:space="preserve">is a way to control </w:t>
      </w:r>
      <w:r w:rsidRPr="29362E05" w:rsidR="31854396">
        <w:rPr>
          <w:rFonts w:cstheme="minorBidi"/>
        </w:rPr>
        <w:t>the input power</w:t>
      </w:r>
      <w:r w:rsidRPr="29362E05" w:rsidR="1364A77B">
        <w:rPr>
          <w:rFonts w:cstheme="minorBidi"/>
        </w:rPr>
        <w:t xml:space="preserve"> by pulsing </w:t>
      </w:r>
      <w:r w:rsidRPr="29362E05" w:rsidR="2D454949">
        <w:rPr>
          <w:rFonts w:cstheme="minorBidi"/>
        </w:rPr>
        <w:t xml:space="preserve">the signal </w:t>
      </w:r>
      <w:r w:rsidRPr="29362E05" w:rsidR="49528DAB">
        <w:rPr>
          <w:rFonts w:cstheme="minorBidi"/>
        </w:rPr>
        <w:t>which</w:t>
      </w:r>
      <w:r w:rsidRPr="29362E05" w:rsidR="0FBF23DF">
        <w:rPr>
          <w:rFonts w:cstheme="minorBidi"/>
        </w:rPr>
        <w:t xml:space="preserve"> reduces the average</w:t>
      </w:r>
      <w:r w:rsidRPr="29362E05" w:rsidR="086206F6">
        <w:rPr>
          <w:rFonts w:cstheme="minorBidi"/>
        </w:rPr>
        <w:t xml:space="preserve"> </w:t>
      </w:r>
      <w:r w:rsidRPr="29362E05" w:rsidR="0FBF23DF">
        <w:rPr>
          <w:rFonts w:cstheme="minorBidi"/>
        </w:rPr>
        <w:t>voltage</w:t>
      </w:r>
      <w:r w:rsidRPr="29362E05" w:rsidR="29A00CA3">
        <w:rPr>
          <w:rFonts w:cstheme="minorBidi"/>
        </w:rPr>
        <w:t>.</w:t>
      </w:r>
      <w:r w:rsidRPr="29362E05" w:rsidR="00755F1E">
        <w:rPr>
          <w:rFonts w:cstheme="minorBidi"/>
        </w:rPr>
        <w:t xml:space="preserve"> </w:t>
      </w:r>
      <w:r w:rsidRPr="29362E05" w:rsidR="412D358A">
        <w:rPr>
          <w:rFonts w:cstheme="minorBidi"/>
        </w:rPr>
        <w:t>RPM</w:t>
      </w:r>
      <w:r w:rsidRPr="29362E05" w:rsidR="00EA49C1">
        <w:rPr>
          <w:rFonts w:cstheme="minorBidi"/>
        </w:rPr>
        <w:t xml:space="preserve"> </w:t>
      </w:r>
      <w:r w:rsidRPr="29362E05" w:rsidR="412D358A">
        <w:rPr>
          <w:rFonts w:cstheme="minorBidi"/>
        </w:rPr>
        <w:t xml:space="preserve">is </w:t>
      </w:r>
      <w:r w:rsidRPr="29362E05" w:rsidR="6748BD2B">
        <w:rPr>
          <w:rFonts w:cstheme="minorBidi"/>
        </w:rPr>
        <w:t xml:space="preserve">directly proportional </w:t>
      </w:r>
      <w:proofErr w:type="gramStart"/>
      <w:r w:rsidRPr="29362E05" w:rsidR="6748BD2B">
        <w:rPr>
          <w:rFonts w:cstheme="minorBidi"/>
        </w:rPr>
        <w:t>with</w:t>
      </w:r>
      <w:proofErr w:type="gramEnd"/>
      <w:r w:rsidRPr="29362E05" w:rsidR="6748BD2B">
        <w:rPr>
          <w:rFonts w:cstheme="minorBidi"/>
        </w:rPr>
        <w:t xml:space="preserve"> </w:t>
      </w:r>
      <w:r w:rsidRPr="29362E05" w:rsidR="412D358A">
        <w:rPr>
          <w:rFonts w:cstheme="minorBidi"/>
        </w:rPr>
        <w:t xml:space="preserve">the </w:t>
      </w:r>
      <w:r w:rsidRPr="29362E05" w:rsidR="6748BD2B">
        <w:rPr>
          <w:rFonts w:cstheme="minorBidi"/>
        </w:rPr>
        <w:t xml:space="preserve">frequency </w:t>
      </w:r>
      <w:r w:rsidRPr="29362E05" w:rsidR="175E9A47">
        <w:rPr>
          <w:rFonts w:cstheme="minorBidi"/>
        </w:rPr>
        <w:t xml:space="preserve">of </w:t>
      </w:r>
      <w:r w:rsidRPr="29362E05" w:rsidR="6748BD2B">
        <w:rPr>
          <w:rFonts w:cstheme="minorBidi"/>
        </w:rPr>
        <w:t>vibrations</w:t>
      </w:r>
      <w:r w:rsidRPr="29362E05" w:rsidR="175E9A47">
        <w:rPr>
          <w:rFonts w:cstheme="minorBidi"/>
        </w:rPr>
        <w:t>.</w:t>
      </w:r>
      <w:r w:rsidRPr="29362E05" w:rsidR="00755F1E">
        <w:rPr>
          <w:rFonts w:cstheme="minorBidi"/>
        </w:rPr>
        <w:t xml:space="preserve"> </w:t>
      </w:r>
      <w:commentRangeStart w:id="198"/>
      <w:commentRangeStart w:id="199"/>
      <w:r w:rsidRPr="29362E05" w:rsidR="00755F1E">
        <w:rPr>
          <w:rFonts w:cstheme="minorBidi"/>
        </w:rPr>
        <w:t xml:space="preserve">However, most small motors have a limit where the vibration frequency stops decreasing at around </w:t>
      </w:r>
      <w:commentRangeStart w:id="200"/>
      <w:r w:rsidRPr="29362E05" w:rsidR="00755F1E">
        <w:rPr>
          <w:rFonts w:cstheme="minorBidi"/>
        </w:rPr>
        <w:t xml:space="preserve">30 Hz </w:t>
      </w:r>
      <w:commentRangeEnd w:id="198"/>
      <w:r w:rsidR="00371020">
        <w:rPr>
          <w:rStyle w:val="CommentReference"/>
          <w:rFonts w:cstheme="minorBidi"/>
          <w:lang w:val="en-CA"/>
        </w:rPr>
        <w:commentReference w:id="198"/>
      </w:r>
      <w:commentRangeEnd w:id="199"/>
      <w:r w:rsidR="00F62BB0">
        <w:rPr>
          <w:rStyle w:val="CommentReference"/>
          <w:rFonts w:cstheme="minorBidi"/>
          <w:lang w:val="en-CA"/>
        </w:rPr>
        <w:commentReference w:id="199"/>
      </w:r>
      <w:r w:rsidRPr="29362E05" w:rsidR="1B7D7224">
        <w:rPr>
          <w:rFonts w:cstheme="minorBidi"/>
        </w:rPr>
        <w:t xml:space="preserve">which is the minimum vibrations a normal vibrating motor can go due to the size and weight constraint of the </w:t>
      </w:r>
      <w:r w:rsidRPr="29362E05" w:rsidR="32C68080">
        <w:rPr>
          <w:rFonts w:cstheme="minorBidi"/>
        </w:rPr>
        <w:t>motor and shaft</w:t>
      </w:r>
      <w:commentRangeEnd w:id="200"/>
      <w:r w:rsidR="0008660E">
        <w:rPr>
          <w:rStyle w:val="CommentReference"/>
          <w:rFonts w:cstheme="minorBidi"/>
          <w:lang w:val="en-CA"/>
        </w:rPr>
        <w:commentReference w:id="200"/>
      </w:r>
      <w:r w:rsidRPr="29362E05" w:rsidR="007278ED">
        <w:rPr>
          <w:rFonts w:cstheme="minorBidi"/>
        </w:rPr>
        <w:t xml:space="preserve"> </w:t>
      </w:r>
      <w:r w:rsidRPr="29362E05" w:rsidR="00B54456">
        <w:rPr>
          <w:rFonts w:cstheme="minorBidi"/>
        </w:rPr>
        <w:t>. We are trying to achieve 2 to 20</w:t>
      </w:r>
      <w:proofErr w:type="gramStart"/>
      <w:r w:rsidRPr="29362E05" w:rsidR="00B54456">
        <w:rPr>
          <w:rFonts w:cstheme="minorBidi"/>
        </w:rPr>
        <w:t>Hz</w:t>
      </w:r>
      <w:proofErr w:type="gramEnd"/>
      <w:r w:rsidRPr="29362E05" w:rsidR="00B54456">
        <w:rPr>
          <w:rFonts w:cstheme="minorBidi"/>
        </w:rPr>
        <w:t xml:space="preserve"> which is not possible </w:t>
      </w:r>
      <w:r w:rsidRPr="29362E05" w:rsidR="00234769">
        <w:rPr>
          <w:rFonts w:cstheme="minorBidi"/>
        </w:rPr>
        <w:t>with these types of motors</w:t>
      </w:r>
      <w:r w:rsidRPr="29362E05" w:rsidR="1AB9D2F1">
        <w:rPr>
          <w:rFonts w:cstheme="minorBidi"/>
        </w:rPr>
        <w:t xml:space="preserve">. </w:t>
      </w:r>
      <w:commentRangeStart w:id="201"/>
      <w:r w:rsidRPr="29362E05" w:rsidR="007278ED">
        <w:rPr>
          <w:rFonts w:cstheme="minorBidi"/>
        </w:rPr>
        <w:t>(</w:t>
      </w:r>
      <w:r w:rsidRPr="29362E05" w:rsidR="00755F1E">
        <w:rPr>
          <w:rFonts w:cstheme="minorBidi"/>
        </w:rPr>
        <w:fldChar w:fldCharType="begin"/>
      </w:r>
      <w:r w:rsidRPr="29362E05" w:rsidR="00755F1E">
        <w:rPr>
          <w:rFonts w:cstheme="minorBidi"/>
        </w:rPr>
        <w:instrText xml:space="preserve"> REF _Ref117017625 \h </w:instrText>
      </w:r>
      <w:r w:rsidRPr="29362E05" w:rsidR="00B61937">
        <w:rPr>
          <w:rFonts w:cstheme="minorBidi"/>
        </w:rPr>
        <w:instrText xml:space="preserve"> \* MERGEFORMAT </w:instrText>
      </w:r>
      <w:r w:rsidRPr="29362E05" w:rsidR="00755F1E">
        <w:rPr>
          <w:rFonts w:cstheme="minorBidi"/>
        </w:rPr>
      </w:r>
      <w:r w:rsidRPr="29362E05" w:rsidR="00755F1E">
        <w:rPr>
          <w:rFonts w:cstheme="minorBidi"/>
        </w:rPr>
        <w:fldChar w:fldCharType="separate"/>
      </w:r>
      <w:r w:rsidRPr="29362E05" w:rsidR="003133FB">
        <w:rPr>
          <w:rFonts w:cstheme="minorBidi"/>
        </w:rPr>
        <w:t>Figure 7</w:t>
      </w:r>
      <w:r w:rsidRPr="29362E05" w:rsidR="00755F1E">
        <w:rPr>
          <w:rFonts w:cstheme="minorBidi"/>
        </w:rPr>
        <w:fldChar w:fldCharType="end"/>
      </w:r>
      <w:commentRangeEnd w:id="201"/>
      <w:r w:rsidR="000B2A5B">
        <w:rPr>
          <w:rStyle w:val="CommentReference"/>
          <w:rFonts w:cstheme="minorBidi"/>
          <w:lang w:val="en-CA"/>
        </w:rPr>
        <w:commentReference w:id="201"/>
      </w:r>
      <w:r w:rsidRPr="29362E05" w:rsidR="00755F1E">
        <w:rPr>
          <w:rFonts w:cstheme="minorBidi"/>
        </w:rPr>
        <w:t>)</w:t>
      </w:r>
      <w:r w:rsidRPr="29362E05" w:rsidR="7F47636D">
        <w:rPr>
          <w:rFonts w:cstheme="minorBidi"/>
        </w:rPr>
        <w:t xml:space="preserve"> shows that </w:t>
      </w:r>
      <w:r w:rsidRPr="29362E05" w:rsidR="67B54716">
        <w:rPr>
          <w:rFonts w:cstheme="minorBidi"/>
        </w:rPr>
        <w:t>most vibration motors that are not custom built have a cut-o</w:t>
      </w:r>
      <w:r w:rsidRPr="29362E05" w:rsidR="173E6A30">
        <w:rPr>
          <w:rFonts w:cstheme="minorBidi"/>
        </w:rPr>
        <w:t xml:space="preserve">ff frequency 30Hz </w:t>
      </w:r>
      <w:r w:rsidRPr="29362E05" w:rsidR="4FF1CB11">
        <w:rPr>
          <w:rFonts w:cstheme="minorBidi"/>
        </w:rPr>
        <w:t>when decreasing voltage supply to control the speed.</w:t>
      </w:r>
    </w:p>
    <w:p w:rsidR="00755F1E" w:rsidP="0050368C" w:rsidRDefault="00755F1E" w14:paraId="2CA4655E" w14:textId="0AE0849D">
      <w:r>
        <w:rPr>
          <w:noProof/>
        </w:rPr>
        <w:drawing>
          <wp:inline distT="0" distB="0" distL="0" distR="0" wp14:anchorId="76E68158" wp14:editId="0875DA8B">
            <wp:extent cx="5960853" cy="3199789"/>
            <wp:effectExtent l="0" t="0" r="1905" b="635"/>
            <wp:docPr id="313292484" name="Picture 3132924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92484"/>
                    <pic:cNvPicPr/>
                  </pic:nvPicPr>
                  <pic:blipFill rotWithShape="1">
                    <a:blip r:embed="rId39">
                      <a:extLst>
                        <a:ext uri="{28A0092B-C50C-407E-A947-70E740481C1C}">
                          <a14:useLocalDpi xmlns:a14="http://schemas.microsoft.com/office/drawing/2010/main" val="0"/>
                        </a:ext>
                      </a:extLst>
                    </a:blip>
                    <a:srcRect l="5391" t="2112" r="3690" b="7088"/>
                    <a:stretch/>
                  </pic:blipFill>
                  <pic:spPr bwMode="auto">
                    <a:xfrm>
                      <a:off x="0" y="0"/>
                      <a:ext cx="5973246" cy="3206442"/>
                    </a:xfrm>
                    <a:prstGeom prst="rect">
                      <a:avLst/>
                    </a:prstGeom>
                    <a:ln>
                      <a:noFill/>
                    </a:ln>
                    <a:extLst>
                      <a:ext uri="{53640926-AAD7-44D8-BBD7-CCE9431645EC}">
                        <a14:shadowObscured xmlns:a14="http://schemas.microsoft.com/office/drawing/2010/main"/>
                      </a:ext>
                    </a:extLst>
                  </pic:spPr>
                </pic:pic>
              </a:graphicData>
            </a:graphic>
          </wp:inline>
        </w:drawing>
      </w:r>
    </w:p>
    <w:p w:rsidR="00755F1E" w:rsidP="00152A71" w:rsidRDefault="00755F1E" w14:paraId="39D18377" w14:textId="17C3804E">
      <w:pPr>
        <w:pStyle w:val="Caption"/>
        <w:jc w:val="center"/>
      </w:pPr>
      <w:bookmarkStart w:name="_Ref117017625" w:id="202"/>
      <w:bookmarkStart w:name="_Toc131499113" w:id="203"/>
      <w:r>
        <w:t xml:space="preserve">Figure </w:t>
      </w:r>
      <w:r>
        <w:fldChar w:fldCharType="begin"/>
      </w:r>
      <w:r>
        <w:instrText>SEQ Figure \* ARABIC</w:instrText>
      </w:r>
      <w:r>
        <w:fldChar w:fldCharType="separate"/>
      </w:r>
      <w:r w:rsidR="003133FB">
        <w:rPr>
          <w:noProof/>
        </w:rPr>
        <w:t>7</w:t>
      </w:r>
      <w:r>
        <w:fldChar w:fldCharType="end"/>
      </w:r>
      <w:bookmarkEnd w:id="202"/>
      <w:r>
        <w:t xml:space="preserve"> </w:t>
      </w:r>
      <w:r w:rsidR="00E20FA3">
        <w:t>–</w:t>
      </w:r>
      <w:r>
        <w:t xml:space="preserve"> </w:t>
      </w:r>
      <w:r w:rsidR="00D126C7">
        <w:t xml:space="preserve">DC </w:t>
      </w:r>
      <w:r>
        <w:t xml:space="preserve">motor frequencies </w:t>
      </w:r>
      <w:sdt>
        <w:sdtPr>
          <w:id w:val="723343422"/>
          <w:lock w:val="contentLocked"/>
          <w:placeholder>
            <w:docPart w:val="212CBCA8FFFB4FD7AC3D4CE976717B15"/>
          </w:placeholder>
          <w:citation/>
        </w:sdtPr>
        <w:sdtEndPr/>
        <w:sdtContent>
          <w:r w:rsidR="00A35351">
            <w:fldChar w:fldCharType="begin"/>
          </w:r>
          <w:r w:rsidR="00A35351">
            <w:rPr>
              <w:lang w:val="en-US"/>
            </w:rPr>
            <w:instrText xml:space="preserve"> CITATION DCm22 \l 1033 </w:instrText>
          </w:r>
          <w:r w:rsidR="00A35351">
            <w:fldChar w:fldCharType="separate"/>
          </w:r>
          <w:r w:rsidRPr="00965F8E" w:rsidR="00965F8E">
            <w:rPr>
              <w:noProof/>
              <w:lang w:val="en-US"/>
            </w:rPr>
            <w:t>[14]</w:t>
          </w:r>
          <w:r w:rsidR="00A35351">
            <w:fldChar w:fldCharType="end"/>
          </w:r>
        </w:sdtContent>
      </w:sdt>
      <w:bookmarkEnd w:id="203"/>
    </w:p>
    <w:p w:rsidRPr="00B51541" w:rsidR="6B13D840" w:rsidP="4B31BBFD" w:rsidRDefault="00DB2F44" w14:paraId="0A5D36EF" w14:textId="2217EB1E">
      <w:pPr>
        <w:rPr>
          <w:rFonts w:eastAsia="Calibri" w:cstheme="minorHAnsi"/>
          <w:szCs w:val="24"/>
        </w:rPr>
      </w:pPr>
      <w:r>
        <w:rPr>
          <w:rFonts w:cstheme="minorBidi"/>
        </w:rPr>
        <w:t xml:space="preserve">Once the flexure-guided linear actuator was considered, </w:t>
      </w:r>
      <w:r w:rsidR="00755B26">
        <w:rPr>
          <w:rFonts w:cstheme="minorBidi"/>
        </w:rPr>
        <w:t>a new solution was needed</w:t>
      </w:r>
      <w:r>
        <w:rPr>
          <w:rFonts w:cstheme="minorBidi"/>
        </w:rPr>
        <w:t>. The JWST design uses a stepper motor to achieve precision adjustments. However, this design requires continuous and smooth operation,</w:t>
      </w:r>
      <w:r w:rsidR="00570489">
        <w:rPr>
          <w:rFonts w:cstheme="minorBidi"/>
        </w:rPr>
        <w:t xml:space="preserve"> which a DC motor can provide. </w:t>
      </w:r>
      <w:r w:rsidRPr="00B51541" w:rsidR="6B13D840">
        <w:rPr>
          <w:rFonts w:eastAsia="Calibri" w:cstheme="minorHAnsi"/>
          <w:szCs w:val="24"/>
        </w:rPr>
        <w:t>The motor used in this project is a 5V DC motor, which is connected to gears to transmit mechanical power</w:t>
      </w:r>
      <w:r w:rsidR="00570489">
        <w:rPr>
          <w:rFonts w:eastAsia="Calibri" w:cstheme="minorHAnsi"/>
          <w:szCs w:val="24"/>
        </w:rPr>
        <w:t xml:space="preserve"> to the linear actuator</w:t>
      </w:r>
      <w:r w:rsidRPr="00B51541" w:rsidR="6B13D840">
        <w:rPr>
          <w:rFonts w:eastAsia="Calibri" w:cstheme="minorHAnsi"/>
          <w:szCs w:val="24"/>
        </w:rPr>
        <w:t>. To control the motor, an L298N driver</w:t>
      </w:r>
      <w:r w:rsidR="00585FE4">
        <w:rPr>
          <w:rFonts w:eastAsia="Calibri" w:cstheme="minorHAnsi"/>
          <w:szCs w:val="24"/>
        </w:rPr>
        <w:t xml:space="preserve"> (</w:t>
      </w:r>
      <w:r w:rsidR="00585FE4">
        <w:rPr>
          <w:rFonts w:eastAsia="Calibri" w:cstheme="minorHAnsi"/>
          <w:szCs w:val="24"/>
        </w:rPr>
        <w:fldChar w:fldCharType="begin"/>
      </w:r>
      <w:r w:rsidR="00585FE4">
        <w:rPr>
          <w:rFonts w:eastAsia="Calibri" w:cstheme="minorHAnsi"/>
          <w:szCs w:val="24"/>
        </w:rPr>
        <w:instrText xml:space="preserve"> REF _Ref130810543 \h </w:instrText>
      </w:r>
      <w:r w:rsidR="000F70DB">
        <w:rPr>
          <w:rFonts w:eastAsia="Calibri" w:cstheme="minorHAnsi"/>
          <w:szCs w:val="24"/>
        </w:rPr>
        <w:instrText xml:space="preserve"> \* MERGEFORMAT </w:instrText>
      </w:r>
      <w:r w:rsidR="00585FE4">
        <w:rPr>
          <w:rFonts w:eastAsia="Calibri" w:cstheme="minorHAnsi"/>
          <w:szCs w:val="24"/>
        </w:rPr>
      </w:r>
      <w:r w:rsidR="00585FE4">
        <w:rPr>
          <w:rFonts w:eastAsia="Calibri" w:cstheme="minorHAnsi"/>
          <w:szCs w:val="24"/>
        </w:rPr>
        <w:fldChar w:fldCharType="separate"/>
      </w:r>
      <w:r w:rsidR="003133FB">
        <w:t xml:space="preserve">Figure </w:t>
      </w:r>
      <w:r w:rsidR="003133FB">
        <w:rPr>
          <w:noProof/>
        </w:rPr>
        <w:t>8</w:t>
      </w:r>
      <w:r w:rsidR="00585FE4">
        <w:rPr>
          <w:rFonts w:eastAsia="Calibri" w:cstheme="minorHAnsi"/>
          <w:szCs w:val="24"/>
        </w:rPr>
        <w:fldChar w:fldCharType="end"/>
      </w:r>
      <w:r w:rsidR="00585FE4">
        <w:rPr>
          <w:rFonts w:eastAsia="Calibri" w:cstheme="minorHAnsi"/>
          <w:szCs w:val="24"/>
        </w:rPr>
        <w:t xml:space="preserve">) </w:t>
      </w:r>
      <w:r w:rsidRPr="00B51541" w:rsidR="6B13D840">
        <w:rPr>
          <w:rFonts w:eastAsia="Calibri" w:cstheme="minorHAnsi"/>
          <w:szCs w:val="24"/>
        </w:rPr>
        <w:t>is used, which is connected to an Arduino Uno microcontroller. This driver provides the necessary voltage and current to the motor to control its speed and direction.</w:t>
      </w:r>
      <w:r w:rsidRPr="00B51541" w:rsidR="006E6A36">
        <w:rPr>
          <w:rFonts w:eastAsia="Calibri" w:cstheme="minorHAnsi"/>
          <w:szCs w:val="24"/>
        </w:rPr>
        <w:t xml:space="preserve"> The driver can run 2 motors at the same time and </w:t>
      </w:r>
      <w:r w:rsidRPr="00B51541" w:rsidR="00746D04">
        <w:rPr>
          <w:rFonts w:eastAsia="Calibri" w:cstheme="minorHAnsi"/>
          <w:szCs w:val="24"/>
        </w:rPr>
        <w:t xml:space="preserve">control them using </w:t>
      </w:r>
      <w:r w:rsidRPr="00B51541" w:rsidR="000D0E5C">
        <w:rPr>
          <w:rFonts w:eastAsia="Calibri" w:cstheme="minorHAnsi"/>
          <w:szCs w:val="24"/>
        </w:rPr>
        <w:t xml:space="preserve">different </w:t>
      </w:r>
      <w:r w:rsidRPr="00B51541" w:rsidR="00793177">
        <w:rPr>
          <w:rFonts w:eastAsia="Calibri" w:cstheme="minorHAnsi"/>
          <w:szCs w:val="24"/>
        </w:rPr>
        <w:t xml:space="preserve">PWM </w:t>
      </w:r>
      <w:proofErr w:type="gramStart"/>
      <w:r w:rsidRPr="00B51541" w:rsidR="00793177">
        <w:rPr>
          <w:rFonts w:eastAsia="Calibri" w:cstheme="minorHAnsi"/>
          <w:szCs w:val="24"/>
        </w:rPr>
        <w:t>signal</w:t>
      </w:r>
      <w:proofErr w:type="gramEnd"/>
      <w:r w:rsidRPr="00B51541" w:rsidR="00793177">
        <w:rPr>
          <w:rFonts w:eastAsia="Calibri" w:cstheme="minorHAnsi"/>
          <w:szCs w:val="24"/>
        </w:rPr>
        <w:t>.</w:t>
      </w:r>
      <w:r w:rsidRPr="00B51541" w:rsidR="00F27B50">
        <w:rPr>
          <w:rFonts w:eastAsia="Calibri" w:cstheme="minorHAnsi"/>
          <w:szCs w:val="24"/>
        </w:rPr>
        <w:t xml:space="preserve"> The figure below shows the </w:t>
      </w:r>
      <w:r w:rsidRPr="00B51541" w:rsidR="00295C20">
        <w:rPr>
          <w:rFonts w:eastAsia="Calibri" w:cstheme="minorHAnsi"/>
          <w:szCs w:val="24"/>
        </w:rPr>
        <w:t xml:space="preserve">connections of the </w:t>
      </w:r>
      <w:r w:rsidR="00F50CF9">
        <w:rPr>
          <w:rFonts w:eastAsia="Calibri" w:cstheme="minorHAnsi"/>
          <w:szCs w:val="24"/>
        </w:rPr>
        <w:t>L</w:t>
      </w:r>
      <w:r w:rsidRPr="00B51541" w:rsidR="006F7AD4">
        <w:rPr>
          <w:rFonts w:eastAsia="Calibri" w:cstheme="minorHAnsi"/>
          <w:szCs w:val="24"/>
        </w:rPr>
        <w:t>298N driver.</w:t>
      </w:r>
      <w:r w:rsidRPr="00B51541" w:rsidR="00F27B50">
        <w:rPr>
          <w:rFonts w:eastAsia="Calibri" w:cstheme="minorHAnsi"/>
          <w:szCs w:val="24"/>
        </w:rPr>
        <w:t xml:space="preserve"> </w:t>
      </w:r>
      <w:r w:rsidR="00C2064C">
        <w:rPr>
          <w:rFonts w:eastAsia="Calibri" w:cstheme="minorHAnsi"/>
          <w:noProof/>
          <w:szCs w:val="24"/>
        </w:rPr>
        <w:t>The driver needs a 12</w:t>
      </w:r>
      <w:r w:rsidR="00152A71">
        <w:rPr>
          <w:rFonts w:eastAsia="Calibri" w:cstheme="minorHAnsi"/>
          <w:noProof/>
          <w:szCs w:val="24"/>
        </w:rPr>
        <w:t>V</w:t>
      </w:r>
      <w:r w:rsidR="00C2064C">
        <w:rPr>
          <w:rFonts w:eastAsia="Calibri" w:cstheme="minorHAnsi"/>
          <w:noProof/>
          <w:szCs w:val="24"/>
        </w:rPr>
        <w:t xml:space="preserve"> dc power supply to run</w:t>
      </w:r>
      <w:r w:rsidR="00F50CF9">
        <w:rPr>
          <w:rFonts w:eastAsia="Calibri" w:cstheme="minorHAnsi"/>
          <w:noProof/>
          <w:szCs w:val="24"/>
        </w:rPr>
        <w:t xml:space="preserve"> </w:t>
      </w:r>
      <w:sdt>
        <w:sdtPr>
          <w:rPr>
            <w:rFonts w:eastAsia="Calibri" w:cstheme="minorHAnsi"/>
            <w:noProof/>
            <w:szCs w:val="24"/>
          </w:rPr>
          <w:id w:val="-24717638"/>
          <w:citation/>
        </w:sdtPr>
        <w:sdtEndPr/>
        <w:sdtContent>
          <w:r w:rsidR="00F50CF9">
            <w:rPr>
              <w:rFonts w:eastAsia="Calibri" w:cstheme="minorHAnsi"/>
              <w:noProof/>
              <w:szCs w:val="24"/>
            </w:rPr>
            <w:fldChar w:fldCharType="begin"/>
          </w:r>
          <w:r w:rsidR="00F50CF9">
            <w:rPr>
              <w:rFonts w:eastAsia="Calibri" w:cstheme="minorHAnsi"/>
              <w:noProof/>
              <w:szCs w:val="24"/>
            </w:rPr>
            <w:instrText xml:space="preserve"> CITATION ESP23 \l 1033 </w:instrText>
          </w:r>
          <w:r w:rsidR="00F50CF9">
            <w:rPr>
              <w:rFonts w:eastAsia="Calibri" w:cstheme="minorHAnsi"/>
              <w:noProof/>
              <w:szCs w:val="24"/>
            </w:rPr>
            <w:fldChar w:fldCharType="separate"/>
          </w:r>
          <w:r w:rsidRPr="00965F8E" w:rsidR="00965F8E">
            <w:rPr>
              <w:rFonts w:eastAsia="Calibri" w:cstheme="minorHAnsi"/>
              <w:noProof/>
              <w:szCs w:val="24"/>
            </w:rPr>
            <w:t>[15]</w:t>
          </w:r>
          <w:r w:rsidR="00F50CF9">
            <w:rPr>
              <w:rFonts w:eastAsia="Calibri" w:cstheme="minorHAnsi"/>
              <w:noProof/>
              <w:szCs w:val="24"/>
            </w:rPr>
            <w:fldChar w:fldCharType="end"/>
          </w:r>
        </w:sdtContent>
      </w:sdt>
      <w:r w:rsidR="00C2064C">
        <w:rPr>
          <w:rFonts w:eastAsia="Calibri" w:cstheme="minorHAnsi"/>
          <w:noProof/>
          <w:szCs w:val="24"/>
        </w:rPr>
        <w:t>.</w:t>
      </w:r>
    </w:p>
    <w:p w:rsidR="00152A71" w:rsidP="0086621F" w:rsidRDefault="008307EF" w14:paraId="58C6696F" w14:textId="77777777">
      <w:pPr>
        <w:keepNext/>
        <w:ind w:left="567" w:hanging="567"/>
        <w:jc w:val="center"/>
      </w:pPr>
      <w:r>
        <w:rPr>
          <w:noProof/>
        </w:rPr>
        <w:lastRenderedPageBreak/>
        <w:drawing>
          <wp:inline distT="0" distB="0" distL="0" distR="0" wp14:anchorId="456B44EF" wp14:editId="62A03FE0">
            <wp:extent cx="4166484" cy="2777656"/>
            <wp:effectExtent l="0" t="0" r="5715"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5731" cy="2783820"/>
                    </a:xfrm>
                    <a:prstGeom prst="rect">
                      <a:avLst/>
                    </a:prstGeom>
                    <a:noFill/>
                    <a:ln>
                      <a:noFill/>
                    </a:ln>
                  </pic:spPr>
                </pic:pic>
              </a:graphicData>
            </a:graphic>
          </wp:inline>
        </w:drawing>
      </w:r>
    </w:p>
    <w:p w:rsidR="4B31BBFD" w:rsidP="00152A71" w:rsidRDefault="00152A71" w14:paraId="3054F247" w14:textId="4CDCAB80">
      <w:pPr>
        <w:pStyle w:val="Caption"/>
        <w:jc w:val="center"/>
        <w:rPr>
          <w:rFonts w:eastAsia="Calibri" w:cstheme="minorHAnsi"/>
          <w:noProof/>
          <w:szCs w:val="24"/>
        </w:rPr>
      </w:pPr>
      <w:bookmarkStart w:name="_Ref130810543" w:id="204"/>
      <w:bookmarkStart w:name="_Toc131499114" w:id="205"/>
      <w:r>
        <w:t xml:space="preserve">Figure </w:t>
      </w:r>
      <w:r>
        <w:fldChar w:fldCharType="begin"/>
      </w:r>
      <w:r>
        <w:instrText>SEQ Figure \* ARABIC</w:instrText>
      </w:r>
      <w:r>
        <w:fldChar w:fldCharType="separate"/>
      </w:r>
      <w:r w:rsidR="003133FB">
        <w:rPr>
          <w:noProof/>
        </w:rPr>
        <w:t>8</w:t>
      </w:r>
      <w:r>
        <w:fldChar w:fldCharType="end"/>
      </w:r>
      <w:bookmarkEnd w:id="204"/>
      <w:r>
        <w:t xml:space="preserve"> </w:t>
      </w:r>
      <w:r w:rsidR="00E67081">
        <w:t>–</w:t>
      </w:r>
      <w:r>
        <w:t xml:space="preserve"> </w:t>
      </w:r>
      <w:r w:rsidR="00E50661">
        <w:t>L</w:t>
      </w:r>
      <w:r>
        <w:t>298N Motor Driver</w:t>
      </w:r>
      <w:bookmarkEnd w:id="205"/>
    </w:p>
    <w:p w:rsidRPr="00252D09" w:rsidR="4B31BBFD" w:rsidP="00252D09" w:rsidRDefault="4B31BBFD" w14:paraId="71089CC1" w14:textId="23FDB25E">
      <w:pPr>
        <w:jc w:val="center"/>
        <w:rPr>
          <w:rFonts w:eastAsia="Calibri" w:cstheme="minorHAnsi"/>
          <w:noProof/>
          <w:color w:val="374151"/>
          <w:sz w:val="16"/>
          <w:szCs w:val="16"/>
        </w:rPr>
      </w:pPr>
    </w:p>
    <w:p w:rsidR="001F29B9" w:rsidP="4B31BBFD" w:rsidRDefault="6B13D840" w14:paraId="6D5768DB" w14:textId="669581AF">
      <w:pPr>
        <w:rPr>
          <w:rFonts w:eastAsia="Calibri" w:cstheme="minorHAnsi"/>
          <w:szCs w:val="24"/>
        </w:rPr>
      </w:pPr>
      <w:r w:rsidRPr="00B51541">
        <w:rPr>
          <w:rFonts w:eastAsia="Calibri" w:cstheme="minorHAnsi"/>
          <w:szCs w:val="24"/>
        </w:rPr>
        <w:t>By controlling the motor's RPM, the speed and performance of the gears can be optimized to achieve the desired output. This setup enables the motor to run smoothly and efficiently while providing accurate feedback on its speed. Overall, this system provides a reliable and effective way to control the motor and ensure the proper functioning of the gears.</w:t>
      </w:r>
      <w:r w:rsidR="001D0585">
        <w:rPr>
          <w:rFonts w:eastAsia="Calibri" w:cstheme="minorHAnsi"/>
          <w:szCs w:val="24"/>
        </w:rPr>
        <w:t xml:space="preserve"> </w:t>
      </w:r>
    </w:p>
    <w:commentRangeStart w:id="206"/>
    <w:p w:rsidRPr="0086621F" w:rsidR="4B31BBFD" w:rsidP="29362E05" w:rsidRDefault="0050114F" w14:paraId="5DD21579" w14:textId="3F8654FE">
      <w:pPr>
        <w:rPr>
          <w:rFonts w:eastAsia="Calibri" w:cstheme="minorBidi"/>
          <w:noProof/>
          <w:color w:val="374151"/>
        </w:rPr>
      </w:pPr>
      <w:r w:rsidRPr="29362E05">
        <w:rPr>
          <w:rFonts w:eastAsia="Calibri" w:cstheme="minorBidi"/>
          <w:noProof/>
        </w:rPr>
        <w:fldChar w:fldCharType="begin"/>
      </w:r>
      <w:r w:rsidRPr="29362E05">
        <w:rPr>
          <w:rFonts w:eastAsia="Calibri" w:cstheme="minorBidi"/>
          <w:noProof/>
        </w:rPr>
        <w:instrText xml:space="preserve"> REF _Ref130807314 \h </w:instrText>
      </w:r>
      <w:r w:rsidRPr="29362E05">
        <w:rPr>
          <w:rFonts w:eastAsia="Calibri" w:cstheme="minorBidi"/>
          <w:noProof/>
        </w:rPr>
      </w:r>
      <w:r w:rsidRPr="29362E05">
        <w:rPr>
          <w:rFonts w:eastAsia="Calibri" w:cstheme="minorBidi"/>
          <w:noProof/>
        </w:rPr>
        <w:fldChar w:fldCharType="separate"/>
      </w:r>
      <w:r w:rsidR="003133FB">
        <w:t xml:space="preserve">Table </w:t>
      </w:r>
      <w:r w:rsidR="003133FB">
        <w:rPr>
          <w:noProof/>
        </w:rPr>
        <w:t>4</w:t>
      </w:r>
      <w:r w:rsidRPr="29362E05">
        <w:rPr>
          <w:rFonts w:eastAsia="Calibri" w:cstheme="minorBidi"/>
          <w:noProof/>
        </w:rPr>
        <w:fldChar w:fldCharType="end"/>
      </w:r>
      <w:commentRangeEnd w:id="206"/>
      <w:r w:rsidR="00BD28C0">
        <w:rPr>
          <w:rStyle w:val="CommentReference"/>
          <w:rFonts w:cstheme="minorBidi"/>
          <w:lang w:val="en-CA"/>
        </w:rPr>
        <w:commentReference w:id="206"/>
      </w:r>
      <w:r w:rsidRPr="29362E05" w:rsidR="7BAA74E6">
        <w:rPr>
          <w:rFonts w:eastAsia="Calibri" w:cstheme="minorBidi"/>
          <w:noProof/>
        </w:rPr>
        <w:t xml:space="preserve"> in part 5.3</w:t>
      </w:r>
      <w:r w:rsidRPr="29362E05" w:rsidR="00D14C2A">
        <w:rPr>
          <w:rFonts w:eastAsia="Calibri" w:cstheme="minorBidi"/>
          <w:noProof/>
        </w:rPr>
        <w:t xml:space="preserve"> </w:t>
      </w:r>
      <w:r w:rsidRPr="29362E05" w:rsidR="000D0B66">
        <w:rPr>
          <w:rFonts w:eastAsia="Calibri" w:cstheme="minorBidi"/>
          <w:noProof/>
        </w:rPr>
        <w:t>shows the speeds needed to achieve the desired frequencies</w:t>
      </w:r>
      <w:r w:rsidRPr="29362E05" w:rsidR="001F29B9">
        <w:rPr>
          <w:rFonts w:eastAsia="Calibri" w:cstheme="minorBidi"/>
          <w:noProof/>
        </w:rPr>
        <w:t xml:space="preserve">. The motor </w:t>
      </w:r>
      <w:r w:rsidRPr="29362E05" w:rsidR="008969D2">
        <w:rPr>
          <w:rFonts w:eastAsia="Calibri" w:cstheme="minorBidi"/>
          <w:noProof/>
        </w:rPr>
        <w:t>is</w:t>
      </w:r>
      <w:r w:rsidRPr="29362E05" w:rsidR="001F29B9">
        <w:rPr>
          <w:rFonts w:eastAsia="Calibri" w:cstheme="minorBidi"/>
          <w:noProof/>
        </w:rPr>
        <w:t xml:space="preserve"> connected</w:t>
      </w:r>
      <w:r w:rsidRPr="29362E05" w:rsidR="00D55937">
        <w:rPr>
          <w:rFonts w:eastAsia="Calibri" w:cstheme="minorBidi"/>
          <w:noProof/>
        </w:rPr>
        <w:t xml:space="preserve"> to the linear actuator </w:t>
      </w:r>
      <w:r w:rsidRPr="29362E05" w:rsidR="00F90D11">
        <w:rPr>
          <w:rFonts w:eastAsia="Calibri" w:cstheme="minorBidi"/>
          <w:noProof/>
        </w:rPr>
        <w:t>with a gear reduction system</w:t>
      </w:r>
      <w:r w:rsidRPr="29362E05" w:rsidR="00AC2325">
        <w:rPr>
          <w:rFonts w:eastAsia="Calibri" w:cstheme="minorBidi"/>
          <w:noProof/>
        </w:rPr>
        <w:t xml:space="preserve">. Since </w:t>
      </w:r>
      <w:r w:rsidRPr="29362E05" w:rsidR="008238DA">
        <w:rPr>
          <w:rFonts w:eastAsia="Calibri" w:cstheme="minorBidi"/>
          <w:noProof/>
        </w:rPr>
        <w:t xml:space="preserve">DC motor have less </w:t>
      </w:r>
      <w:r w:rsidRPr="29362E05" w:rsidR="005D03A6">
        <w:rPr>
          <w:rFonts w:eastAsia="Calibri" w:cstheme="minorBidi"/>
          <w:noProof/>
        </w:rPr>
        <w:t xml:space="preserve">noise when running </w:t>
      </w:r>
      <w:r w:rsidRPr="29362E05" w:rsidR="003E3D15">
        <w:rPr>
          <w:rFonts w:eastAsia="Calibri" w:cstheme="minorBidi"/>
          <w:noProof/>
        </w:rPr>
        <w:t xml:space="preserve">at higher speeds. </w:t>
      </w:r>
    </w:p>
    <w:p w:rsidRPr="00163089" w:rsidR="00755F1E" w:rsidP="0030285D" w:rsidRDefault="0030285D" w14:paraId="46B1CF58" w14:textId="511E199B">
      <w:pPr>
        <w:pStyle w:val="Heading2"/>
      </w:pPr>
      <w:bookmarkStart w:name="_Toc119591488" w:id="207"/>
      <w:bookmarkStart w:name="_Toc121507656" w:id="208"/>
      <w:r>
        <w:t xml:space="preserve"> </w:t>
      </w:r>
      <w:bookmarkStart w:name="_Ref131381092" w:id="209"/>
      <w:bookmarkStart w:name="_Toc131499178" w:id="210"/>
      <w:r w:rsidR="00755F1E">
        <w:t xml:space="preserve">Database </w:t>
      </w:r>
      <w:r w:rsidR="7862222E">
        <w:t>Selection</w:t>
      </w:r>
      <w:r w:rsidR="00755F1E">
        <w:t xml:space="preserve"> </w:t>
      </w:r>
      <w:r w:rsidR="3191AD53">
        <w:t>to</w:t>
      </w:r>
      <w:r w:rsidR="00755F1E">
        <w:t xml:space="preserve"> </w:t>
      </w:r>
      <w:r w:rsidR="498CE686">
        <w:t>S</w:t>
      </w:r>
      <w:r w:rsidR="00755F1E">
        <w:t xml:space="preserve">tore </w:t>
      </w:r>
      <w:r w:rsidR="006252AD">
        <w:t>A</w:t>
      </w:r>
      <w:r w:rsidR="00755F1E">
        <w:t>cquired</w:t>
      </w:r>
      <w:bookmarkEnd w:id="207"/>
      <w:bookmarkEnd w:id="208"/>
      <w:bookmarkEnd w:id="209"/>
      <w:r w:rsidR="007F578B">
        <w:t xml:space="preserve"> </w:t>
      </w:r>
      <w:r w:rsidR="17C5F80D">
        <w:t>D</w:t>
      </w:r>
      <w:r w:rsidR="00755F1E">
        <w:t>ata</w:t>
      </w:r>
      <w:bookmarkEnd w:id="210"/>
    </w:p>
    <w:p w:rsidRPr="00B61937" w:rsidR="00755F1E" w:rsidP="4782E530" w:rsidRDefault="00755F1E" w14:paraId="2E6C34A4" w14:textId="7AD4CE4C">
      <w:pPr>
        <w:rPr>
          <w:rFonts w:cstheme="minorBidi"/>
        </w:rPr>
      </w:pPr>
      <w:r w:rsidRPr="4782E530">
        <w:rPr>
          <w:rFonts w:cstheme="minorBidi"/>
        </w:rPr>
        <w:t>Keeping in mind the requirements of this project</w:t>
      </w:r>
      <w:r w:rsidRPr="4782E530" w:rsidR="409CCA28">
        <w:rPr>
          <w:rFonts w:cstheme="minorBidi"/>
        </w:rPr>
        <w:t xml:space="preserve"> and at the request of the Davy lab</w:t>
      </w:r>
      <w:r w:rsidRPr="4782E530">
        <w:rPr>
          <w:rFonts w:cstheme="minorBidi"/>
        </w:rPr>
        <w:t xml:space="preserve">, </w:t>
      </w:r>
      <w:r w:rsidRPr="2F016746" w:rsidR="3EA1AFBA">
        <w:rPr>
          <w:rFonts w:cstheme="minorBidi"/>
        </w:rPr>
        <w:t>a</w:t>
      </w:r>
      <w:r w:rsidRPr="4782E530" w:rsidR="05228093">
        <w:rPr>
          <w:rFonts w:cstheme="minorBidi"/>
        </w:rPr>
        <w:t xml:space="preserve"> </w:t>
      </w:r>
      <w:r w:rsidRPr="416ED95D" w:rsidR="3EA1AFBA">
        <w:rPr>
          <w:rFonts w:cstheme="minorBidi"/>
        </w:rPr>
        <w:t xml:space="preserve">database was </w:t>
      </w:r>
      <w:r w:rsidRPr="4782E530" w:rsidR="05228093">
        <w:rPr>
          <w:rFonts w:cstheme="minorBidi"/>
        </w:rPr>
        <w:t xml:space="preserve">needed </w:t>
      </w:r>
      <w:r w:rsidRPr="4782E530">
        <w:rPr>
          <w:rFonts w:cstheme="minorBidi"/>
        </w:rPr>
        <w:t xml:space="preserve">to store and retrieve data collected from various sensors of the design. </w:t>
      </w:r>
      <w:r w:rsidRPr="4782E530" w:rsidR="0A52A385">
        <w:rPr>
          <w:rFonts w:cstheme="minorBidi"/>
        </w:rPr>
        <w:t>A database comprises of three primary components: a</w:t>
      </w:r>
      <w:r w:rsidRPr="4782E530" w:rsidR="12A03337">
        <w:rPr>
          <w:rFonts w:cstheme="minorBidi"/>
        </w:rPr>
        <w:t xml:space="preserve"> database management system</w:t>
      </w:r>
      <w:r w:rsidRPr="4782E530" w:rsidR="0A8CA149">
        <w:rPr>
          <w:rFonts w:cstheme="minorBidi"/>
        </w:rPr>
        <w:t xml:space="preserve"> (DBMS), a query language, and a database schema.</w:t>
      </w:r>
      <w:r w:rsidRPr="4782E530" w:rsidR="67952DBF">
        <w:rPr>
          <w:rFonts w:cstheme="minorBidi"/>
        </w:rPr>
        <w:t xml:space="preserve"> </w:t>
      </w:r>
      <w:r w:rsidRPr="4782E530" w:rsidR="294DE2BF">
        <w:rPr>
          <w:rFonts w:cstheme="minorBidi"/>
        </w:rPr>
        <w:t xml:space="preserve">The actual storing and retrieval of data is handled by the DBMS, and users may interact with the data by sending queries to the DBMS using the query language. </w:t>
      </w:r>
      <w:r w:rsidRPr="4782E530" w:rsidR="42B82A8B">
        <w:rPr>
          <w:rFonts w:cstheme="minorBidi"/>
        </w:rPr>
        <w:t xml:space="preserve">Furthermore, a database schema describes how data is arranged and stored inside a database's logical structure, acting as a guide for the database management system to ensure the consistency and correctness of the data. </w:t>
      </w:r>
      <w:r w:rsidRPr="4782E530">
        <w:rPr>
          <w:rFonts w:cstheme="minorBidi"/>
        </w:rPr>
        <w:t xml:space="preserve">A database schema is included in Section </w:t>
      </w:r>
      <w:r w:rsidR="00D00612">
        <w:rPr>
          <w:rFonts w:cstheme="minorBidi"/>
        </w:rPr>
        <w:fldChar w:fldCharType="begin"/>
      </w:r>
      <w:r w:rsidR="00D00612">
        <w:rPr>
          <w:rFonts w:cstheme="minorBidi"/>
        </w:rPr>
        <w:instrText xml:space="preserve"> REF _Ref131393557 \n \h </w:instrText>
      </w:r>
      <w:r w:rsidR="00D00612">
        <w:rPr>
          <w:rFonts w:cstheme="minorBidi"/>
        </w:rPr>
      </w:r>
      <w:r w:rsidR="00D00612">
        <w:rPr>
          <w:rFonts w:cstheme="minorBidi"/>
        </w:rPr>
        <w:fldChar w:fldCharType="separate"/>
      </w:r>
      <w:r w:rsidR="003133FB">
        <w:rPr>
          <w:rFonts w:cstheme="minorBidi"/>
        </w:rPr>
        <w:t>5.4.1</w:t>
      </w:r>
      <w:r w:rsidR="00D00612">
        <w:rPr>
          <w:rFonts w:cstheme="minorBidi"/>
        </w:rPr>
        <w:fldChar w:fldCharType="end"/>
      </w:r>
      <w:r w:rsidRPr="4782E530">
        <w:rPr>
          <w:rFonts w:cstheme="minorBidi"/>
        </w:rPr>
        <w:t xml:space="preserve"> </w:t>
      </w:r>
      <w:r w:rsidR="00DD741C">
        <w:rPr>
          <w:rFonts w:cstheme="minorBidi"/>
        </w:rPr>
        <w:t>o</w:t>
      </w:r>
      <w:r w:rsidRPr="4782E530">
        <w:rPr>
          <w:rFonts w:cstheme="minorBidi"/>
        </w:rPr>
        <w:t>f the proposal to further explain and illustrate the design.</w:t>
      </w:r>
    </w:p>
    <w:p w:rsidR="00787C9D" w:rsidP="68796A56" w:rsidRDefault="70883029" w14:paraId="3EAA5F2B" w14:textId="6FF448BD">
      <w:pPr>
        <w:rPr>
          <w:rFonts w:cstheme="minorBidi"/>
        </w:rPr>
      </w:pPr>
      <w:r w:rsidRPr="68796A56">
        <w:rPr>
          <w:rFonts w:cstheme="minorBidi"/>
        </w:rPr>
        <w:t xml:space="preserve">Given the </w:t>
      </w:r>
      <w:r w:rsidRPr="68796A56" w:rsidR="7FB12AE3">
        <w:rPr>
          <w:rFonts w:cstheme="minorBidi"/>
        </w:rPr>
        <w:t>duration of the incubation period (up to 95 days)</w:t>
      </w:r>
      <w:r w:rsidRPr="68796A56">
        <w:rPr>
          <w:rFonts w:cstheme="minorBidi"/>
        </w:rPr>
        <w:t>,</w:t>
      </w:r>
      <w:r w:rsidRPr="68796A56" w:rsidR="19ABF42A">
        <w:rPr>
          <w:rFonts w:cstheme="minorBidi"/>
        </w:rPr>
        <w:t xml:space="preserve"> </w:t>
      </w:r>
      <w:r w:rsidRPr="68796A56" w:rsidR="678B0D7B">
        <w:rPr>
          <w:rFonts w:cstheme="minorBidi"/>
        </w:rPr>
        <w:t>our goal was to find a</w:t>
      </w:r>
      <w:r w:rsidRPr="68796A56">
        <w:rPr>
          <w:rFonts w:cstheme="minorBidi"/>
        </w:rPr>
        <w:t xml:space="preserve"> reliable database management system that could efficiently store and retrieve the large volumes of data gathered from </w:t>
      </w:r>
      <w:r w:rsidRPr="68796A56" w:rsidR="7C31F025">
        <w:rPr>
          <w:rFonts w:cstheme="minorBidi"/>
        </w:rPr>
        <w:t xml:space="preserve">the </w:t>
      </w:r>
      <w:r w:rsidRPr="68796A56">
        <w:rPr>
          <w:rFonts w:cstheme="minorBidi"/>
        </w:rPr>
        <w:t xml:space="preserve">sensors. </w:t>
      </w:r>
      <w:r w:rsidRPr="68164B0F" w:rsidR="3E53DE9F">
        <w:rPr>
          <w:rFonts w:cstheme="minorBidi"/>
        </w:rPr>
        <w:t>Different types of database management systems were identified during the research</w:t>
      </w:r>
      <w:r w:rsidRPr="306D11FC" w:rsidR="3E53DE9F">
        <w:rPr>
          <w:rFonts w:cstheme="minorBidi"/>
        </w:rPr>
        <w:t>, offering various options for the project</w:t>
      </w:r>
      <w:r w:rsidRPr="306D11FC" w:rsidR="78578B1B">
        <w:rPr>
          <w:rFonts w:cstheme="minorBidi"/>
        </w:rPr>
        <w:t>.</w:t>
      </w:r>
      <w:r w:rsidRPr="68796A56" w:rsidR="6503449E">
        <w:rPr>
          <w:rFonts w:cstheme="minorBidi"/>
        </w:rPr>
        <w:t xml:space="preserve"> </w:t>
      </w:r>
      <w:r w:rsidRPr="7AAE2155" w:rsidR="011733EC">
        <w:rPr>
          <w:rFonts w:cstheme="minorBidi"/>
        </w:rPr>
        <w:t>"</w:t>
      </w:r>
      <w:r w:rsidRPr="68796A56" w:rsidR="394CBE1C">
        <w:rPr>
          <w:rFonts w:cstheme="minorBidi"/>
        </w:rPr>
        <w:t xml:space="preserve">Relational Database Management </w:t>
      </w:r>
      <w:r w:rsidRPr="68796A56" w:rsidR="394CBE1C">
        <w:rPr>
          <w:rFonts w:cstheme="minorBidi"/>
        </w:rPr>
        <w:lastRenderedPageBreak/>
        <w:t>Systems</w:t>
      </w:r>
      <w:r w:rsidRPr="7AAE2155" w:rsidR="011733EC">
        <w:rPr>
          <w:rFonts w:cstheme="minorBidi"/>
        </w:rPr>
        <w:t>"</w:t>
      </w:r>
      <w:r w:rsidRPr="68796A56" w:rsidR="0AB6D216">
        <w:rPr>
          <w:rFonts w:cstheme="minorBidi"/>
        </w:rPr>
        <w:t xml:space="preserve"> (RDMS) </w:t>
      </w:r>
      <w:r w:rsidRPr="7AAE2155" w:rsidR="011733EC">
        <w:rPr>
          <w:rFonts w:cstheme="minorBidi"/>
        </w:rPr>
        <w:t xml:space="preserve">were compared </w:t>
      </w:r>
      <w:r w:rsidRPr="68796A56" w:rsidR="0AB6D216">
        <w:rPr>
          <w:rFonts w:cstheme="minorBidi"/>
        </w:rPr>
        <w:t xml:space="preserve">with </w:t>
      </w:r>
      <w:r w:rsidRPr="7AAE2155" w:rsidR="011733EC">
        <w:rPr>
          <w:rFonts w:cstheme="minorBidi"/>
        </w:rPr>
        <w:t>"</w:t>
      </w:r>
      <w:r w:rsidRPr="68796A56" w:rsidR="0AB6D216">
        <w:rPr>
          <w:rFonts w:cstheme="minorBidi"/>
        </w:rPr>
        <w:t>Not only Structured Query Language</w:t>
      </w:r>
      <w:r w:rsidRPr="7AAE2155" w:rsidR="011733EC">
        <w:rPr>
          <w:rFonts w:cstheme="minorBidi"/>
        </w:rPr>
        <w:t>"</w:t>
      </w:r>
      <w:r w:rsidRPr="68796A56" w:rsidR="0AB6D216">
        <w:rPr>
          <w:rFonts w:cstheme="minorBidi"/>
        </w:rPr>
        <w:t xml:space="preserve"> (NoSQL</w:t>
      </w:r>
      <w:r w:rsidRPr="7AAE2155" w:rsidR="011733EC">
        <w:rPr>
          <w:rFonts w:cstheme="minorBidi"/>
        </w:rPr>
        <w:t xml:space="preserve">) during the research. Initially, consideration was given to </w:t>
      </w:r>
      <w:r w:rsidRPr="5CD68DC0" w:rsidR="011733EC">
        <w:rPr>
          <w:rFonts w:cstheme="minorBidi"/>
        </w:rPr>
        <w:t>using</w:t>
      </w:r>
      <w:r w:rsidRPr="68796A56" w:rsidR="58624309">
        <w:rPr>
          <w:rFonts w:cstheme="minorBidi"/>
        </w:rPr>
        <w:t xml:space="preserve"> a NoSQL database, specifically Firebase</w:t>
      </w:r>
      <w:r w:rsidRPr="68796A56" w:rsidR="44E434C4">
        <w:rPr>
          <w:rFonts w:cstheme="minorBidi"/>
        </w:rPr>
        <w:t>, due to its real-time updates to a remote server</w:t>
      </w:r>
      <w:r w:rsidRPr="68796A56" w:rsidR="4422AA92">
        <w:rPr>
          <w:rFonts w:cstheme="minorBidi"/>
        </w:rPr>
        <w:t>. However</w:t>
      </w:r>
      <w:r w:rsidRPr="68796A56" w:rsidR="7FCA64FA">
        <w:rPr>
          <w:rFonts w:cstheme="minorBidi"/>
        </w:rPr>
        <w:t xml:space="preserve">, after </w:t>
      </w:r>
      <w:r w:rsidRPr="7AAE2155" w:rsidR="011733EC">
        <w:rPr>
          <w:rFonts w:cstheme="minorBidi"/>
        </w:rPr>
        <w:t xml:space="preserve">careful evaluation of the </w:t>
      </w:r>
      <w:r w:rsidRPr="68796A56" w:rsidR="7FCA64FA">
        <w:rPr>
          <w:rFonts w:cstheme="minorBidi"/>
        </w:rPr>
        <w:t xml:space="preserve">cost implications </w:t>
      </w:r>
      <w:r w:rsidRPr="7AAE2155" w:rsidR="011733EC">
        <w:rPr>
          <w:rFonts w:cstheme="minorBidi"/>
        </w:rPr>
        <w:t xml:space="preserve">associated with </w:t>
      </w:r>
      <w:r w:rsidRPr="68796A56" w:rsidR="7FCA64FA">
        <w:rPr>
          <w:rFonts w:cstheme="minorBidi"/>
        </w:rPr>
        <w:t xml:space="preserve">using Firebase, </w:t>
      </w:r>
      <w:r w:rsidRPr="7AAE2155" w:rsidR="011733EC">
        <w:rPr>
          <w:rFonts w:cstheme="minorBidi"/>
        </w:rPr>
        <w:t xml:space="preserve">the decision was made </w:t>
      </w:r>
      <w:r w:rsidRPr="68796A56" w:rsidR="7FCA64FA">
        <w:rPr>
          <w:rFonts w:cstheme="minorBidi"/>
        </w:rPr>
        <w:t>to opt for a</w:t>
      </w:r>
      <w:r w:rsidRPr="7AAE2155" w:rsidR="614673BE">
        <w:rPr>
          <w:rFonts w:cstheme="minorBidi"/>
        </w:rPr>
        <w:t xml:space="preserve"> </w:t>
      </w:r>
      <w:del w:author="Yuu Ono" w:date="2023-04-06T10:41:00Z" w:id="211">
        <w:r w:rsidRPr="7AAE2155" w:rsidDel="00BA7738" w:rsidR="614673BE">
          <w:rPr>
            <w:rFonts w:cstheme="minorBidi"/>
          </w:rPr>
          <w:delText xml:space="preserve">Relational Database Management </w:delText>
        </w:r>
        <w:r w:rsidRPr="7AAE2155" w:rsidDel="00BA7738" w:rsidR="011733EC">
          <w:rPr>
            <w:rFonts w:cstheme="minorBidi"/>
          </w:rPr>
          <w:delText>System</w:delText>
        </w:r>
        <w:r w:rsidRPr="7AAE2155" w:rsidDel="00BA7738" w:rsidR="614673BE">
          <w:rPr>
            <w:rFonts w:cstheme="minorBidi"/>
          </w:rPr>
          <w:delText xml:space="preserve"> (</w:delText>
        </w:r>
      </w:del>
      <w:r w:rsidRPr="7AAE2155" w:rsidR="614673BE">
        <w:rPr>
          <w:rFonts w:cstheme="minorBidi"/>
        </w:rPr>
        <w:t>RDMS)</w:t>
      </w:r>
      <w:r w:rsidRPr="7AAE2155" w:rsidR="2DA77BC8">
        <w:rPr>
          <w:rFonts w:cstheme="minorBidi"/>
        </w:rPr>
        <w:t xml:space="preserve"> instead. </w:t>
      </w:r>
      <w:r w:rsidRPr="7AAE2155" w:rsidR="79CDC4FD">
        <w:rPr>
          <w:rFonts w:cstheme="minorBidi"/>
        </w:rPr>
        <w:t>RDMS</w:t>
      </w:r>
      <w:r w:rsidRPr="7AAE2155" w:rsidR="0775DB92">
        <w:rPr>
          <w:rFonts w:cstheme="minorBidi"/>
        </w:rPr>
        <w:t xml:space="preserve"> was </w:t>
      </w:r>
      <w:r w:rsidRPr="7AAE2155" w:rsidR="011733EC">
        <w:rPr>
          <w:rFonts w:cstheme="minorBidi"/>
        </w:rPr>
        <w:t xml:space="preserve">considered </w:t>
      </w:r>
      <w:r w:rsidRPr="7AAE2155" w:rsidR="0775DB92">
        <w:rPr>
          <w:rFonts w:cstheme="minorBidi"/>
        </w:rPr>
        <w:t xml:space="preserve">a reliable choice </w:t>
      </w:r>
      <w:r w:rsidRPr="7AAE2155" w:rsidR="011733EC">
        <w:rPr>
          <w:rFonts w:cstheme="minorBidi"/>
        </w:rPr>
        <w:t>for the</w:t>
      </w:r>
      <w:r w:rsidRPr="7AAE2155" w:rsidR="0775DB92">
        <w:rPr>
          <w:rFonts w:cstheme="minorBidi"/>
        </w:rPr>
        <w:t xml:space="preserve"> project due </w:t>
      </w:r>
      <w:r w:rsidRPr="7AAE2155" w:rsidR="614673BE">
        <w:rPr>
          <w:rFonts w:cstheme="minorBidi"/>
        </w:rPr>
        <w:t xml:space="preserve">to </w:t>
      </w:r>
      <w:r w:rsidRPr="7AAE2155" w:rsidR="384AD822">
        <w:rPr>
          <w:rFonts w:cstheme="minorBidi"/>
        </w:rPr>
        <w:t>its</w:t>
      </w:r>
      <w:r w:rsidRPr="7AAE2155" w:rsidR="614673BE">
        <w:rPr>
          <w:rFonts w:cstheme="minorBidi"/>
        </w:rPr>
        <w:t xml:space="preserve"> widespread use and prior experience working with </w:t>
      </w:r>
      <w:r w:rsidRPr="7AAE2155" w:rsidR="384AD822">
        <w:rPr>
          <w:rFonts w:cstheme="minorBidi"/>
        </w:rPr>
        <w:t>it</w:t>
      </w:r>
      <w:r w:rsidRPr="7AAE2155" w:rsidR="614673BE">
        <w:rPr>
          <w:rFonts w:cstheme="minorBidi"/>
        </w:rPr>
        <w:t>.</w:t>
      </w:r>
      <w:r w:rsidRPr="68796A56" w:rsidR="614673BE">
        <w:rPr>
          <w:rFonts w:ascii="Calibri" w:hAnsi="Calibri" w:eastAsia="Calibri" w:cs="Calibri"/>
        </w:rPr>
        <w:t xml:space="preserve"> </w:t>
      </w:r>
      <w:r w:rsidRPr="68796A56" w:rsidR="70BE7F25">
        <w:rPr>
          <w:rFonts w:ascii="Calibri" w:hAnsi="Calibri" w:eastAsia="Calibri" w:cs="Calibri"/>
        </w:rPr>
        <w:t>Moreover, a</w:t>
      </w:r>
      <w:r w:rsidRPr="68796A56" w:rsidR="614673BE">
        <w:rPr>
          <w:rFonts w:ascii="Calibri" w:hAnsi="Calibri" w:eastAsia="Calibri" w:cs="Calibri"/>
        </w:rPr>
        <w:t xml:space="preserve">ccording to industry statistics, RDMS </w:t>
      </w:r>
      <w:r w:rsidRPr="68796A56" w:rsidR="2D426243">
        <w:rPr>
          <w:rFonts w:ascii="Calibri" w:hAnsi="Calibri" w:eastAsia="Calibri" w:cs="Calibri"/>
        </w:rPr>
        <w:t>is the</w:t>
      </w:r>
      <w:r w:rsidRPr="68796A56" w:rsidR="614673BE">
        <w:rPr>
          <w:rFonts w:ascii="Calibri" w:hAnsi="Calibri" w:eastAsia="Calibri" w:cs="Calibri"/>
        </w:rPr>
        <w:t xml:space="preserve"> most used type of database management system</w:t>
      </w:r>
      <w:r w:rsidRPr="68796A56" w:rsidR="37E13DC9">
        <w:rPr>
          <w:rFonts w:ascii="Calibri" w:hAnsi="Calibri" w:eastAsia="Calibri" w:cs="Calibri"/>
        </w:rPr>
        <w:t xml:space="preserve"> [11]</w:t>
      </w:r>
      <w:r w:rsidRPr="68796A56" w:rsidR="614673BE">
        <w:rPr>
          <w:rFonts w:ascii="Calibri" w:hAnsi="Calibri" w:eastAsia="Calibri" w:cs="Calibri"/>
        </w:rPr>
        <w:t xml:space="preserve">, </w:t>
      </w:r>
      <w:r w:rsidRPr="68796A56" w:rsidR="56100C80">
        <w:rPr>
          <w:rFonts w:ascii="Calibri" w:hAnsi="Calibri" w:eastAsia="Calibri" w:cs="Calibri"/>
        </w:rPr>
        <w:t>which made</w:t>
      </w:r>
      <w:r w:rsidRPr="68796A56" w:rsidR="614673BE">
        <w:rPr>
          <w:rFonts w:ascii="Calibri" w:hAnsi="Calibri" w:eastAsia="Calibri" w:cs="Calibri"/>
        </w:rPr>
        <w:t xml:space="preserve"> </w:t>
      </w:r>
      <w:r w:rsidRPr="68796A56" w:rsidR="2D426243">
        <w:rPr>
          <w:rFonts w:ascii="Calibri" w:hAnsi="Calibri" w:eastAsia="Calibri" w:cs="Calibri"/>
        </w:rPr>
        <w:t>it</w:t>
      </w:r>
      <w:r w:rsidRPr="68796A56" w:rsidR="614673BE">
        <w:rPr>
          <w:rFonts w:ascii="Calibri" w:hAnsi="Calibri" w:eastAsia="Calibri" w:cs="Calibri"/>
        </w:rPr>
        <w:t xml:space="preserve"> a reliable choice for </w:t>
      </w:r>
      <w:r w:rsidRPr="5C2EE4F9" w:rsidR="2D10C5C7">
        <w:rPr>
          <w:rFonts w:ascii="Calibri" w:hAnsi="Calibri" w:eastAsia="Calibri" w:cs="Calibri"/>
        </w:rPr>
        <w:t>this</w:t>
      </w:r>
      <w:r w:rsidRPr="68796A56" w:rsidR="614673BE">
        <w:rPr>
          <w:rFonts w:ascii="Calibri" w:hAnsi="Calibri" w:eastAsia="Calibri" w:cs="Calibri"/>
        </w:rPr>
        <w:t xml:space="preserve"> project</w:t>
      </w:r>
      <w:r w:rsidRPr="68796A56" w:rsidR="24A8B81A">
        <w:rPr>
          <w:rFonts w:cstheme="minorBidi"/>
        </w:rPr>
        <w:t>.</w:t>
      </w:r>
      <w:r w:rsidRPr="68796A56" w:rsidR="6E47F613">
        <w:rPr>
          <w:rFonts w:cstheme="minorBidi"/>
        </w:rPr>
        <w:t xml:space="preserve"> A day-to-day example of RDMS is banking.</w:t>
      </w:r>
      <w:r w:rsidRPr="68796A56" w:rsidR="3F183A2D">
        <w:rPr>
          <w:rFonts w:cstheme="minorBidi"/>
        </w:rPr>
        <w:t xml:space="preserve"> A bank uses an RDMS to store customer account details, transaction details, loan details, and other financial data. </w:t>
      </w:r>
      <w:r w:rsidRPr="68796A56" w:rsidR="6F220309">
        <w:rPr>
          <w:rFonts w:cstheme="minorBidi"/>
        </w:rPr>
        <w:t xml:space="preserve">An example can be seen in </w:t>
      </w:r>
      <w:del w:author="Yuu Ono" w:date="2023-04-06T10:42:00Z" w:id="212">
        <w:r w:rsidRPr="68796A56" w:rsidDel="009A430C" w:rsidR="6F220309">
          <w:rPr>
            <w:rFonts w:cstheme="minorBidi"/>
          </w:rPr>
          <w:delText xml:space="preserve">the figure </w:delText>
        </w:r>
      </w:del>
      <w:ins w:author="Yuu Ono" w:date="2023-04-06T10:42:00Z" w:id="213">
        <w:r w:rsidR="009A430C">
          <w:rPr>
            <w:rFonts w:cstheme="minorBidi"/>
          </w:rPr>
          <w:t>F</w:t>
        </w:r>
        <w:r w:rsidRPr="68796A56" w:rsidR="009A430C">
          <w:rPr>
            <w:rFonts w:cstheme="minorBidi"/>
          </w:rPr>
          <w:t xml:space="preserve">igure </w:t>
        </w:r>
      </w:ins>
      <w:del w:author="Yuu Ono" w:date="2023-04-06T10:42:00Z" w:id="214">
        <w:r w:rsidRPr="68796A56" w:rsidDel="009A430C" w:rsidR="6F220309">
          <w:rPr>
            <w:rFonts w:cstheme="minorBidi"/>
          </w:rPr>
          <w:delText>below</w:delText>
        </w:r>
      </w:del>
      <w:ins w:author="Yuu Ono" w:date="2023-04-06T10:42:00Z" w:id="215">
        <w:r w:rsidR="009A430C">
          <w:rPr>
            <w:rFonts w:cstheme="minorBidi"/>
          </w:rPr>
          <w:t>9</w:t>
        </w:r>
      </w:ins>
      <w:r w:rsidRPr="68796A56" w:rsidR="6F220309">
        <w:rPr>
          <w:rFonts w:cstheme="minorBidi"/>
        </w:rPr>
        <w:t>, where all the information is stored in a relational table like format.</w:t>
      </w:r>
    </w:p>
    <w:p w:rsidR="00FE36C7" w:rsidP="00FE36C7" w:rsidRDefault="52F0A7E5" w14:paraId="1DEE1AD2" w14:textId="77777777">
      <w:pPr>
        <w:keepNext/>
        <w:jc w:val="center"/>
      </w:pPr>
      <w:r>
        <w:rPr>
          <w:noProof/>
        </w:rPr>
        <w:drawing>
          <wp:inline distT="0" distB="0" distL="0" distR="0" wp14:anchorId="5F6B9C95" wp14:editId="7ACF5E6D">
            <wp:extent cx="5806633" cy="2867025"/>
            <wp:effectExtent l="0" t="0" r="3810" b="0"/>
            <wp:docPr id="877944070" name="Picture 87794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944070"/>
                    <pic:cNvPicPr/>
                  </pic:nvPicPr>
                  <pic:blipFill>
                    <a:blip r:embed="rId41">
                      <a:extLst>
                        <a:ext uri="{28A0092B-C50C-407E-A947-70E740481C1C}">
                          <a14:useLocalDpi xmlns:a14="http://schemas.microsoft.com/office/drawing/2010/main" val="0"/>
                        </a:ext>
                      </a:extLst>
                    </a:blip>
                    <a:stretch>
                      <a:fillRect/>
                    </a:stretch>
                  </pic:blipFill>
                  <pic:spPr>
                    <a:xfrm>
                      <a:off x="0" y="0"/>
                      <a:ext cx="5810869" cy="2869117"/>
                    </a:xfrm>
                    <a:prstGeom prst="rect">
                      <a:avLst/>
                    </a:prstGeom>
                  </pic:spPr>
                </pic:pic>
              </a:graphicData>
            </a:graphic>
          </wp:inline>
        </w:drawing>
      </w:r>
    </w:p>
    <w:p w:rsidR="0534DC98" w:rsidP="00B23CE8" w:rsidRDefault="00FE36C7" w14:paraId="3F7F3F46" w14:textId="73DCE859">
      <w:pPr>
        <w:pStyle w:val="Caption"/>
        <w:jc w:val="center"/>
      </w:pPr>
      <w:bookmarkStart w:name="_Toc131499115" w:id="216"/>
      <w:r>
        <w:t xml:space="preserve">Figure </w:t>
      </w:r>
      <w:r>
        <w:fldChar w:fldCharType="begin"/>
      </w:r>
      <w:r>
        <w:instrText>SEQ Figure \* ARABIC</w:instrText>
      </w:r>
      <w:r>
        <w:fldChar w:fldCharType="separate"/>
      </w:r>
      <w:r w:rsidR="003133FB">
        <w:rPr>
          <w:noProof/>
        </w:rPr>
        <w:t>9</w:t>
      </w:r>
      <w:r>
        <w:fldChar w:fldCharType="end"/>
      </w:r>
      <w:r>
        <w:t xml:space="preserve"> </w:t>
      </w:r>
      <w:r w:rsidR="00E67081">
        <w:t xml:space="preserve">– </w:t>
      </w:r>
      <w:r>
        <w:t>An</w:t>
      </w:r>
      <w:r w:rsidR="00E67081">
        <w:t xml:space="preserve"> </w:t>
      </w:r>
      <w:r>
        <w:t>example of a RDMS in banking</w:t>
      </w:r>
      <w:r>
        <w:rPr>
          <w:rFonts w:cstheme="majorHAnsi"/>
          <w:i w:val="0"/>
          <w:color w:val="auto"/>
          <w:sz w:val="24"/>
          <w:szCs w:val="28"/>
          <w:lang w:val="en-US"/>
        </w:rPr>
        <w:t xml:space="preserve"> </w:t>
      </w:r>
      <w:sdt>
        <w:sdtPr>
          <w:id w:val="-1605031001"/>
          <w:citation/>
        </w:sdtPr>
        <w:sdtEndPr/>
        <w:sdtContent>
          <w:r w:rsidR="001433D2">
            <w:fldChar w:fldCharType="begin"/>
          </w:r>
          <w:r w:rsidR="001433D2">
            <w:instrText xml:space="preserve"> CITATION Wik231 \l 4105 </w:instrText>
          </w:r>
          <w:r w:rsidR="001433D2">
            <w:fldChar w:fldCharType="separate"/>
          </w:r>
          <w:r w:rsidRPr="00965F8E" w:rsidR="00965F8E">
            <w:rPr>
              <w:noProof/>
            </w:rPr>
            <w:t>[16]</w:t>
          </w:r>
          <w:r w:rsidR="001433D2">
            <w:fldChar w:fldCharType="end"/>
          </w:r>
        </w:sdtContent>
      </w:sdt>
      <w:bookmarkEnd w:id="216"/>
    </w:p>
    <w:p w:rsidR="006112EC" w:rsidP="4782E530" w:rsidRDefault="4B75C83E" w14:paraId="5EDE51AA" w14:textId="59DE8D4A">
      <w:pPr>
        <w:rPr>
          <w:rFonts w:cstheme="minorBidi"/>
        </w:rPr>
      </w:pPr>
      <w:r w:rsidRPr="4782E530">
        <w:rPr>
          <w:rFonts w:cstheme="minorBidi"/>
        </w:rPr>
        <w:t xml:space="preserve">After determining that a </w:t>
      </w:r>
      <w:del w:author="Yuu Ono" w:date="2023-04-06T10:42:00Z" w:id="217">
        <w:r w:rsidRPr="4782E530" w:rsidDel="007B0FB9">
          <w:rPr>
            <w:rFonts w:cstheme="minorBidi"/>
          </w:rPr>
          <w:delText>relational database management system (</w:delText>
        </w:r>
      </w:del>
      <w:r w:rsidRPr="4782E530">
        <w:rPr>
          <w:rFonts w:cstheme="minorBidi"/>
        </w:rPr>
        <w:t xml:space="preserve">RDMS) was the best choice for the project, </w:t>
      </w:r>
      <w:r w:rsidR="00B23CE8">
        <w:rPr>
          <w:rFonts w:cstheme="minorBidi"/>
        </w:rPr>
        <w:t>it was</w:t>
      </w:r>
      <w:r w:rsidRPr="4782E530">
        <w:rPr>
          <w:rFonts w:cstheme="minorBidi"/>
        </w:rPr>
        <w:t xml:space="preserve"> compared </w:t>
      </w:r>
      <w:r w:rsidR="00B23CE8">
        <w:rPr>
          <w:rFonts w:cstheme="minorBidi"/>
        </w:rPr>
        <w:t xml:space="preserve">to </w:t>
      </w:r>
      <w:r w:rsidRPr="4782E530">
        <w:rPr>
          <w:rFonts w:cstheme="minorBidi"/>
        </w:rPr>
        <w:t>different options available</w:t>
      </w:r>
      <w:r w:rsidRPr="4782E530" w:rsidR="7F8EC750">
        <w:rPr>
          <w:rFonts w:cstheme="minorBidi"/>
        </w:rPr>
        <w:t xml:space="preserve"> under RDMS</w:t>
      </w:r>
      <w:r w:rsidRPr="4782E530">
        <w:rPr>
          <w:rFonts w:cstheme="minorBidi"/>
        </w:rPr>
        <w:t>, including MySQL, Post</w:t>
      </w:r>
      <w:r w:rsidRPr="4782E530" w:rsidR="6D15B20E">
        <w:rPr>
          <w:rFonts w:cstheme="minorBidi"/>
        </w:rPr>
        <w:t xml:space="preserve">greSQL, and SQLite. Following evaluation, </w:t>
      </w:r>
      <w:r w:rsidR="00B23CE8">
        <w:rPr>
          <w:rFonts w:cstheme="minorBidi"/>
        </w:rPr>
        <w:t xml:space="preserve">the choices were narrowed down </w:t>
      </w:r>
      <w:r w:rsidRPr="4782E530" w:rsidR="6D15B20E">
        <w:rPr>
          <w:rFonts w:cstheme="minorBidi"/>
        </w:rPr>
        <w:t>to SQLite and MySQL</w:t>
      </w:r>
      <w:r w:rsidRPr="4782E530" w:rsidR="76B6669A">
        <w:rPr>
          <w:rFonts w:cstheme="minorBidi"/>
        </w:rPr>
        <w:t xml:space="preserve"> </w:t>
      </w:r>
      <w:sdt>
        <w:sdtPr>
          <w:id w:val="-1578041207"/>
          <w:lock w:val="contentLocked"/>
          <w:placeholder>
            <w:docPart w:val="B66A29F5C7D149C8A007A2CCB79D4A36"/>
          </w:placeholder>
          <w:citation/>
        </w:sdtPr>
        <w:sdtEndPr/>
        <w:sdtContent>
          <w:r w:rsidR="000920AD">
            <w:fldChar w:fldCharType="begin"/>
          </w:r>
          <w:r w:rsidR="000920AD">
            <w:rPr>
              <w:lang w:val="en-CA"/>
            </w:rPr>
            <w:instrText xml:space="preserve"> CITATION Sta22 \l 4105 </w:instrText>
          </w:r>
          <w:r w:rsidR="000920AD">
            <w:fldChar w:fldCharType="separate"/>
          </w:r>
          <w:r w:rsidRPr="00965F8E" w:rsidR="00965F8E">
            <w:rPr>
              <w:noProof/>
              <w:lang w:val="en-CA"/>
            </w:rPr>
            <w:t>[17]</w:t>
          </w:r>
          <w:r w:rsidR="000920AD">
            <w:fldChar w:fldCharType="end"/>
          </w:r>
        </w:sdtContent>
      </w:sdt>
      <w:r w:rsidRPr="4782E530" w:rsidR="6D15B20E">
        <w:rPr>
          <w:rFonts w:cstheme="minorBidi"/>
        </w:rPr>
        <w:t>.</w:t>
      </w:r>
      <w:r w:rsidRPr="4782E530" w:rsidR="40551B1E">
        <w:rPr>
          <w:rFonts w:cstheme="minorBidi"/>
        </w:rPr>
        <w:t xml:space="preserve"> </w:t>
      </w:r>
      <w:r w:rsidRPr="4782E530" w:rsidR="1DAE2003">
        <w:rPr>
          <w:rFonts w:cstheme="minorBidi"/>
        </w:rPr>
        <w:t xml:space="preserve">Initially </w:t>
      </w:r>
      <w:r w:rsidRPr="774130E4" w:rsidR="11C11469">
        <w:rPr>
          <w:rFonts w:cstheme="minorBidi"/>
        </w:rPr>
        <w:t xml:space="preserve">a </w:t>
      </w:r>
      <w:r w:rsidRPr="06B5A035" w:rsidR="271B5832">
        <w:rPr>
          <w:rFonts w:cstheme="minorBidi"/>
        </w:rPr>
        <w:t xml:space="preserve">MySQL </w:t>
      </w:r>
      <w:r w:rsidRPr="774130E4" w:rsidR="2B9A1363">
        <w:rPr>
          <w:rFonts w:cstheme="minorBidi"/>
        </w:rPr>
        <w:t>database</w:t>
      </w:r>
      <w:r w:rsidRPr="774130E4" w:rsidR="271B5832">
        <w:rPr>
          <w:rFonts w:cstheme="minorBidi"/>
        </w:rPr>
        <w:t xml:space="preserve"> </w:t>
      </w:r>
      <w:r w:rsidRPr="06B5A035" w:rsidR="271B5832">
        <w:rPr>
          <w:rFonts w:cstheme="minorBidi"/>
        </w:rPr>
        <w:t>was</w:t>
      </w:r>
      <w:commentRangeStart w:id="218"/>
      <w:commentRangeEnd w:id="218"/>
      <w:r w:rsidR="00B23CE8">
        <w:rPr>
          <w:rStyle w:val="CommentReference"/>
          <w:rFonts w:cstheme="minorBidi"/>
          <w:lang w:val="en-CA"/>
        </w:rPr>
        <w:commentReference w:id="218"/>
      </w:r>
      <w:r w:rsidRPr="4782E530" w:rsidR="1DAE2003">
        <w:rPr>
          <w:rFonts w:cstheme="minorBidi"/>
        </w:rPr>
        <w:t xml:space="preserve"> considered </w:t>
      </w:r>
      <w:r w:rsidRPr="4782E530" w:rsidR="26FED3DF">
        <w:rPr>
          <w:rFonts w:cstheme="minorBidi"/>
        </w:rPr>
        <w:t xml:space="preserve">and partially </w:t>
      </w:r>
      <w:r w:rsidRPr="06B5A035" w:rsidR="2C5B958F">
        <w:rPr>
          <w:rFonts w:cstheme="minorBidi"/>
        </w:rPr>
        <w:t>implement</w:t>
      </w:r>
      <w:r w:rsidRPr="06B5A035" w:rsidR="2F81BAA0">
        <w:rPr>
          <w:rFonts w:cstheme="minorBidi"/>
        </w:rPr>
        <w:t>ed</w:t>
      </w:r>
      <w:r w:rsidRPr="4782E530" w:rsidR="40551B1E">
        <w:rPr>
          <w:rFonts w:cstheme="minorBidi"/>
        </w:rPr>
        <w:t xml:space="preserve"> </w:t>
      </w:r>
      <w:r w:rsidRPr="4782E530" w:rsidR="1DAE2003">
        <w:rPr>
          <w:rFonts w:cstheme="minorBidi"/>
        </w:rPr>
        <w:t xml:space="preserve">as our RDMS for the project due to its ability </w:t>
      </w:r>
      <w:r w:rsidRPr="4782E530" w:rsidR="1EA9B45D">
        <w:rPr>
          <w:rFonts w:cstheme="minorBidi"/>
        </w:rPr>
        <w:t xml:space="preserve">to </w:t>
      </w:r>
      <w:r w:rsidRPr="4782E530" w:rsidR="40551B1E">
        <w:rPr>
          <w:rFonts w:cstheme="minorBidi"/>
        </w:rPr>
        <w:t>handle larger amounts of data</w:t>
      </w:r>
      <w:r w:rsidRPr="4782E530" w:rsidR="1EA9B45D">
        <w:rPr>
          <w:rFonts w:cstheme="minorBidi"/>
        </w:rPr>
        <w:t xml:space="preserve"> and remote access capabilities</w:t>
      </w:r>
      <w:r w:rsidRPr="4782E530" w:rsidR="40551B1E">
        <w:rPr>
          <w:rFonts w:cstheme="minorBidi"/>
        </w:rPr>
        <w:t>,</w:t>
      </w:r>
      <w:r w:rsidRPr="4782E530" w:rsidR="351023EE">
        <w:rPr>
          <w:rFonts w:cstheme="minorBidi"/>
        </w:rPr>
        <w:t xml:space="preserve"> however,</w:t>
      </w:r>
      <w:r w:rsidRPr="4782E530" w:rsidR="40551B1E">
        <w:rPr>
          <w:rFonts w:cstheme="minorBidi"/>
        </w:rPr>
        <w:t xml:space="preserve"> its </w:t>
      </w:r>
      <w:r w:rsidRPr="4782E530" w:rsidR="25E44408">
        <w:rPr>
          <w:rFonts w:cstheme="minorBidi"/>
        </w:rPr>
        <w:t>implementation</w:t>
      </w:r>
      <w:r w:rsidRPr="4782E530" w:rsidR="40551B1E">
        <w:rPr>
          <w:rFonts w:cstheme="minorBidi"/>
        </w:rPr>
        <w:t xml:space="preserve"> on the Raspberry Pi proved to be challenging due to the use of MariaDB, a MySQL fork. The lack of adequate documentation and resources online further reinforced our decision to select SQLite. Additionally, SQLite’s lightweight nature, small memory footprint, and serverless architecture</w:t>
      </w:r>
      <w:r w:rsidRPr="4782E530" w:rsidR="25E44408">
        <w:rPr>
          <w:rFonts w:cstheme="minorBidi"/>
        </w:rPr>
        <w:t xml:space="preserve"> made it an efficient and cost-effective solution for storing and retrieving data collec</w:t>
      </w:r>
      <w:r w:rsidRPr="4782E530" w:rsidR="46897EB5">
        <w:rPr>
          <w:rFonts w:cstheme="minorBidi"/>
        </w:rPr>
        <w:t>ted.</w:t>
      </w:r>
      <w:r w:rsidRPr="4782E530" w:rsidR="1C96896C">
        <w:rPr>
          <w:rFonts w:cstheme="minorBidi"/>
        </w:rPr>
        <w:t xml:space="preserve"> A trade-off analysis is presented later in Section </w:t>
      </w:r>
      <w:r w:rsidR="002D3C03">
        <w:rPr>
          <w:rFonts w:cstheme="minorBidi"/>
        </w:rPr>
        <w:fldChar w:fldCharType="begin"/>
      </w:r>
      <w:r w:rsidR="002D3C03">
        <w:rPr>
          <w:rFonts w:cstheme="minorBidi"/>
        </w:rPr>
        <w:instrText xml:space="preserve"> REF _Ref131381067 \n \h </w:instrText>
      </w:r>
      <w:r w:rsidR="002D3C03">
        <w:rPr>
          <w:rFonts w:cstheme="minorBidi"/>
        </w:rPr>
      </w:r>
      <w:r w:rsidR="002D3C03">
        <w:rPr>
          <w:rFonts w:cstheme="minorBidi"/>
        </w:rPr>
        <w:fldChar w:fldCharType="separate"/>
      </w:r>
      <w:r w:rsidR="003133FB">
        <w:rPr>
          <w:rFonts w:cstheme="minorBidi"/>
        </w:rPr>
        <w:t>6.4</w:t>
      </w:r>
      <w:r w:rsidR="002D3C03">
        <w:rPr>
          <w:rFonts w:cstheme="minorBidi"/>
        </w:rPr>
        <w:fldChar w:fldCharType="end"/>
      </w:r>
      <w:r w:rsidRPr="2B7EDB48" w:rsidR="0759A404">
        <w:rPr>
          <w:rFonts w:cstheme="minorBidi"/>
        </w:rPr>
        <w:t xml:space="preserve"> </w:t>
      </w:r>
      <w:r w:rsidRPr="4782E530" w:rsidR="1C96896C">
        <w:rPr>
          <w:rFonts w:cstheme="minorBidi"/>
        </w:rPr>
        <w:t xml:space="preserve">of this report. </w:t>
      </w:r>
    </w:p>
    <w:p w:rsidRPr="00B61937" w:rsidR="00755F1E" w:rsidP="0E7117AF" w:rsidRDefault="0038011E" w14:paraId="272B0852" w14:textId="05FB320A">
      <w:pPr>
        <w:rPr>
          <w:rFonts w:cstheme="minorBidi"/>
        </w:rPr>
      </w:pPr>
      <w:r>
        <w:rPr>
          <w:rFonts w:cstheme="minorBidi"/>
        </w:rPr>
        <w:t xml:space="preserve">Choosing SQLite meant </w:t>
      </w:r>
      <w:r w:rsidR="00B316BC">
        <w:rPr>
          <w:rFonts w:cstheme="minorBidi"/>
        </w:rPr>
        <w:t>using</w:t>
      </w:r>
      <w:r>
        <w:rPr>
          <w:rFonts w:cstheme="minorBidi"/>
        </w:rPr>
        <w:t xml:space="preserve"> </w:t>
      </w:r>
      <w:r w:rsidR="009D7097">
        <w:rPr>
          <w:rFonts w:cstheme="minorBidi"/>
        </w:rPr>
        <w:t xml:space="preserve">SQL as the query language. </w:t>
      </w:r>
      <w:r w:rsidR="00F469ED">
        <w:rPr>
          <w:rFonts w:cstheme="minorBidi"/>
        </w:rPr>
        <w:t>This meant taking advantage of</w:t>
      </w:r>
      <w:r w:rsidR="004A5031">
        <w:rPr>
          <w:rFonts w:cstheme="minorBidi"/>
        </w:rPr>
        <w:t xml:space="preserve"> a </w:t>
      </w:r>
      <w:r w:rsidR="00810204">
        <w:rPr>
          <w:rFonts w:cstheme="minorBidi"/>
        </w:rPr>
        <w:t>well-established</w:t>
      </w:r>
      <w:r w:rsidR="004A5031">
        <w:rPr>
          <w:rFonts w:cstheme="minorBidi"/>
        </w:rPr>
        <w:t xml:space="preserve"> and widel</w:t>
      </w:r>
      <w:r w:rsidR="00810204">
        <w:rPr>
          <w:rFonts w:cstheme="minorBidi"/>
        </w:rPr>
        <w:t>y used language, allowing for efficient data management and manipulation</w:t>
      </w:r>
      <w:r w:rsidR="0001343B">
        <w:rPr>
          <w:rFonts w:cstheme="minorBidi"/>
        </w:rPr>
        <w:t xml:space="preserve"> </w:t>
      </w:r>
      <w:sdt>
        <w:sdtPr>
          <w:id w:val="878363476"/>
          <w:lock w:val="contentLocked"/>
          <w:placeholder>
            <w:docPart w:val="2C14B14FAAA34CE89801E6C258B7C522"/>
          </w:placeholder>
          <w:citation/>
        </w:sdtPr>
        <w:sdtEndPr/>
        <w:sdtContent>
          <w:r w:rsidRPr="70085562" w:rsidR="0001343B">
            <w:fldChar w:fldCharType="begin"/>
          </w:r>
          <w:r w:rsidRPr="70085562" w:rsidR="0001343B">
            <w:rPr>
              <w:lang w:val="en-CA"/>
            </w:rPr>
            <w:instrText xml:space="preserve"> CITATION Arj22 \l 4105 </w:instrText>
          </w:r>
          <w:r w:rsidRPr="70085562" w:rsidR="0001343B">
            <w:fldChar w:fldCharType="separate"/>
          </w:r>
          <w:r w:rsidRPr="00965F8E" w:rsidR="00965F8E">
            <w:rPr>
              <w:noProof/>
              <w:lang w:val="en-CA"/>
            </w:rPr>
            <w:t>[18]</w:t>
          </w:r>
          <w:r w:rsidRPr="70085562" w:rsidR="0001343B">
            <w:fldChar w:fldCharType="end"/>
          </w:r>
        </w:sdtContent>
      </w:sdt>
      <w:r w:rsidR="00810204">
        <w:rPr>
          <w:rFonts w:cstheme="minorBidi"/>
        </w:rPr>
        <w:t>.</w:t>
      </w:r>
      <w:r w:rsidR="00C14614">
        <w:rPr>
          <w:rFonts w:cstheme="minorBidi"/>
        </w:rPr>
        <w:t xml:space="preserve"> </w:t>
      </w:r>
      <w:r w:rsidR="00E52C32">
        <w:rPr>
          <w:rFonts w:cstheme="minorBidi"/>
        </w:rPr>
        <w:t>The languag</w:t>
      </w:r>
      <w:r w:rsidR="001D2BB6">
        <w:rPr>
          <w:rFonts w:cstheme="minorBidi"/>
        </w:rPr>
        <w:t xml:space="preserve">e’s syntax is straightforward, making it easier to </w:t>
      </w:r>
      <w:r w:rsidR="0001343B">
        <w:rPr>
          <w:rFonts w:cstheme="minorBidi"/>
        </w:rPr>
        <w:t>write</w:t>
      </w:r>
      <w:r w:rsidR="001D2BB6">
        <w:rPr>
          <w:rFonts w:cstheme="minorBidi"/>
        </w:rPr>
        <w:t xml:space="preserve"> complex queries and retrieve specific data points from large </w:t>
      </w:r>
      <w:r w:rsidR="0001343B">
        <w:rPr>
          <w:rFonts w:cstheme="minorBidi"/>
        </w:rPr>
        <w:t>d</w:t>
      </w:r>
      <w:r w:rsidR="00FD4DAE">
        <w:rPr>
          <w:rFonts w:cstheme="minorBidi"/>
        </w:rPr>
        <w:t xml:space="preserve">atasets. </w:t>
      </w:r>
      <w:r w:rsidR="00C14614">
        <w:rPr>
          <w:rFonts w:cstheme="minorBidi"/>
        </w:rPr>
        <w:t>Additionally, SQL’s ability to join tables and perform complex operations enables the lab to perform a more in-depth analysis of the data collected.</w:t>
      </w:r>
    </w:p>
    <w:p w:rsidRPr="007336E1" w:rsidR="00517D7A" w:rsidP="0030285D" w:rsidRDefault="0030285D" w14:paraId="2532B1A8" w14:textId="0A01F8DD">
      <w:pPr>
        <w:pStyle w:val="Heading2"/>
      </w:pPr>
      <w:r>
        <w:t xml:space="preserve"> </w:t>
      </w:r>
      <w:bookmarkStart w:name="_Toc131499179" w:id="220"/>
      <w:r w:rsidR="00820868">
        <w:t>User Interface</w:t>
      </w:r>
      <w:r w:rsidR="5FC3C4A6">
        <w:t xml:space="preserve"> </w:t>
      </w:r>
      <w:r w:rsidR="3981E9A8">
        <w:t>Framework</w:t>
      </w:r>
      <w:bookmarkEnd w:id="220"/>
    </w:p>
    <w:p w:rsidRPr="00B61937" w:rsidR="00755F1E" w:rsidP="0050368C" w:rsidRDefault="00755F1E" w14:paraId="645FC7D6" w14:textId="216FB8E2">
      <w:pPr>
        <w:rPr>
          <w:rFonts w:cstheme="minorHAnsi"/>
          <w:lang w:val="en-CA"/>
        </w:rPr>
      </w:pPr>
      <w:r w:rsidRPr="00B61937">
        <w:rPr>
          <w:rFonts w:cstheme="minorHAnsi"/>
          <w:lang w:val="en-CA"/>
        </w:rPr>
        <w:t xml:space="preserve">The </w:t>
      </w:r>
      <w:r w:rsidR="00820868">
        <w:rPr>
          <w:rFonts w:cstheme="minorHAnsi"/>
          <w:lang w:val="en-CA"/>
        </w:rPr>
        <w:t>User Interface</w:t>
      </w:r>
      <w:r w:rsidRPr="00B61937">
        <w:rPr>
          <w:rFonts w:cstheme="minorHAnsi"/>
          <w:lang w:val="en-CA"/>
        </w:rPr>
        <w:t xml:space="preserve"> (UI) is one of the main components that determines the user experience and how effectively the device can be used</w:t>
      </w:r>
      <w:r w:rsidR="006B003B">
        <w:rPr>
          <w:rFonts w:cstheme="minorHAnsi"/>
          <w:lang w:val="en-CA"/>
        </w:rPr>
        <w:t>, it’s</w:t>
      </w:r>
      <w:r w:rsidRPr="006B003B" w:rsidR="006B003B">
        <w:rPr>
          <w:rFonts w:cstheme="minorHAnsi"/>
          <w:lang w:val="en-CA"/>
        </w:rPr>
        <w:t xml:space="preserve"> composed of several components, including buttons, menus, text fields, and graphics. Each of these components plays a critical role in providing a clear and intuitive interface for users.</w:t>
      </w:r>
      <w:r w:rsidR="006B003B">
        <w:rPr>
          <w:rFonts w:cstheme="minorHAnsi"/>
          <w:lang w:val="en-CA"/>
        </w:rPr>
        <w:t xml:space="preserve"> </w:t>
      </w:r>
      <w:r w:rsidRPr="00FA714B" w:rsidR="00FA714B">
        <w:rPr>
          <w:rFonts w:cstheme="minorHAnsi"/>
          <w:lang w:val="en-CA"/>
        </w:rPr>
        <w:t>To design a UI properly, it is essential to understand the purpose of the application, the target audience, and the user's goals. It is also crucial to maintain consistency throughout the design, using the same visual language and layout to create a cohesive user experience.</w:t>
      </w:r>
      <w:r w:rsidRPr="00B61937">
        <w:rPr>
          <w:rFonts w:cstheme="minorHAnsi"/>
          <w:lang w:val="en-CA"/>
        </w:rPr>
        <w:t xml:space="preserve"> After researching the various options of frameworks available</w:t>
      </w:r>
      <w:r w:rsidR="00F46534">
        <w:rPr>
          <w:rFonts w:cstheme="minorHAnsi"/>
          <w:lang w:val="en-CA"/>
        </w:rPr>
        <w:t xml:space="preserve"> on the market</w:t>
      </w:r>
      <w:r w:rsidR="00B10088">
        <w:rPr>
          <w:rFonts w:cstheme="minorHAnsi"/>
          <w:lang w:val="en-CA"/>
        </w:rPr>
        <w:t xml:space="preserve">. </w:t>
      </w:r>
      <w:r w:rsidRPr="00B61937">
        <w:rPr>
          <w:rFonts w:cstheme="minorHAnsi"/>
          <w:lang w:val="en-CA"/>
        </w:rPr>
        <w:t>2 options</w:t>
      </w:r>
      <w:r w:rsidR="00B10088">
        <w:rPr>
          <w:rFonts w:cstheme="minorHAnsi"/>
          <w:lang w:val="en-CA"/>
        </w:rPr>
        <w:t xml:space="preserve"> seemed the most suitable for this project</w:t>
      </w:r>
      <w:r w:rsidRPr="00B61937">
        <w:rPr>
          <w:rFonts w:cstheme="minorHAnsi"/>
          <w:lang w:val="en-CA"/>
        </w:rPr>
        <w:t>: Kivy and PyQT</w:t>
      </w:r>
      <w:r w:rsidR="00A47A59">
        <w:rPr>
          <w:rFonts w:cstheme="minorHAnsi"/>
          <w:lang w:val="en-CA"/>
        </w:rPr>
        <w:t>5</w:t>
      </w:r>
      <w:r w:rsidRPr="00B61937">
        <w:rPr>
          <w:rFonts w:cstheme="minorHAnsi"/>
          <w:lang w:val="en-CA"/>
        </w:rPr>
        <w:t>.</w:t>
      </w:r>
    </w:p>
    <w:p w:rsidRPr="00B61937" w:rsidR="00755F1E" w:rsidP="0050368C" w:rsidRDefault="00755F1E" w14:paraId="498257A0" w14:textId="58FCA056">
      <w:pPr>
        <w:rPr>
          <w:rFonts w:cstheme="minorHAnsi"/>
          <w:lang w:val="en-CA"/>
        </w:rPr>
      </w:pPr>
      <w:r w:rsidRPr="00B61937">
        <w:rPr>
          <w:rFonts w:cstheme="minorHAnsi"/>
          <w:lang w:val="en-CA"/>
        </w:rPr>
        <w:t>Kivy and PyQT</w:t>
      </w:r>
      <w:r w:rsidR="00A47A59">
        <w:rPr>
          <w:rFonts w:cstheme="minorHAnsi"/>
          <w:lang w:val="en-CA"/>
        </w:rPr>
        <w:t>5</w:t>
      </w:r>
      <w:sdt>
        <w:sdtPr>
          <w:rPr>
            <w:rFonts w:cstheme="minorHAnsi"/>
            <w:lang w:val="en-CA"/>
          </w:rPr>
          <w:id w:val="-109131277"/>
          <w:citation/>
        </w:sdtPr>
        <w:sdtEndPr/>
        <w:sdtContent>
          <w:r w:rsidRPr="00B61937">
            <w:rPr>
              <w:rFonts w:cstheme="minorHAnsi"/>
              <w:lang w:val="en-CA"/>
            </w:rPr>
            <w:fldChar w:fldCharType="begin"/>
          </w:r>
          <w:r w:rsidR="00E75CAE">
            <w:rPr>
              <w:rFonts w:cstheme="minorHAnsi"/>
            </w:rPr>
            <w:instrText xml:space="preserve">CITATION Act22 \l 1033 </w:instrText>
          </w:r>
          <w:r w:rsidRPr="00B61937">
            <w:rPr>
              <w:rFonts w:cstheme="minorHAnsi"/>
              <w:lang w:val="en-CA"/>
            </w:rPr>
            <w:fldChar w:fldCharType="separate"/>
          </w:r>
          <w:r w:rsidR="00E75CAE">
            <w:rPr>
              <w:rFonts w:cstheme="minorHAnsi"/>
              <w:noProof/>
            </w:rPr>
            <w:t xml:space="preserve"> </w:t>
          </w:r>
          <w:r w:rsidRPr="00E75CAE" w:rsidR="00E75CAE">
            <w:rPr>
              <w:rFonts w:cstheme="minorHAnsi"/>
              <w:noProof/>
            </w:rPr>
            <w:t>[19]</w:t>
          </w:r>
          <w:r w:rsidRPr="00B61937">
            <w:rPr>
              <w:rFonts w:cstheme="minorHAnsi"/>
              <w:lang w:val="en-CA"/>
            </w:rPr>
            <w:fldChar w:fldCharType="end"/>
          </w:r>
        </w:sdtContent>
      </w:sdt>
      <w:r w:rsidRPr="00B61937">
        <w:rPr>
          <w:rFonts w:cstheme="minorHAnsi"/>
          <w:lang w:val="en-CA"/>
        </w:rPr>
        <w:t xml:space="preserve"> are two of the most used </w:t>
      </w:r>
      <w:r w:rsidR="00BC6027">
        <w:rPr>
          <w:rFonts w:cstheme="minorHAnsi"/>
          <w:lang w:val="en-CA"/>
        </w:rPr>
        <w:t>P</w:t>
      </w:r>
      <w:r w:rsidRPr="00B61937">
        <w:rPr>
          <w:rFonts w:cstheme="minorHAnsi"/>
          <w:lang w:val="en-CA"/>
        </w:rPr>
        <w:t xml:space="preserve">ython </w:t>
      </w:r>
      <w:r w:rsidR="00695C6B">
        <w:rPr>
          <w:rFonts w:cstheme="minorHAnsi"/>
          <w:lang w:val="en-CA"/>
        </w:rPr>
        <w:t xml:space="preserve">Graphical </w:t>
      </w:r>
      <w:r w:rsidR="00820868">
        <w:rPr>
          <w:rFonts w:cstheme="minorHAnsi"/>
          <w:lang w:val="en-CA"/>
        </w:rPr>
        <w:t>User Interface</w:t>
      </w:r>
      <w:r w:rsidR="00695C6B">
        <w:rPr>
          <w:rFonts w:cstheme="minorHAnsi"/>
          <w:lang w:val="en-CA"/>
        </w:rPr>
        <w:t xml:space="preserve"> (</w:t>
      </w:r>
      <w:r w:rsidRPr="00B61937">
        <w:rPr>
          <w:rFonts w:cstheme="minorHAnsi"/>
          <w:lang w:val="en-CA"/>
        </w:rPr>
        <w:t>GUI</w:t>
      </w:r>
      <w:r w:rsidR="00695C6B">
        <w:rPr>
          <w:rFonts w:cstheme="minorHAnsi"/>
          <w:lang w:val="en-CA"/>
        </w:rPr>
        <w:t>)</w:t>
      </w:r>
      <w:r w:rsidRPr="00B61937">
        <w:rPr>
          <w:rFonts w:cstheme="minorHAnsi"/>
          <w:lang w:val="en-CA"/>
        </w:rPr>
        <w:t xml:space="preserve"> frameworks in the industry. Kivy, was made from the ground up for mobile GUI design, with the purpose of making clean modern looking GUIs that can be used on most system software like Linux, Windows, macOS, and Raspberry pi. It has great documentation but lacks </w:t>
      </w:r>
      <w:r w:rsidR="000F1270">
        <w:rPr>
          <w:rFonts w:cstheme="minorHAnsi"/>
          <w:lang w:val="en-CA"/>
        </w:rPr>
        <w:t>community</w:t>
      </w:r>
      <w:r w:rsidRPr="00B61937">
        <w:rPr>
          <w:rFonts w:cstheme="minorHAnsi"/>
          <w:lang w:val="en-CA"/>
        </w:rPr>
        <w:t xml:space="preserve"> online resources.</w:t>
      </w:r>
    </w:p>
    <w:p w:rsidR="008960E3" w:rsidP="00A2095A" w:rsidRDefault="00755F1E" w14:paraId="2EDE0917" w14:textId="7F1CC9C9">
      <w:pPr>
        <w:rPr>
          <w:rFonts w:cstheme="minorHAnsi"/>
          <w:lang w:val="en-CA"/>
        </w:rPr>
      </w:pPr>
      <w:r w:rsidRPr="00B61937">
        <w:rPr>
          <w:rFonts w:cstheme="minorHAnsi"/>
          <w:lang w:val="en-CA"/>
        </w:rPr>
        <w:t>PyQT</w:t>
      </w:r>
      <w:r w:rsidR="00A47A59">
        <w:rPr>
          <w:rFonts w:cstheme="minorHAnsi"/>
          <w:lang w:val="en-CA"/>
        </w:rPr>
        <w:t>5</w:t>
      </w:r>
      <w:r w:rsidRPr="00B61937">
        <w:rPr>
          <w:rFonts w:cstheme="minorHAnsi"/>
          <w:lang w:val="en-CA"/>
        </w:rPr>
        <w:t xml:space="preserve"> on the other hand, has almost all the same features as Kivy but has an extra important feature that will be of great use in </w:t>
      </w:r>
      <w:r w:rsidR="00A32EE0">
        <w:rPr>
          <w:rFonts w:cstheme="minorHAnsi"/>
          <w:lang w:val="en-CA"/>
        </w:rPr>
        <w:t>this</w:t>
      </w:r>
      <w:r w:rsidRPr="00B61937">
        <w:rPr>
          <w:rFonts w:cstheme="minorHAnsi"/>
          <w:lang w:val="en-CA"/>
        </w:rPr>
        <w:t xml:space="preserve"> project. This feature is called QTDesigner</w:t>
      </w:r>
      <w:sdt>
        <w:sdtPr>
          <w:rPr>
            <w:rFonts w:cstheme="minorHAnsi"/>
            <w:lang w:val="en-CA"/>
          </w:rPr>
          <w:id w:val="1999685604"/>
          <w:citation/>
        </w:sdtPr>
        <w:sdtEndPr/>
        <w:sdtContent>
          <w:r w:rsidRPr="00B61937">
            <w:rPr>
              <w:rFonts w:cstheme="minorHAnsi"/>
              <w:lang w:val="en-CA"/>
            </w:rPr>
            <w:fldChar w:fldCharType="begin"/>
          </w:r>
          <w:r w:rsidRPr="00B61937">
            <w:rPr>
              <w:rFonts w:cstheme="minorHAnsi"/>
            </w:rPr>
            <w:instrText xml:space="preserve"> CITATION Leo21 \l 1033 </w:instrText>
          </w:r>
          <w:r w:rsidRPr="00B61937">
            <w:rPr>
              <w:rFonts w:cstheme="minorHAnsi"/>
              <w:lang w:val="en-CA"/>
            </w:rPr>
            <w:fldChar w:fldCharType="separate"/>
          </w:r>
          <w:r w:rsidR="00965F8E">
            <w:rPr>
              <w:rFonts w:cstheme="minorHAnsi"/>
              <w:noProof/>
            </w:rPr>
            <w:t xml:space="preserve"> </w:t>
          </w:r>
          <w:r w:rsidRPr="00965F8E" w:rsidR="00965F8E">
            <w:rPr>
              <w:rFonts w:cstheme="minorHAnsi"/>
              <w:noProof/>
            </w:rPr>
            <w:t>[20]</w:t>
          </w:r>
          <w:r w:rsidRPr="00B61937">
            <w:rPr>
              <w:rFonts w:cstheme="minorHAnsi"/>
              <w:lang w:val="en-CA"/>
            </w:rPr>
            <w:fldChar w:fldCharType="end"/>
          </w:r>
        </w:sdtContent>
      </w:sdt>
      <w:r w:rsidRPr="00B61937">
        <w:rPr>
          <w:rFonts w:cstheme="minorHAnsi"/>
          <w:lang w:val="en-CA"/>
        </w:rPr>
        <w:t>, it</w:t>
      </w:r>
      <w:r w:rsidR="00AB55F1">
        <w:rPr>
          <w:rFonts w:cstheme="minorHAnsi"/>
          <w:lang w:val="en-CA"/>
        </w:rPr>
        <w:t xml:space="preserve"> i</w:t>
      </w:r>
      <w:r w:rsidRPr="00B61937">
        <w:rPr>
          <w:rFonts w:cstheme="minorHAnsi"/>
          <w:lang w:val="en-CA"/>
        </w:rPr>
        <w:t xml:space="preserve">s a program that allows you to seamlessly create GUIs by designing </w:t>
      </w:r>
      <w:r w:rsidR="005340D7">
        <w:rPr>
          <w:rFonts w:cstheme="minorHAnsi"/>
          <w:lang w:val="en-CA"/>
        </w:rPr>
        <w:t>them</w:t>
      </w:r>
      <w:r w:rsidRPr="00B61937">
        <w:rPr>
          <w:rFonts w:cstheme="minorHAnsi"/>
          <w:lang w:val="en-CA"/>
        </w:rPr>
        <w:t xml:space="preserve"> on a 2D plane </w:t>
      </w:r>
      <w:r w:rsidR="00B7275D">
        <w:rPr>
          <w:rFonts w:cstheme="minorHAnsi"/>
          <w:lang w:val="en-CA"/>
        </w:rPr>
        <w:t xml:space="preserve">by adding elements </w:t>
      </w:r>
      <w:r w:rsidRPr="00B61937">
        <w:rPr>
          <w:rFonts w:cstheme="minorHAnsi"/>
          <w:lang w:val="en-CA"/>
        </w:rPr>
        <w:t xml:space="preserve">in a drag and drop fashion, and then adding functionality and style using python code. This allows for beautiful looking graphical interfaces that can be made with ease. </w:t>
      </w:r>
    </w:p>
    <w:p w:rsidR="008960E3" w:rsidP="00791E2F" w:rsidRDefault="001228FD" w14:paraId="48E28229" w14:textId="2BF54F29">
      <w:pPr>
        <w:rPr>
          <w:rFonts w:cstheme="minorHAnsi"/>
          <w:lang w:val="en-CA"/>
        </w:rPr>
      </w:pPr>
      <w:r>
        <w:rPr>
          <w:rFonts w:cstheme="minorHAnsi"/>
          <w:lang w:val="en-CA"/>
        </w:rPr>
        <w:t>B</w:t>
      </w:r>
      <w:r w:rsidR="00F767E7">
        <w:rPr>
          <w:rFonts w:cstheme="minorHAnsi"/>
          <w:lang w:val="en-CA"/>
        </w:rPr>
        <w:t xml:space="preserve">ased on </w:t>
      </w:r>
      <w:r w:rsidR="00850539">
        <w:rPr>
          <w:rFonts w:cstheme="minorHAnsi"/>
          <w:lang w:val="en-CA"/>
        </w:rPr>
        <w:t xml:space="preserve">the discussed features of PyQT5, mainly the QT Designer, </w:t>
      </w:r>
      <w:r w:rsidR="007047D7">
        <w:rPr>
          <w:rFonts w:cstheme="minorHAnsi"/>
          <w:lang w:val="en-CA"/>
        </w:rPr>
        <w:t xml:space="preserve">it was chosen to be the </w:t>
      </w:r>
      <w:r w:rsidR="00F73EF3">
        <w:rPr>
          <w:rFonts w:cstheme="minorHAnsi"/>
          <w:lang w:val="en-CA"/>
        </w:rPr>
        <w:t xml:space="preserve">best </w:t>
      </w:r>
      <w:r w:rsidR="007047D7">
        <w:rPr>
          <w:rFonts w:cstheme="minorHAnsi"/>
          <w:lang w:val="en-CA"/>
        </w:rPr>
        <w:t xml:space="preserve">framework </w:t>
      </w:r>
      <w:r w:rsidR="00927BF9">
        <w:rPr>
          <w:rFonts w:cstheme="minorHAnsi"/>
          <w:lang w:val="en-CA"/>
        </w:rPr>
        <w:t xml:space="preserve">to be </w:t>
      </w:r>
      <w:r w:rsidR="00246455">
        <w:rPr>
          <w:rFonts w:cstheme="minorHAnsi"/>
          <w:lang w:val="en-CA"/>
        </w:rPr>
        <w:t xml:space="preserve">used to design and build the </w:t>
      </w:r>
      <w:r w:rsidR="00820868">
        <w:rPr>
          <w:rFonts w:cstheme="minorHAnsi"/>
          <w:lang w:val="en-CA"/>
        </w:rPr>
        <w:t>User Interface</w:t>
      </w:r>
      <w:r w:rsidR="00C21111">
        <w:rPr>
          <w:rFonts w:cstheme="minorHAnsi"/>
          <w:lang w:val="en-CA"/>
        </w:rPr>
        <w:t>.</w:t>
      </w:r>
      <w:r w:rsidR="004E539A">
        <w:rPr>
          <w:rFonts w:cstheme="minorHAnsi"/>
          <w:lang w:val="en-CA"/>
        </w:rPr>
        <w:t xml:space="preserve"> The Davy lab</w:t>
      </w:r>
      <w:r w:rsidR="005F4AD3">
        <w:rPr>
          <w:rFonts w:cstheme="minorHAnsi"/>
          <w:lang w:val="en-CA"/>
        </w:rPr>
        <w:t xml:space="preserve"> and the project team</w:t>
      </w:r>
      <w:r w:rsidR="00563EE2">
        <w:rPr>
          <w:rFonts w:cstheme="minorHAnsi"/>
          <w:lang w:val="en-CA"/>
        </w:rPr>
        <w:t xml:space="preserve"> on multiple occasions</w:t>
      </w:r>
      <w:r w:rsidR="004E539A">
        <w:rPr>
          <w:rFonts w:cstheme="minorHAnsi"/>
          <w:lang w:val="en-CA"/>
        </w:rPr>
        <w:t xml:space="preserve"> </w:t>
      </w:r>
      <w:r w:rsidR="00674591">
        <w:rPr>
          <w:rFonts w:cstheme="minorHAnsi"/>
          <w:lang w:val="en-CA"/>
        </w:rPr>
        <w:t>discussed</w:t>
      </w:r>
      <w:r w:rsidR="001E43A0">
        <w:rPr>
          <w:rFonts w:cstheme="minorHAnsi"/>
          <w:lang w:val="en-CA"/>
        </w:rPr>
        <w:t xml:space="preserve"> and agreed on</w:t>
      </w:r>
      <w:r w:rsidR="00674591">
        <w:rPr>
          <w:rFonts w:cstheme="minorHAnsi"/>
          <w:lang w:val="en-CA"/>
        </w:rPr>
        <w:t xml:space="preserve"> features and elements </w:t>
      </w:r>
      <w:r w:rsidR="001E43A0">
        <w:rPr>
          <w:rFonts w:cstheme="minorHAnsi"/>
          <w:lang w:val="en-CA"/>
        </w:rPr>
        <w:t xml:space="preserve">expected </w:t>
      </w:r>
      <w:r w:rsidR="00A5284D">
        <w:rPr>
          <w:rFonts w:cstheme="minorHAnsi"/>
          <w:lang w:val="en-CA"/>
        </w:rPr>
        <w:t>to be in the UI’s design</w:t>
      </w:r>
      <w:r w:rsidR="001F3CBD">
        <w:rPr>
          <w:rFonts w:cstheme="minorHAnsi"/>
          <w:lang w:val="en-CA"/>
        </w:rPr>
        <w:t xml:space="preserve">, </w:t>
      </w:r>
      <w:r w:rsidR="004D4EBC">
        <w:rPr>
          <w:rFonts w:cstheme="minorHAnsi"/>
          <w:lang w:val="en-CA"/>
        </w:rPr>
        <w:t>multiple iteration</w:t>
      </w:r>
      <w:r w:rsidR="008C2212">
        <w:rPr>
          <w:rFonts w:cstheme="minorHAnsi"/>
          <w:lang w:val="en-CA"/>
        </w:rPr>
        <w:t>s</w:t>
      </w:r>
      <w:r w:rsidR="004D4EBC">
        <w:rPr>
          <w:rFonts w:cstheme="minorHAnsi"/>
          <w:lang w:val="en-CA"/>
        </w:rPr>
        <w:t xml:space="preserve"> </w:t>
      </w:r>
      <w:r w:rsidR="00E73D0F">
        <w:rPr>
          <w:rFonts w:cstheme="minorHAnsi"/>
          <w:lang w:val="en-CA"/>
        </w:rPr>
        <w:t xml:space="preserve">were </w:t>
      </w:r>
      <w:r w:rsidR="000F24FB">
        <w:rPr>
          <w:rFonts w:cstheme="minorHAnsi"/>
          <w:lang w:val="en-CA"/>
        </w:rPr>
        <w:t>provided,</w:t>
      </w:r>
      <w:r w:rsidR="00E73D0F">
        <w:rPr>
          <w:rFonts w:cstheme="minorHAnsi"/>
          <w:lang w:val="en-CA"/>
        </w:rPr>
        <w:t xml:space="preserve"> and </w:t>
      </w:r>
      <w:r w:rsidR="00BF2593">
        <w:rPr>
          <w:rFonts w:cstheme="minorHAnsi"/>
          <w:lang w:val="en-CA"/>
        </w:rPr>
        <w:t xml:space="preserve">the design </w:t>
      </w:r>
      <w:r w:rsidR="00D73020">
        <w:rPr>
          <w:rFonts w:cstheme="minorHAnsi"/>
          <w:lang w:val="en-CA"/>
        </w:rPr>
        <w:t xml:space="preserve">and functionalities were tweaked until </w:t>
      </w:r>
      <w:r w:rsidR="00377D89">
        <w:rPr>
          <w:rFonts w:cstheme="minorHAnsi"/>
          <w:lang w:val="en-CA"/>
        </w:rPr>
        <w:t xml:space="preserve">a satisfactory version was reached. Because of </w:t>
      </w:r>
      <w:r w:rsidR="00F14792">
        <w:rPr>
          <w:rFonts w:cstheme="minorHAnsi"/>
          <w:lang w:val="en-CA"/>
        </w:rPr>
        <w:t xml:space="preserve">the designer software that </w:t>
      </w:r>
      <w:r w:rsidR="002D7FCB">
        <w:rPr>
          <w:rFonts w:cstheme="minorHAnsi"/>
          <w:lang w:val="en-CA"/>
        </w:rPr>
        <w:t xml:space="preserve">is part of PyQt5, </w:t>
      </w:r>
      <w:r w:rsidR="00835606">
        <w:rPr>
          <w:rFonts w:cstheme="minorHAnsi"/>
          <w:lang w:val="en-CA"/>
        </w:rPr>
        <w:t>the devel</w:t>
      </w:r>
      <w:r w:rsidR="0068536A">
        <w:rPr>
          <w:rFonts w:cstheme="minorHAnsi"/>
          <w:lang w:val="en-CA"/>
        </w:rPr>
        <w:t>opment times of each iteration w</w:t>
      </w:r>
      <w:r w:rsidR="002F372E">
        <w:rPr>
          <w:rFonts w:cstheme="minorHAnsi"/>
          <w:lang w:val="en-CA"/>
        </w:rPr>
        <w:t>here significantly reduced</w:t>
      </w:r>
      <w:r w:rsidR="00FA08A3">
        <w:rPr>
          <w:rFonts w:cstheme="minorHAnsi"/>
          <w:lang w:val="en-CA"/>
        </w:rPr>
        <w:t xml:space="preserve"> because </w:t>
      </w:r>
      <w:r w:rsidR="00602920">
        <w:rPr>
          <w:rFonts w:cstheme="minorHAnsi"/>
          <w:lang w:val="en-CA"/>
        </w:rPr>
        <w:t xml:space="preserve">it proved the </w:t>
      </w:r>
      <w:r w:rsidR="002F372E">
        <w:rPr>
          <w:rFonts w:cstheme="minorHAnsi"/>
          <w:lang w:val="en-CA"/>
        </w:rPr>
        <w:t>ability to change the design and elements of the pages</w:t>
      </w:r>
      <w:r w:rsidR="001C4E51">
        <w:rPr>
          <w:rFonts w:cstheme="minorHAnsi"/>
          <w:lang w:val="en-CA"/>
        </w:rPr>
        <w:t xml:space="preserve"> and dynamically add them</w:t>
      </w:r>
      <w:r w:rsidR="00090F63">
        <w:rPr>
          <w:rFonts w:cstheme="minorHAnsi"/>
          <w:lang w:val="en-CA"/>
        </w:rPr>
        <w:t xml:space="preserve"> in the code</w:t>
      </w:r>
      <w:r w:rsidR="007530B4">
        <w:rPr>
          <w:rFonts w:cstheme="minorHAnsi"/>
          <w:lang w:val="en-CA"/>
        </w:rPr>
        <w:t xml:space="preserve"> without removing any previously </w:t>
      </w:r>
      <w:r w:rsidR="007B4683">
        <w:rPr>
          <w:rFonts w:cstheme="minorHAnsi"/>
          <w:lang w:val="en-CA"/>
        </w:rPr>
        <w:t xml:space="preserve">written user </w:t>
      </w:r>
      <w:r w:rsidR="00A91986">
        <w:rPr>
          <w:rFonts w:cstheme="minorHAnsi"/>
          <w:lang w:val="en-CA"/>
        </w:rPr>
        <w:t>code</w:t>
      </w:r>
      <w:r w:rsidR="00FA08A3">
        <w:rPr>
          <w:rFonts w:cstheme="minorHAnsi"/>
          <w:lang w:val="en-CA"/>
        </w:rPr>
        <w:t>.</w:t>
      </w:r>
      <w:r w:rsidR="00CB051C">
        <w:rPr>
          <w:rFonts w:cstheme="minorHAnsi"/>
          <w:lang w:val="en-CA"/>
        </w:rPr>
        <w:t xml:space="preserve"> </w:t>
      </w:r>
      <w:r w:rsidRPr="00CB051C" w:rsidR="00CB051C">
        <w:rPr>
          <w:rFonts w:cstheme="minorHAnsi"/>
          <w:lang w:val="en-CA"/>
        </w:rPr>
        <w:t>Overall, the use of PyQT5 proved to be a wise choice, providing an efficient, fast, and highly customizable solution</w:t>
      </w:r>
      <w:r w:rsidR="00791E2F">
        <w:rPr>
          <w:rFonts w:cstheme="minorHAnsi"/>
          <w:lang w:val="en-CA"/>
        </w:rPr>
        <w:t xml:space="preserve"> that is cross-platform</w:t>
      </w:r>
      <w:r w:rsidRPr="00CB051C" w:rsidR="00CB051C">
        <w:rPr>
          <w:rFonts w:cstheme="minorHAnsi"/>
          <w:lang w:val="en-CA"/>
        </w:rPr>
        <w:t xml:space="preserve"> for building the project's UI.</w:t>
      </w:r>
    </w:p>
    <w:p w:rsidR="00A2095A" w:rsidP="00A2095A" w:rsidRDefault="00A2095A" w14:paraId="56222021" w14:textId="77777777">
      <w:pPr>
        <w:rPr>
          <w:rFonts w:cstheme="minorHAnsi"/>
          <w:lang w:val="en-CA"/>
        </w:rPr>
      </w:pPr>
    </w:p>
    <w:p w:rsidR="00755F1E" w:rsidP="0050368C" w:rsidRDefault="00755F1E" w14:paraId="48D4D2A5" w14:textId="4197DC2A">
      <w:pPr>
        <w:pStyle w:val="Heading1"/>
      </w:pPr>
      <w:bookmarkStart w:name="_Toc119591490" w:id="221"/>
      <w:bookmarkStart w:name="_Toc121507658" w:id="222"/>
      <w:bookmarkStart w:name="_Toc131499180" w:id="223"/>
      <w:commentRangeStart w:id="224"/>
      <w:r>
        <w:lastRenderedPageBreak/>
        <w:t>Vibration Simulator Design</w:t>
      </w:r>
      <w:bookmarkEnd w:id="221"/>
      <w:bookmarkEnd w:id="222"/>
      <w:commentRangeEnd w:id="224"/>
      <w:r w:rsidR="00914F02">
        <w:rPr>
          <w:rStyle w:val="CommentReference"/>
          <w:rFonts w:eastAsiaTheme="minorHAnsi" w:cstheme="minorBidi"/>
          <w:bCs w:val="0"/>
          <w:color w:val="auto"/>
          <w:lang w:val="en-CA"/>
        </w:rPr>
        <w:commentReference w:id="224"/>
      </w:r>
      <w:bookmarkEnd w:id="223"/>
    </w:p>
    <w:p w:rsidRPr="00AB4054" w:rsidR="00AB4054" w:rsidP="00AB4054" w:rsidRDefault="00D13837" w14:paraId="11040EF1" w14:textId="77C24FC6">
      <w:r>
        <w:t xml:space="preserve">This section </w:t>
      </w:r>
      <w:r w:rsidR="00174AB1">
        <w:t>discusses</w:t>
      </w:r>
      <w:r>
        <w:t xml:space="preserve"> the design of the entire ground vibration simulator system</w:t>
      </w:r>
      <w:r w:rsidR="00734147">
        <w:t xml:space="preserve"> solution</w:t>
      </w:r>
      <w:r>
        <w:t xml:space="preserve">. </w:t>
      </w:r>
      <w:r w:rsidR="00174AB1">
        <w:t>An</w:t>
      </w:r>
      <w:r>
        <w:t xml:space="preserve"> overview of the system in its entirety</w:t>
      </w:r>
      <w:r w:rsidR="00174AB1">
        <w:t xml:space="preserve"> is presented</w:t>
      </w:r>
      <w:r>
        <w:t xml:space="preserve">, </w:t>
      </w:r>
      <w:r w:rsidR="00635DD2">
        <w:t xml:space="preserve">followed by detailed designs of each component. </w:t>
      </w:r>
      <w:commentRangeStart w:id="225"/>
      <w:r w:rsidR="00F95424">
        <w:t xml:space="preserve">These details cover </w:t>
      </w:r>
      <w:r w:rsidR="00A53F64">
        <w:t xml:space="preserve">design choices, trade-off </w:t>
      </w:r>
      <w:r w:rsidR="00E97AE9">
        <w:t>analyses</w:t>
      </w:r>
      <w:r w:rsidR="00A53F64">
        <w:t>, and how the component</w:t>
      </w:r>
      <w:r w:rsidR="00E97AE9">
        <w:t>s</w:t>
      </w:r>
      <w:r w:rsidR="00A53F64">
        <w:t xml:space="preserve"> contribute to the rest of the design.</w:t>
      </w:r>
      <w:commentRangeEnd w:id="225"/>
      <w:r w:rsidR="00A53F64">
        <w:rPr>
          <w:rStyle w:val="CommentReference"/>
          <w:rFonts w:cstheme="minorBidi"/>
          <w:lang w:val="en-CA"/>
        </w:rPr>
        <w:commentReference w:id="225"/>
      </w:r>
    </w:p>
    <w:p w:rsidR="00F26C36" w:rsidP="00F26C36" w:rsidRDefault="0030285D" w14:paraId="563696CA" w14:textId="752330E8">
      <w:pPr>
        <w:pStyle w:val="Heading2"/>
      </w:pPr>
      <w:r>
        <w:t xml:space="preserve"> </w:t>
      </w:r>
      <w:bookmarkStart w:name="_Toc131499181" w:id="226"/>
      <w:commentRangeStart w:id="227"/>
      <w:commentRangeStart w:id="228"/>
      <w:r w:rsidR="00C1604A">
        <w:t>System</w:t>
      </w:r>
      <w:r w:rsidR="00AB4054">
        <w:t xml:space="preserve"> Design</w:t>
      </w:r>
      <w:commentRangeEnd w:id="227"/>
      <w:r w:rsidR="007D55F2">
        <w:rPr>
          <w:rStyle w:val="CommentReference"/>
          <w:rFonts w:eastAsiaTheme="minorHAnsi" w:cstheme="minorBidi"/>
          <w:bCs w:val="0"/>
          <w:color w:val="auto"/>
        </w:rPr>
        <w:commentReference w:id="227"/>
      </w:r>
      <w:commentRangeEnd w:id="228"/>
      <w:r w:rsidR="00A84E92">
        <w:rPr>
          <w:rStyle w:val="CommentReference"/>
          <w:rFonts w:eastAsiaTheme="minorHAnsi" w:cstheme="minorBidi"/>
          <w:bCs w:val="0"/>
          <w:color w:val="auto"/>
        </w:rPr>
        <w:commentReference w:id="228"/>
      </w:r>
      <w:bookmarkEnd w:id="226"/>
    </w:p>
    <w:p w:rsidR="00E560AB" w:rsidP="00734147" w:rsidRDefault="00734147" w14:paraId="4FFBE29A" w14:textId="38098F42">
      <w:pPr>
        <w:rPr>
          <w:lang w:val="en-CA"/>
        </w:rPr>
      </w:pPr>
      <w:r>
        <w:rPr>
          <w:lang w:val="en-CA"/>
        </w:rPr>
        <w:t xml:space="preserve">The </w:t>
      </w:r>
      <w:r w:rsidR="00C93EB6">
        <w:rPr>
          <w:lang w:val="en-CA"/>
        </w:rPr>
        <w:t xml:space="preserve">vibration simulator design system can be broken down into three systems that </w:t>
      </w:r>
      <w:r w:rsidR="00F50B8B">
        <w:rPr>
          <w:lang w:val="en-CA"/>
        </w:rPr>
        <w:t>interact</w:t>
      </w:r>
      <w:r w:rsidR="00C93EB6">
        <w:rPr>
          <w:lang w:val="en-CA"/>
        </w:rPr>
        <w:t xml:space="preserve"> with one another</w:t>
      </w:r>
      <w:r w:rsidR="00E560AB">
        <w:rPr>
          <w:lang w:val="en-CA"/>
        </w:rPr>
        <w:t xml:space="preserve">, as seen in </w:t>
      </w:r>
      <w:r w:rsidR="00E560AB">
        <w:rPr>
          <w:lang w:val="en-CA"/>
        </w:rPr>
        <w:fldChar w:fldCharType="begin"/>
      </w:r>
      <w:r w:rsidR="00E560AB">
        <w:rPr>
          <w:lang w:val="en-CA"/>
        </w:rPr>
        <w:instrText xml:space="preserve"> REF _Ref131334165 \h </w:instrText>
      </w:r>
      <w:r w:rsidR="000F70DB">
        <w:rPr>
          <w:lang w:val="en-CA"/>
        </w:rPr>
        <w:instrText xml:space="preserve"> \* MERGEFORMAT </w:instrText>
      </w:r>
      <w:r w:rsidR="00E560AB">
        <w:rPr>
          <w:lang w:val="en-CA"/>
        </w:rPr>
      </w:r>
      <w:r w:rsidR="00E560AB">
        <w:rPr>
          <w:lang w:val="en-CA"/>
        </w:rPr>
        <w:fldChar w:fldCharType="separate"/>
      </w:r>
      <w:r w:rsidR="003133FB">
        <w:t xml:space="preserve">Figure </w:t>
      </w:r>
      <w:r w:rsidR="003133FB">
        <w:rPr>
          <w:noProof/>
        </w:rPr>
        <w:t>10</w:t>
      </w:r>
      <w:r w:rsidR="00E560AB">
        <w:rPr>
          <w:lang w:val="en-CA"/>
        </w:rPr>
        <w:fldChar w:fldCharType="end"/>
      </w:r>
      <w:r w:rsidR="00C93EB6">
        <w:rPr>
          <w:lang w:val="en-CA"/>
        </w:rPr>
        <w:t>.</w:t>
      </w:r>
      <w:r w:rsidR="001A1113">
        <w:rPr>
          <w:lang w:val="en-CA"/>
        </w:rPr>
        <w:t xml:space="preserve"> </w:t>
      </w:r>
    </w:p>
    <w:p w:rsidR="00E87B69" w:rsidP="00E87B69" w:rsidRDefault="00827F49" w14:paraId="76052981" w14:textId="7338AF44">
      <w:pPr>
        <w:keepNext/>
        <w:jc w:val="center"/>
      </w:pPr>
      <w:r>
        <w:rPr>
          <w:noProof/>
        </w:rPr>
        <w:drawing>
          <wp:inline distT="0" distB="0" distL="0" distR="0" wp14:anchorId="60A8BAFD" wp14:editId="4BEB1AEC">
            <wp:extent cx="5943600" cy="4232910"/>
            <wp:effectExtent l="0" t="0" r="0" b="0"/>
            <wp:docPr id="1740471100" name="Picture 1740471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1100" name="Picture 1" descr="Diagram&#10;&#10;Description automatically generated"/>
                    <pic:cNvPicPr/>
                  </pic:nvPicPr>
                  <pic:blipFill>
                    <a:blip r:embed="rId42"/>
                    <a:stretch>
                      <a:fillRect/>
                    </a:stretch>
                  </pic:blipFill>
                  <pic:spPr>
                    <a:xfrm>
                      <a:off x="0" y="0"/>
                      <a:ext cx="5943600" cy="4232910"/>
                    </a:xfrm>
                    <a:prstGeom prst="rect">
                      <a:avLst/>
                    </a:prstGeom>
                  </pic:spPr>
                </pic:pic>
              </a:graphicData>
            </a:graphic>
          </wp:inline>
        </w:drawing>
      </w:r>
    </w:p>
    <w:p w:rsidR="00B009E5" w:rsidP="00E87B69" w:rsidRDefault="00E87B69" w14:paraId="35068656" w14:textId="358F5194">
      <w:pPr>
        <w:pStyle w:val="Caption"/>
        <w:jc w:val="center"/>
      </w:pPr>
      <w:bookmarkStart w:name="_Ref131334165" w:id="229"/>
      <w:bookmarkStart w:name="_Toc131499116" w:id="230"/>
      <w:r>
        <w:t xml:space="preserve">Figure </w:t>
      </w:r>
      <w:r>
        <w:fldChar w:fldCharType="begin"/>
      </w:r>
      <w:r>
        <w:instrText>SEQ Figure \* ARABIC</w:instrText>
      </w:r>
      <w:r>
        <w:fldChar w:fldCharType="separate"/>
      </w:r>
      <w:r w:rsidR="003133FB">
        <w:rPr>
          <w:noProof/>
        </w:rPr>
        <w:t>10</w:t>
      </w:r>
      <w:r>
        <w:fldChar w:fldCharType="end"/>
      </w:r>
      <w:bookmarkEnd w:id="229"/>
      <w:r>
        <w:t xml:space="preserve"> </w:t>
      </w:r>
      <w:r w:rsidR="00E67081">
        <w:t>–</w:t>
      </w:r>
      <w:r>
        <w:t xml:space="preserve"> </w:t>
      </w:r>
      <w:commentRangeStart w:id="231"/>
      <w:r>
        <w:t>System</w:t>
      </w:r>
      <w:r w:rsidR="00E67081">
        <w:t xml:space="preserve"> </w:t>
      </w:r>
      <w:r>
        <w:t>block diagram</w:t>
      </w:r>
      <w:bookmarkEnd w:id="230"/>
      <w:commentRangeEnd w:id="231"/>
      <w:r w:rsidR="00C63A13">
        <w:rPr>
          <w:rStyle w:val="CommentReference"/>
          <w:i w:val="0"/>
          <w:iCs/>
          <w:color w:val="auto"/>
        </w:rPr>
        <w:commentReference w:id="231"/>
      </w:r>
    </w:p>
    <w:p w:rsidRPr="00226D21" w:rsidR="00E560AB" w:rsidP="00E560AB" w:rsidRDefault="00E560AB" w14:paraId="389699AC" w14:textId="5FD07EF6">
      <w:pPr>
        <w:rPr>
          <w:lang w:val="en-CA"/>
        </w:rPr>
      </w:pPr>
      <w:r>
        <w:rPr>
          <w:lang w:val="en-CA"/>
        </w:rPr>
        <w:t>The front</w:t>
      </w:r>
      <w:r w:rsidR="00D868FB">
        <w:rPr>
          <w:lang w:val="en-CA"/>
        </w:rPr>
        <w:t>- and back-</w:t>
      </w:r>
      <w:r>
        <w:rPr>
          <w:lang w:val="en-CA"/>
        </w:rPr>
        <w:t xml:space="preserve">end </w:t>
      </w:r>
      <w:r w:rsidR="00D868FB">
        <w:rPr>
          <w:lang w:val="en-CA"/>
        </w:rPr>
        <w:t>(</w:t>
      </w:r>
      <w:r w:rsidR="00D868FB">
        <w:rPr>
          <w:lang w:val="en-CA"/>
        </w:rPr>
        <w:fldChar w:fldCharType="begin"/>
      </w:r>
      <w:r w:rsidR="00D868FB">
        <w:rPr>
          <w:lang w:val="en-CA"/>
        </w:rPr>
        <w:instrText xml:space="preserve"> REF _Ref131334165 \h </w:instrText>
      </w:r>
      <w:r w:rsidR="000F70DB">
        <w:rPr>
          <w:lang w:val="en-CA"/>
        </w:rPr>
        <w:instrText xml:space="preserve"> \* MERGEFORMAT </w:instrText>
      </w:r>
      <w:r w:rsidR="00D868FB">
        <w:rPr>
          <w:lang w:val="en-CA"/>
        </w:rPr>
      </w:r>
      <w:r w:rsidR="00D868FB">
        <w:rPr>
          <w:lang w:val="en-CA"/>
        </w:rPr>
        <w:fldChar w:fldCharType="separate"/>
      </w:r>
      <w:r w:rsidR="003133FB">
        <w:t xml:space="preserve">Figure </w:t>
      </w:r>
      <w:r w:rsidR="003133FB">
        <w:rPr>
          <w:noProof/>
        </w:rPr>
        <w:t>10</w:t>
      </w:r>
      <w:r w:rsidR="00D868FB">
        <w:rPr>
          <w:lang w:val="en-CA"/>
        </w:rPr>
        <w:fldChar w:fldCharType="end"/>
      </w:r>
      <w:r w:rsidR="00D868FB">
        <w:rPr>
          <w:lang w:val="en-CA"/>
        </w:rPr>
        <w:t xml:space="preserve">a) </w:t>
      </w:r>
      <w:r w:rsidR="00167C0B">
        <w:rPr>
          <w:lang w:val="en-CA"/>
        </w:rPr>
        <w:t>is a system with</w:t>
      </w:r>
      <w:r w:rsidR="003133FB">
        <w:rPr>
          <w:lang w:val="en-CA"/>
        </w:rPr>
        <w:t xml:space="preserve"> a</w:t>
      </w:r>
      <w:r>
        <w:rPr>
          <w:lang w:val="en-CA"/>
        </w:rPr>
        <w:t xml:space="preserve"> Raspberry Pi 4 Model B computer at its heart. This computer hosts the </w:t>
      </w:r>
      <w:r w:rsidR="00820868">
        <w:rPr>
          <w:lang w:val="en-CA"/>
        </w:rPr>
        <w:t>User Interface</w:t>
      </w:r>
      <w:r>
        <w:rPr>
          <w:lang w:val="en-CA"/>
        </w:rPr>
        <w:t xml:space="preserve"> application and local databases, which will be described in later sections. To interact with the application, only a monitor, keyboard and mouse are needed. The Raspberry Pi is capable of wired or wireless internet connection, which is recommended so that experimental results can be sent to users via email.</w:t>
      </w:r>
      <w:r w:rsidR="00226D21">
        <w:rPr>
          <w:lang w:val="en-CA"/>
        </w:rPr>
        <w:t xml:space="preserve"> The Raspberry Pi collects data </w:t>
      </w:r>
      <w:r w:rsidR="00D051F1">
        <w:rPr>
          <w:lang w:val="en-CA"/>
        </w:rPr>
        <w:t>and sends commands</w:t>
      </w:r>
      <w:r w:rsidR="00155594">
        <w:rPr>
          <w:lang w:val="en-CA"/>
        </w:rPr>
        <w:t xml:space="preserve"> </w:t>
      </w:r>
      <w:r w:rsidR="00226D21">
        <w:rPr>
          <w:lang w:val="en-CA"/>
        </w:rPr>
        <w:t>through an I</w:t>
      </w:r>
      <w:r w:rsidR="00226D21">
        <w:rPr>
          <w:vertAlign w:val="superscript"/>
          <w:lang w:val="en-CA"/>
        </w:rPr>
        <w:t>2</w:t>
      </w:r>
      <w:r w:rsidR="00226D21">
        <w:rPr>
          <w:lang w:val="en-CA"/>
        </w:rPr>
        <w:t>C connection with the microcontroller system.</w:t>
      </w:r>
      <w:r w:rsidR="00967282">
        <w:rPr>
          <w:lang w:val="en-CA"/>
        </w:rPr>
        <w:t xml:space="preserve"> </w:t>
      </w:r>
      <w:r w:rsidR="00CD56FF">
        <w:rPr>
          <w:lang w:val="en-CA"/>
        </w:rPr>
        <w:t>I</w:t>
      </w:r>
      <w:r w:rsidR="00CD56FF">
        <w:rPr>
          <w:vertAlign w:val="superscript"/>
          <w:lang w:val="en-CA"/>
        </w:rPr>
        <w:t>2</w:t>
      </w:r>
      <w:r w:rsidR="00CD56FF">
        <w:rPr>
          <w:lang w:val="en-CA"/>
        </w:rPr>
        <w:t xml:space="preserve">C </w:t>
      </w:r>
      <w:r w:rsidR="000613BC">
        <w:rPr>
          <w:lang w:val="en-CA"/>
        </w:rPr>
        <w:t>is a serial connection protocol that allows data to be transmitted bit by bit,</w:t>
      </w:r>
      <w:r w:rsidR="00F15A21">
        <w:rPr>
          <w:lang w:val="en-CA"/>
        </w:rPr>
        <w:t xml:space="preserve"> where data is </w:t>
      </w:r>
      <w:r w:rsidR="00F15A21">
        <w:rPr>
          <w:lang w:val="en-CA"/>
        </w:rPr>
        <w:lastRenderedPageBreak/>
        <w:t>addressed and can be accessed</w:t>
      </w:r>
      <w:r w:rsidR="00DA5076">
        <w:rPr>
          <w:lang w:val="en-CA"/>
        </w:rPr>
        <w:t xml:space="preserve"> on either side</w:t>
      </w:r>
      <w:r w:rsidR="00F15A21">
        <w:rPr>
          <w:lang w:val="en-CA"/>
        </w:rPr>
        <w:t xml:space="preserve"> through that address.</w:t>
      </w:r>
      <w:r w:rsidR="000613BC">
        <w:rPr>
          <w:lang w:val="en-CA"/>
        </w:rPr>
        <w:t xml:space="preserve"> </w:t>
      </w:r>
      <w:r w:rsidR="00CD56FF">
        <w:rPr>
          <w:lang w:val="en-CA"/>
        </w:rPr>
        <w:t xml:space="preserve"> </w:t>
      </w:r>
      <w:r w:rsidR="00967282">
        <w:rPr>
          <w:lang w:val="en-CA"/>
        </w:rPr>
        <w:t xml:space="preserve">The </w:t>
      </w:r>
      <w:r w:rsidR="00820868">
        <w:rPr>
          <w:lang w:val="en-CA"/>
        </w:rPr>
        <w:t>User Interface</w:t>
      </w:r>
      <w:r w:rsidR="00967282">
        <w:rPr>
          <w:lang w:val="en-CA"/>
        </w:rPr>
        <w:t xml:space="preserve"> allows the user to setup new experiments</w:t>
      </w:r>
      <w:r w:rsidR="00FF4E67">
        <w:rPr>
          <w:lang w:val="en-CA"/>
        </w:rPr>
        <w:t>, filling pertinent data such as turtle species (or other animal</w:t>
      </w:r>
      <w:r w:rsidR="00DA5076">
        <w:rPr>
          <w:lang w:val="en-CA"/>
        </w:rPr>
        <w:t>s</w:t>
      </w:r>
      <w:r w:rsidR="00155594">
        <w:rPr>
          <w:lang w:val="en-CA"/>
        </w:rPr>
        <w:t xml:space="preserve"> species</w:t>
      </w:r>
      <w:r w:rsidR="00FF4E67">
        <w:rPr>
          <w:lang w:val="en-CA"/>
        </w:rPr>
        <w:t>), length of experiment, and desired frequency.</w:t>
      </w:r>
      <w:r w:rsidR="00387AAF">
        <w:rPr>
          <w:lang w:val="en-CA"/>
        </w:rPr>
        <w:t xml:space="preserve"> </w:t>
      </w:r>
      <w:r w:rsidR="00105329">
        <w:rPr>
          <w:lang w:val="en-CA"/>
        </w:rPr>
        <w:t xml:space="preserve">When the experiment is started, </w:t>
      </w:r>
      <w:r w:rsidR="00155594">
        <w:rPr>
          <w:lang w:val="en-CA"/>
        </w:rPr>
        <w:t xml:space="preserve">the </w:t>
      </w:r>
      <w:r w:rsidR="00105329">
        <w:rPr>
          <w:lang w:val="en-CA"/>
        </w:rPr>
        <w:t xml:space="preserve">Raspberry Pi will send a signal to the Arduino to begin vibration. It will collect data every 30 minutes from the </w:t>
      </w:r>
      <w:r w:rsidR="00CD7845">
        <w:rPr>
          <w:lang w:val="en-CA"/>
        </w:rPr>
        <w:t>sensors connected to the Arduino</w:t>
      </w:r>
      <w:r w:rsidR="00105329">
        <w:rPr>
          <w:lang w:val="en-CA"/>
        </w:rPr>
        <w:t xml:space="preserve"> and add this data to the local database.</w:t>
      </w:r>
      <w:r w:rsidR="00CC3E33">
        <w:rPr>
          <w:lang w:val="en-CA"/>
        </w:rPr>
        <w:t xml:space="preserve"> Once the experiment ends, the user will have options on the </w:t>
      </w:r>
      <w:r w:rsidR="00820868">
        <w:rPr>
          <w:lang w:val="en-CA"/>
        </w:rPr>
        <w:t>User Interface</w:t>
      </w:r>
      <w:r w:rsidR="00CC3E33">
        <w:rPr>
          <w:lang w:val="en-CA"/>
        </w:rPr>
        <w:t xml:space="preserve"> to export the </w:t>
      </w:r>
      <w:r w:rsidR="001507E2">
        <w:rPr>
          <w:lang w:val="en-CA"/>
        </w:rPr>
        <w:t xml:space="preserve">collected data to a spreadsheet that is sent to </w:t>
      </w:r>
      <w:r w:rsidR="00CD7845">
        <w:rPr>
          <w:lang w:val="en-CA"/>
        </w:rPr>
        <w:t>emails submitted by the user.</w:t>
      </w:r>
    </w:p>
    <w:p w:rsidR="00D868FB" w:rsidP="00E560AB" w:rsidRDefault="00D868FB" w14:paraId="25A4EE09" w14:textId="00D45B68">
      <w:pPr>
        <w:rPr>
          <w:lang w:val="en-CA"/>
        </w:rPr>
      </w:pPr>
      <w:r>
        <w:rPr>
          <w:lang w:val="en-CA"/>
        </w:rPr>
        <w:t>The microcontroller system (</w:t>
      </w:r>
      <w:r>
        <w:rPr>
          <w:lang w:val="en-CA"/>
        </w:rPr>
        <w:fldChar w:fldCharType="begin"/>
      </w:r>
      <w:r>
        <w:rPr>
          <w:lang w:val="en-CA"/>
        </w:rPr>
        <w:instrText xml:space="preserve"> REF _Ref131334165 \h </w:instrText>
      </w:r>
      <w:r w:rsidR="000F70DB">
        <w:rPr>
          <w:lang w:val="en-CA"/>
        </w:rPr>
        <w:instrText xml:space="preserve"> \* MERGEFORMAT </w:instrText>
      </w:r>
      <w:r>
        <w:rPr>
          <w:lang w:val="en-CA"/>
        </w:rPr>
      </w:r>
      <w:r>
        <w:rPr>
          <w:lang w:val="en-CA"/>
        </w:rPr>
        <w:fldChar w:fldCharType="separate"/>
      </w:r>
      <w:r w:rsidR="003133FB">
        <w:t xml:space="preserve">Figure </w:t>
      </w:r>
      <w:r w:rsidR="003133FB">
        <w:rPr>
          <w:noProof/>
        </w:rPr>
        <w:t>10</w:t>
      </w:r>
      <w:r>
        <w:rPr>
          <w:lang w:val="en-CA"/>
        </w:rPr>
        <w:fldChar w:fldCharType="end"/>
      </w:r>
      <w:r>
        <w:rPr>
          <w:lang w:val="en-CA"/>
        </w:rPr>
        <w:t xml:space="preserve">b) </w:t>
      </w:r>
      <w:r w:rsidR="00226D21">
        <w:rPr>
          <w:lang w:val="en-CA"/>
        </w:rPr>
        <w:t xml:space="preserve">is controlled by an </w:t>
      </w:r>
      <w:commentRangeStart w:id="232"/>
      <w:r w:rsidR="00226D21">
        <w:rPr>
          <w:lang w:val="en-CA"/>
        </w:rPr>
        <w:t>Arduino Uno microcontroller</w:t>
      </w:r>
      <w:commentRangeEnd w:id="232"/>
      <w:r w:rsidR="001C76EC">
        <w:rPr>
          <w:rStyle w:val="CommentReference"/>
          <w:rFonts w:cstheme="minorBidi"/>
          <w:lang w:val="en-CA"/>
        </w:rPr>
        <w:commentReference w:id="232"/>
      </w:r>
      <w:r w:rsidR="00226D21">
        <w:rPr>
          <w:lang w:val="en-CA"/>
        </w:rPr>
        <w:t xml:space="preserve">. </w:t>
      </w:r>
      <w:r w:rsidR="00324993">
        <w:rPr>
          <w:lang w:val="en-CA"/>
        </w:rPr>
        <w:t>The Arduino collects data through various sensors such as a temperature and humidity sensor</w:t>
      </w:r>
      <w:r w:rsidR="006021F9">
        <w:rPr>
          <w:lang w:val="en-CA"/>
        </w:rPr>
        <w:t xml:space="preserve"> and an RPM sensor. These sensors will be described in </w:t>
      </w:r>
      <w:commentRangeStart w:id="233"/>
      <w:r w:rsidR="006021F9">
        <w:rPr>
          <w:lang w:val="en-CA"/>
        </w:rPr>
        <w:t xml:space="preserve">later </w:t>
      </w:r>
      <w:commentRangeEnd w:id="233"/>
      <w:r w:rsidR="00D071B1">
        <w:rPr>
          <w:rStyle w:val="CommentReference"/>
          <w:rFonts w:cstheme="minorBidi"/>
          <w:lang w:val="en-CA"/>
        </w:rPr>
        <w:commentReference w:id="233"/>
      </w:r>
      <w:r w:rsidR="006021F9">
        <w:rPr>
          <w:lang w:val="en-CA"/>
        </w:rPr>
        <w:t>sections.</w:t>
      </w:r>
      <w:r w:rsidR="00D051F1">
        <w:rPr>
          <w:lang w:val="en-CA"/>
        </w:rPr>
        <w:t xml:space="preserve"> The data collected from these sensors is sent to the Raspberry Pi through an I</w:t>
      </w:r>
      <w:r w:rsidR="00D051F1">
        <w:rPr>
          <w:vertAlign w:val="superscript"/>
          <w:lang w:val="en-CA"/>
        </w:rPr>
        <w:t>2</w:t>
      </w:r>
      <w:r w:rsidR="00D051F1">
        <w:rPr>
          <w:lang w:val="en-CA"/>
        </w:rPr>
        <w:t>C connection</w:t>
      </w:r>
      <w:r w:rsidR="00C178E8">
        <w:rPr>
          <w:lang w:val="en-CA"/>
        </w:rPr>
        <w:t xml:space="preserve"> when requested</w:t>
      </w:r>
      <w:r w:rsidR="00D051F1">
        <w:rPr>
          <w:lang w:val="en-CA"/>
        </w:rPr>
        <w:t>.</w:t>
      </w:r>
      <w:r w:rsidR="006021F9">
        <w:rPr>
          <w:lang w:val="en-CA"/>
        </w:rPr>
        <w:t xml:space="preserve"> The Arduino </w:t>
      </w:r>
      <w:r w:rsidR="00D051F1">
        <w:rPr>
          <w:lang w:val="en-CA"/>
        </w:rPr>
        <w:t>receives commands through the same connection</w:t>
      </w:r>
      <w:r w:rsidR="00E46C4B">
        <w:rPr>
          <w:lang w:val="en-CA"/>
        </w:rPr>
        <w:t>, specifically regarding the frequency of vibration. This frequency is translated into RPM, and a feedback system consisting of the motor driver and RPM sensor is used to change the speed of the motor.</w:t>
      </w:r>
      <w:r w:rsidR="00AD5457">
        <w:rPr>
          <w:lang w:val="en-CA"/>
        </w:rPr>
        <w:t xml:space="preserve"> Details of this system </w:t>
      </w:r>
      <w:r w:rsidR="006E1AAF">
        <w:rPr>
          <w:lang w:val="en-CA"/>
        </w:rPr>
        <w:t>will be given in a later section.</w:t>
      </w:r>
    </w:p>
    <w:p w:rsidRPr="00E87B69" w:rsidR="00E87B69" w:rsidP="00E87B69" w:rsidRDefault="00D126C7" w14:paraId="49B49F15" w14:textId="256860CD">
      <w:pPr>
        <w:rPr>
          <w:lang w:val="en-CA"/>
        </w:rPr>
      </w:pPr>
      <w:r>
        <w:rPr>
          <w:noProof/>
          <w:lang w:val="en-CA"/>
        </w:rPr>
        <mc:AlternateContent>
          <mc:Choice Requires="wpg">
            <w:drawing>
              <wp:anchor distT="0" distB="0" distL="114300" distR="114300" simplePos="0" relativeHeight="251658269" behindDoc="0" locked="0" layoutInCell="1" allowOverlap="1" wp14:anchorId="2097BDDA" wp14:editId="0BB98AD8">
                <wp:simplePos x="0" y="0"/>
                <wp:positionH relativeFrom="column">
                  <wp:posOffset>0</wp:posOffset>
                </wp:positionH>
                <wp:positionV relativeFrom="paragraph">
                  <wp:posOffset>1358293</wp:posOffset>
                </wp:positionV>
                <wp:extent cx="5835650" cy="3455173"/>
                <wp:effectExtent l="0" t="0" r="0" b="0"/>
                <wp:wrapTopAndBottom/>
                <wp:docPr id="1836084137" name="Group 1836084137"/>
                <wp:cNvGraphicFramePr/>
                <a:graphic xmlns:a="http://schemas.openxmlformats.org/drawingml/2006/main">
                  <a:graphicData uri="http://schemas.microsoft.com/office/word/2010/wordprocessingGroup">
                    <wpg:wgp>
                      <wpg:cNvGrpSpPr/>
                      <wpg:grpSpPr>
                        <a:xfrm>
                          <a:off x="0" y="0"/>
                          <a:ext cx="5835650" cy="3455173"/>
                          <a:chOff x="0" y="0"/>
                          <a:chExt cx="5835650" cy="3455173"/>
                        </a:xfrm>
                      </wpg:grpSpPr>
                      <wps:wsp>
                        <wps:cNvPr id="1102182957" name="Text Box 1102182957"/>
                        <wps:cNvSpPr txBox="1"/>
                        <wps:spPr>
                          <a:xfrm>
                            <a:off x="0" y="3188473"/>
                            <a:ext cx="5835650" cy="266700"/>
                          </a:xfrm>
                          <a:prstGeom prst="rect">
                            <a:avLst/>
                          </a:prstGeom>
                          <a:solidFill>
                            <a:prstClr val="white"/>
                          </a:solidFill>
                          <a:ln>
                            <a:noFill/>
                          </a:ln>
                        </wps:spPr>
                        <wps:txbx>
                          <w:txbxContent>
                            <w:p w:rsidRPr="00F24FF2" w:rsidR="00B17EDE" w:rsidP="00B17EDE" w:rsidRDefault="00B17EDE" w14:paraId="122A1B6F" w14:textId="52109DB9">
                              <w:pPr>
                                <w:pStyle w:val="Caption"/>
                                <w:jc w:val="center"/>
                                <w:rPr>
                                  <w:rFonts w:cstheme="majorHAnsi"/>
                                  <w:noProof/>
                                  <w:sz w:val="24"/>
                                  <w:szCs w:val="28"/>
                                </w:rPr>
                              </w:pPr>
                              <w:bookmarkStart w:name="_Ref131338232" w:id="234"/>
                              <w:bookmarkStart w:name="_Toc131381969" w:id="235"/>
                              <w:bookmarkStart w:name="_Toc131499117" w:id="236"/>
                              <w:r>
                                <w:t xml:space="preserve">Figure </w:t>
                              </w:r>
                              <w:r>
                                <w:fldChar w:fldCharType="begin"/>
                              </w:r>
                              <w:r>
                                <w:instrText>SEQ Figure \* ARABIC</w:instrText>
                              </w:r>
                              <w:r>
                                <w:fldChar w:fldCharType="separate"/>
                              </w:r>
                              <w:r w:rsidR="003133FB">
                                <w:rPr>
                                  <w:noProof/>
                                </w:rPr>
                                <w:t>11</w:t>
                              </w:r>
                              <w:r>
                                <w:fldChar w:fldCharType="end"/>
                              </w:r>
                              <w:bookmarkEnd w:id="234"/>
                              <w:r>
                                <w:t xml:space="preserve"> – Vibration table system</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9862292" name="Picture 1249862292"/>
                          <pic:cNvPicPr>
                            <a:picLocks noChangeAspect="1"/>
                          </pic:cNvPicPr>
                        </pic:nvPicPr>
                        <pic:blipFill rotWithShape="1">
                          <a:blip r:embed="rId43" cstate="print">
                            <a:extLst>
                              <a:ext uri="{28A0092B-C50C-407E-A947-70E740481C1C}">
                                <a14:useLocalDpi xmlns:a14="http://schemas.microsoft.com/office/drawing/2010/main" val="0"/>
                              </a:ext>
                            </a:extLst>
                          </a:blip>
                          <a:srcRect l="3748" t="4556" r="10309"/>
                          <a:stretch/>
                        </pic:blipFill>
                        <pic:spPr bwMode="auto">
                          <a:xfrm>
                            <a:off x="318052" y="0"/>
                            <a:ext cx="5311140" cy="3292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w14:anchorId="41C6DE66">
              <v:group id="Group 1836084137" style="position:absolute;left:0;text-align:left;margin-left:0;margin-top:106.95pt;width:459.5pt;height:272.05pt;z-index:251658269" coordsize="58356,34551" o:spid="_x0000_s1030" w14:anchorId="2097BDD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">
                <v:shape id="Text Box 1102182957" style="position:absolute;top:31884;width:58356;height:2667;visibility:visible;mso-wrap-style:square;v-text-anchor:top" o:spid="_x0000_s103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">
                  <v:textbox style="mso-fit-shape-to-text:t" inset="0,0,0,0">
                    <w:txbxContent>
                      <w:p w:rsidRPr="00F24FF2" w:rsidR="00B17EDE" w:rsidP="00B17EDE" w:rsidRDefault="00B17EDE" w14:paraId="74538B1F" w14:textId="52109DB9">
                        <w:pPr>
                          <w:pStyle w:val="Caption"/>
                          <w:jc w:val="center"/>
                          <w:rPr>
                            <w:rFonts w:cstheme="majorHAnsi"/>
                            <w:noProof/>
                            <w:sz w:val="24"/>
                            <w:szCs w:val="28"/>
                          </w:rPr>
                        </w:pPr>
                        <w:r>
                          <w:t xml:space="preserve">Figure </w:t>
                        </w:r>
                        <w:r>
                          <w:fldChar w:fldCharType="begin"/>
                        </w:r>
                        <w:r>
                          <w:instrText>SEQ Figure \* ARABIC</w:instrText>
                        </w:r>
                        <w:r>
                          <w:fldChar w:fldCharType="separate"/>
                        </w:r>
                        <w:r w:rsidR="003133FB">
                          <w:rPr>
                            <w:noProof/>
                          </w:rPr>
                          <w:t>11</w:t>
                        </w:r>
                        <w:r>
                          <w:fldChar w:fldCharType="end"/>
                        </w:r>
                        <w:r>
                          <w:t xml:space="preserve"> – Vibration table system</w:t>
                        </w:r>
                      </w:p>
                    </w:txbxContent>
                  </v:textbox>
                </v:shape>
                <v:shape id="Picture 1249862292" style="position:absolute;left:3180;width:53111;height:3292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">
                  <v:imagedata cropleft="2456f" croptop="2986f" cropright="6756f" o:title="" r:id="rId44"/>
                </v:shape>
                <w10:wrap type="topAndBottom"/>
              </v:group>
            </w:pict>
          </mc:Fallback>
        </mc:AlternateContent>
      </w:r>
      <w:r w:rsidR="006E1AAF">
        <w:rPr>
          <w:lang w:val="en-CA"/>
        </w:rPr>
        <w:t xml:space="preserve">The </w:t>
      </w:r>
      <w:del w:author="Yuu Ono" w:date="2023-04-06T10:52:00Z" w:id="240">
        <w:r w:rsidDel="006D4E9B" w:rsidR="006E1AAF">
          <w:rPr>
            <w:lang w:val="en-CA"/>
          </w:rPr>
          <w:delText xml:space="preserve">shake </w:delText>
        </w:r>
      </w:del>
      <w:ins w:author="Yuu Ono" w:date="2023-04-06T10:52:00Z" w:id="241">
        <w:r w:rsidR="006D4E9B">
          <w:rPr>
            <w:lang w:val="en-CA"/>
          </w:rPr>
          <w:t xml:space="preserve">vibration </w:t>
        </w:r>
      </w:ins>
      <w:r w:rsidR="006E1AAF">
        <w:rPr>
          <w:lang w:val="en-CA"/>
        </w:rPr>
        <w:t xml:space="preserve">table </w:t>
      </w:r>
      <w:del w:author="Yuu Ono" w:date="2023-04-06T10:52:00Z" w:id="242">
        <w:r w:rsidDel="006D4E9B" w:rsidR="006E1AAF">
          <w:rPr>
            <w:lang w:val="en-CA"/>
          </w:rPr>
          <w:delText xml:space="preserve">system </w:delText>
        </w:r>
      </w:del>
      <w:r w:rsidR="006E1AAF">
        <w:rPr>
          <w:lang w:val="en-CA"/>
        </w:rPr>
        <w:t>(</w:t>
      </w:r>
      <w:r w:rsidR="006E1AAF">
        <w:rPr>
          <w:lang w:val="en-CA"/>
        </w:rPr>
        <w:fldChar w:fldCharType="begin"/>
      </w:r>
      <w:r w:rsidR="006E1AAF">
        <w:rPr>
          <w:lang w:val="en-CA"/>
        </w:rPr>
        <w:instrText xml:space="preserve"> REF _Ref131334165 \h </w:instrText>
      </w:r>
      <w:r w:rsidR="000F70DB">
        <w:rPr>
          <w:lang w:val="en-CA"/>
        </w:rPr>
        <w:instrText xml:space="preserve"> \* MERGEFORMAT </w:instrText>
      </w:r>
      <w:r w:rsidR="006E1AAF">
        <w:rPr>
          <w:lang w:val="en-CA"/>
        </w:rPr>
      </w:r>
      <w:r w:rsidR="006E1AAF">
        <w:rPr>
          <w:lang w:val="en-CA"/>
        </w:rPr>
        <w:fldChar w:fldCharType="separate"/>
      </w:r>
      <w:r w:rsidR="003133FB">
        <w:t xml:space="preserve">Figure </w:t>
      </w:r>
      <w:r w:rsidR="003133FB">
        <w:rPr>
          <w:noProof/>
        </w:rPr>
        <w:t>10</w:t>
      </w:r>
      <w:r w:rsidR="006E1AAF">
        <w:rPr>
          <w:lang w:val="en-CA"/>
        </w:rPr>
        <w:fldChar w:fldCharType="end"/>
      </w:r>
      <w:r w:rsidR="006E1AAF">
        <w:rPr>
          <w:lang w:val="en-CA"/>
        </w:rPr>
        <w:t>c)</w:t>
      </w:r>
      <w:r w:rsidR="00D2642E">
        <w:rPr>
          <w:lang w:val="en-CA"/>
        </w:rPr>
        <w:t xml:space="preserve"> is a mechanical system consisting of </w:t>
      </w:r>
      <w:r w:rsidR="000B6B44">
        <w:rPr>
          <w:lang w:val="en-CA"/>
        </w:rPr>
        <w:t xml:space="preserve">a </w:t>
      </w:r>
      <w:r w:rsidR="00923A6E">
        <w:rPr>
          <w:lang w:val="en-CA"/>
        </w:rPr>
        <w:t xml:space="preserve">DC motor </w:t>
      </w:r>
      <w:r w:rsidR="002E723A">
        <w:rPr>
          <w:lang w:val="en-CA"/>
        </w:rPr>
        <w:t xml:space="preserve">coupled to a gear train that controls the </w:t>
      </w:r>
      <w:r w:rsidR="00355CB5">
        <w:rPr>
          <w:lang w:val="en-CA"/>
        </w:rPr>
        <w:t>vibration</w:t>
      </w:r>
      <w:r w:rsidR="002E723A">
        <w:rPr>
          <w:lang w:val="en-CA"/>
        </w:rPr>
        <w:t xml:space="preserve"> of a surface. The </w:t>
      </w:r>
      <w:r w:rsidR="00355CB5">
        <w:rPr>
          <w:lang w:val="en-CA"/>
        </w:rPr>
        <w:t>vibration</w:t>
      </w:r>
      <w:r w:rsidR="002E723A">
        <w:rPr>
          <w:lang w:val="en-CA"/>
        </w:rPr>
        <w:t xml:space="preserve"> is created by a flexure-guided linear actuator that translates rotational motion into linear </w:t>
      </w:r>
      <w:r w:rsidR="00355CB5">
        <w:rPr>
          <w:lang w:val="en-CA"/>
        </w:rPr>
        <w:t>motion and</w:t>
      </w:r>
      <w:r w:rsidR="002E723A">
        <w:rPr>
          <w:lang w:val="en-CA"/>
        </w:rPr>
        <w:t xml:space="preserve"> will be described in detail in a later section.</w:t>
      </w:r>
      <w:r w:rsidR="00355CB5">
        <w:rPr>
          <w:lang w:val="en-CA"/>
        </w:rPr>
        <w:t xml:space="preserve"> The surface being vibrated is suspended between </w:t>
      </w:r>
      <w:r w:rsidR="00B17EDE">
        <w:rPr>
          <w:lang w:val="en-CA"/>
        </w:rPr>
        <w:t>springs and</w:t>
      </w:r>
      <w:r w:rsidR="00355CB5">
        <w:rPr>
          <w:lang w:val="en-CA"/>
        </w:rPr>
        <w:t xml:space="preserve"> is attached to a linear bearing to isolate any motion to </w:t>
      </w:r>
      <w:r w:rsidR="00FA5729">
        <w:rPr>
          <w:lang w:val="en-CA"/>
        </w:rPr>
        <w:t>one axis, up and down.</w:t>
      </w:r>
      <w:r w:rsidR="00B17EDE">
        <w:rPr>
          <w:lang w:val="en-CA"/>
        </w:rPr>
        <w:t xml:space="preserve"> This system can be seen in </w:t>
      </w:r>
      <w:commentRangeStart w:id="243"/>
      <w:r w:rsidR="00B17EDE">
        <w:rPr>
          <w:lang w:val="en-CA"/>
        </w:rPr>
        <w:fldChar w:fldCharType="begin"/>
      </w:r>
      <w:r w:rsidR="00B17EDE">
        <w:rPr>
          <w:lang w:val="en-CA"/>
        </w:rPr>
        <w:instrText xml:space="preserve"> REF _Ref131338232 \h </w:instrText>
      </w:r>
      <w:r w:rsidR="000F70DB">
        <w:rPr>
          <w:lang w:val="en-CA"/>
        </w:rPr>
        <w:instrText xml:space="preserve"> \* MERGEFORMAT </w:instrText>
      </w:r>
      <w:r w:rsidR="00B17EDE">
        <w:rPr>
          <w:lang w:val="en-CA"/>
        </w:rPr>
      </w:r>
      <w:r w:rsidR="00B17EDE">
        <w:rPr>
          <w:lang w:val="en-CA"/>
        </w:rPr>
        <w:fldChar w:fldCharType="separate"/>
      </w:r>
      <w:r w:rsidR="003133FB">
        <w:t xml:space="preserve">Figure </w:t>
      </w:r>
      <w:r w:rsidR="003133FB">
        <w:rPr>
          <w:noProof/>
        </w:rPr>
        <w:t>11</w:t>
      </w:r>
      <w:r w:rsidR="00B17EDE">
        <w:rPr>
          <w:lang w:val="en-CA"/>
        </w:rPr>
        <w:fldChar w:fldCharType="end"/>
      </w:r>
      <w:commentRangeEnd w:id="243"/>
      <w:r w:rsidR="00E21A9F">
        <w:rPr>
          <w:rStyle w:val="CommentReference"/>
          <w:rFonts w:cstheme="minorBidi"/>
          <w:lang w:val="en-CA"/>
        </w:rPr>
        <w:commentReference w:id="243"/>
      </w:r>
      <w:r w:rsidR="00B17EDE">
        <w:rPr>
          <w:lang w:val="en-CA"/>
        </w:rPr>
        <w:t xml:space="preserve"> and will be </w:t>
      </w:r>
      <w:r w:rsidR="000608C7">
        <w:rPr>
          <w:lang w:val="en-CA"/>
        </w:rPr>
        <w:t xml:space="preserve">further described in a later </w:t>
      </w:r>
      <w:commentRangeStart w:id="244"/>
      <w:r w:rsidR="000608C7">
        <w:rPr>
          <w:lang w:val="en-CA"/>
        </w:rPr>
        <w:t>section</w:t>
      </w:r>
      <w:commentRangeEnd w:id="244"/>
      <w:r w:rsidR="003E08AD">
        <w:rPr>
          <w:rStyle w:val="CommentReference"/>
          <w:rFonts w:cstheme="minorBidi"/>
          <w:lang w:val="en-CA"/>
        </w:rPr>
        <w:commentReference w:id="244"/>
      </w:r>
      <w:r w:rsidR="000608C7">
        <w:rPr>
          <w:lang w:val="en-CA"/>
        </w:rPr>
        <w:t>.</w:t>
      </w:r>
    </w:p>
    <w:p w:rsidRPr="00B009E5" w:rsidR="00587874" w:rsidP="00B009E5" w:rsidRDefault="00587874" w14:paraId="0E4F3FAE" w14:textId="36BD6111">
      <w:pPr>
        <w:rPr>
          <w:lang w:val="en-CA"/>
        </w:rPr>
      </w:pPr>
    </w:p>
    <w:p w:rsidR="006C6FD7" w:rsidP="0050368C" w:rsidRDefault="0030285D" w14:paraId="5D948623" w14:textId="2F3178A8">
      <w:pPr>
        <w:pStyle w:val="Heading2"/>
      </w:pPr>
      <w:bookmarkStart w:name="_Toc119591491" w:id="245"/>
      <w:bookmarkStart w:name="_Toc121507659" w:id="246"/>
      <w:r>
        <w:t xml:space="preserve"> </w:t>
      </w:r>
      <w:bookmarkStart w:name="_Toc131499182" w:id="247"/>
      <w:r w:rsidR="006C6FD7">
        <w:t>Sensors</w:t>
      </w:r>
      <w:bookmarkEnd w:id="247"/>
    </w:p>
    <w:p w:rsidR="000B065A" w:rsidP="006C6FD7" w:rsidRDefault="39F16521" w14:paraId="1CE5C951" w14:textId="6F1A434B">
      <w:pPr>
        <w:pStyle w:val="Heading3"/>
      </w:pPr>
      <w:bookmarkStart w:name="_Ref131379738" w:id="248"/>
      <w:bookmarkStart w:name="_Toc131499183" w:id="249"/>
      <w:commentRangeStart w:id="250"/>
      <w:r>
        <w:t>Measuring Linear Displacement</w:t>
      </w:r>
      <w:r w:rsidR="005F1F7D">
        <w:t xml:space="preserve"> </w:t>
      </w:r>
      <w:commentRangeEnd w:id="250"/>
      <w:r w:rsidR="00784A46">
        <w:rPr>
          <w:rStyle w:val="CommentReference"/>
        </w:rPr>
        <w:commentReference w:id="250"/>
      </w:r>
      <w:bookmarkEnd w:id="248"/>
      <w:bookmarkEnd w:id="249"/>
    </w:p>
    <w:p w:rsidR="00784A46" w:rsidP="00784A46" w:rsidRDefault="00784A46" w14:paraId="3F1441D1" w14:textId="106D3521">
      <w:pPr>
        <w:rPr>
          <w:lang w:val="en-CA"/>
        </w:rPr>
      </w:pPr>
      <w:r>
        <w:rPr>
          <w:lang w:val="en-CA"/>
        </w:rPr>
        <w:t xml:space="preserve">To measure the small displacement created by the simulation table, a Mitutoyo </w:t>
      </w:r>
      <w:r w:rsidR="006548CF">
        <w:rPr>
          <w:lang w:val="en-CA"/>
        </w:rPr>
        <w:t xml:space="preserve">543-783 </w:t>
      </w:r>
      <w:r w:rsidR="00720EB5">
        <w:rPr>
          <w:lang w:val="en-CA"/>
        </w:rPr>
        <w:t xml:space="preserve">Absolute </w:t>
      </w:r>
      <w:r>
        <w:rPr>
          <w:lang w:val="en-CA"/>
        </w:rPr>
        <w:t>Digital Indicator was selected.</w:t>
      </w:r>
      <w:r w:rsidR="00E538A5">
        <w:rPr>
          <w:lang w:val="en-CA"/>
        </w:rPr>
        <w:t xml:space="preserve"> This solution </w:t>
      </w:r>
      <w:r w:rsidR="007F285B">
        <w:rPr>
          <w:lang w:val="en-CA"/>
        </w:rPr>
        <w:t>is</w:t>
      </w:r>
      <w:r w:rsidR="00922730">
        <w:rPr>
          <w:lang w:val="en-CA"/>
        </w:rPr>
        <w:t xml:space="preserve"> low </w:t>
      </w:r>
      <w:r w:rsidR="00E538A5">
        <w:rPr>
          <w:lang w:val="en-CA"/>
        </w:rPr>
        <w:t xml:space="preserve">cost </w:t>
      </w:r>
      <w:r w:rsidR="00922730">
        <w:rPr>
          <w:lang w:val="en-CA"/>
        </w:rPr>
        <w:t>(</w:t>
      </w:r>
      <w:r w:rsidR="00CB6F55">
        <w:rPr>
          <w:lang w:val="en-CA"/>
        </w:rPr>
        <w:t xml:space="preserve">approximately </w:t>
      </w:r>
      <w:r w:rsidR="00E538A5">
        <w:rPr>
          <w:lang w:val="en-CA"/>
        </w:rPr>
        <w:t>$300</w:t>
      </w:r>
      <w:r w:rsidR="00205AAC">
        <w:rPr>
          <w:lang w:val="en-CA"/>
        </w:rPr>
        <w:t>),</w:t>
      </w:r>
      <w:r w:rsidR="00E538A5">
        <w:rPr>
          <w:lang w:val="en-CA"/>
        </w:rPr>
        <w:t xml:space="preserve"> and one sensor can be used for all experiments.</w:t>
      </w:r>
      <w:r w:rsidR="00C46EFA">
        <w:rPr>
          <w:lang w:val="en-CA"/>
        </w:rPr>
        <w:t xml:space="preserve"> The indicator </w:t>
      </w:r>
      <w:r w:rsidR="0018447E">
        <w:rPr>
          <w:lang w:val="en-CA"/>
        </w:rPr>
        <w:t>has</w:t>
      </w:r>
      <w:r w:rsidR="00C46EFA">
        <w:rPr>
          <w:lang w:val="en-CA"/>
        </w:rPr>
        <w:t xml:space="preserve"> a resolution of 0.01 mm.</w:t>
      </w:r>
    </w:p>
    <w:p w:rsidR="00C46EFA" w:rsidP="00784A46" w:rsidRDefault="00D126C7" w14:paraId="575DCFB7" w14:textId="74B1EE56">
      <w:r>
        <w:rPr>
          <w:noProof/>
          <w:lang w:val="en-CA"/>
        </w:rPr>
        <mc:AlternateContent>
          <mc:Choice Requires="wpg">
            <w:drawing>
              <wp:anchor distT="0" distB="0" distL="114300" distR="114300" simplePos="0" relativeHeight="251658261" behindDoc="0" locked="0" layoutInCell="1" allowOverlap="1" wp14:anchorId="553C9F58" wp14:editId="3B5BCEF6">
                <wp:simplePos x="0" y="0"/>
                <wp:positionH relativeFrom="margin">
                  <wp:align>left</wp:align>
                </wp:positionH>
                <wp:positionV relativeFrom="paragraph">
                  <wp:posOffset>12700</wp:posOffset>
                </wp:positionV>
                <wp:extent cx="2266950" cy="3752850"/>
                <wp:effectExtent l="0" t="0" r="0" b="0"/>
                <wp:wrapSquare wrapText="bothSides"/>
                <wp:docPr id="1180449774" name="Group 1180449774"/>
                <wp:cNvGraphicFramePr/>
                <a:graphic xmlns:a="http://schemas.openxmlformats.org/drawingml/2006/main">
                  <a:graphicData uri="http://schemas.microsoft.com/office/word/2010/wordprocessingGroup">
                    <wpg:wgp>
                      <wpg:cNvGrpSpPr/>
                      <wpg:grpSpPr>
                        <a:xfrm>
                          <a:off x="0" y="0"/>
                          <a:ext cx="2266950" cy="3752850"/>
                          <a:chOff x="0" y="0"/>
                          <a:chExt cx="2019300" cy="3299432"/>
                        </a:xfrm>
                      </wpg:grpSpPr>
                      <wpg:grpSp>
                        <wpg:cNvPr id="1726352754" name="Group 17"/>
                        <wpg:cNvGrpSpPr/>
                        <wpg:grpSpPr>
                          <a:xfrm>
                            <a:off x="0" y="0"/>
                            <a:ext cx="2019300" cy="3299432"/>
                            <a:chOff x="0" y="0"/>
                            <a:chExt cx="2019300" cy="3299432"/>
                          </a:xfrm>
                        </wpg:grpSpPr>
                        <wpg:grpSp>
                          <wpg:cNvPr id="1852998728" name="Group 16"/>
                          <wpg:cNvGrpSpPr/>
                          <wpg:grpSpPr>
                            <a:xfrm>
                              <a:off x="0" y="0"/>
                              <a:ext cx="2019300" cy="3299432"/>
                              <a:chOff x="0" y="0"/>
                              <a:chExt cx="2019300" cy="3299432"/>
                            </a:xfrm>
                          </wpg:grpSpPr>
                          <wpg:grpSp>
                            <wpg:cNvPr id="868778653" name="Group 14"/>
                            <wpg:cNvGrpSpPr/>
                            <wpg:grpSpPr>
                              <a:xfrm>
                                <a:off x="0" y="0"/>
                                <a:ext cx="2019300" cy="3299432"/>
                                <a:chOff x="0" y="0"/>
                                <a:chExt cx="2019300" cy="3299432"/>
                              </a:xfrm>
                            </wpg:grpSpPr>
                            <pic:pic xmlns:pic="http://schemas.openxmlformats.org/drawingml/2006/picture">
                              <pic:nvPicPr>
                                <pic:cNvPr id="834398578" name="Picture 834398578" descr="A picture containing wall, indoor, device&#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l="10436" t="11780" r="13977" b="3260"/>
                                <a:stretch/>
                              </pic:blipFill>
                              <pic:spPr bwMode="auto">
                                <a:xfrm>
                                  <a:off x="0" y="0"/>
                                  <a:ext cx="2019300" cy="3016250"/>
                                </a:xfrm>
                                <a:prstGeom prst="rect">
                                  <a:avLst/>
                                </a:prstGeom>
                                <a:noFill/>
                                <a:ln>
                                  <a:noFill/>
                                </a:ln>
                                <a:extLst>
                                  <a:ext uri="{53640926-AAD7-44D8-BBD7-CCE9431645EC}">
                                    <a14:shadowObscured xmlns:a14="http://schemas.microsoft.com/office/drawing/2010/main"/>
                                  </a:ext>
                                </a:extLst>
                              </pic:spPr>
                            </pic:pic>
                            <wps:wsp>
                              <wps:cNvPr id="1428341732" name="Text Box 1428341732"/>
                              <wps:cNvSpPr txBox="1"/>
                              <wps:spPr>
                                <a:xfrm>
                                  <a:off x="0" y="3093057"/>
                                  <a:ext cx="2019300" cy="206375"/>
                                </a:xfrm>
                                <a:prstGeom prst="rect">
                                  <a:avLst/>
                                </a:prstGeom>
                                <a:solidFill>
                                  <a:prstClr val="white"/>
                                </a:solidFill>
                                <a:ln>
                                  <a:noFill/>
                                </a:ln>
                              </wps:spPr>
                              <wps:txbx>
                                <w:txbxContent>
                                  <w:p w:rsidRPr="00815664" w:rsidR="00C41A94" w:rsidP="0018447E" w:rsidRDefault="00C41A94" w14:paraId="05641B38" w14:textId="15BC6645">
                                    <w:pPr>
                                      <w:pStyle w:val="Caption"/>
                                      <w:jc w:val="center"/>
                                      <w:rPr>
                                        <w:rFonts w:cstheme="majorHAnsi"/>
                                        <w:noProof/>
                                        <w:sz w:val="24"/>
                                        <w:szCs w:val="28"/>
                                      </w:rPr>
                                    </w:pPr>
                                    <w:bookmarkStart w:name="_Ref131373083" w:id="251"/>
                                    <w:bookmarkStart w:name="_Toc131381970" w:id="252"/>
                                    <w:bookmarkStart w:name="_Toc131499118" w:id="253"/>
                                    <w:r>
                                      <w:t xml:space="preserve">Figure </w:t>
                                    </w:r>
                                    <w:r>
                                      <w:fldChar w:fldCharType="begin"/>
                                    </w:r>
                                    <w:r>
                                      <w:instrText>SEQ Figure \* ARABIC</w:instrText>
                                    </w:r>
                                    <w:r>
                                      <w:fldChar w:fldCharType="separate"/>
                                    </w:r>
                                    <w:r w:rsidR="003133FB">
                                      <w:rPr>
                                        <w:noProof/>
                                      </w:rPr>
                                      <w:t>12</w:t>
                                    </w:r>
                                    <w:r>
                                      <w:fldChar w:fldCharType="end"/>
                                    </w:r>
                                    <w:bookmarkEnd w:id="251"/>
                                    <w:r>
                                      <w:t xml:space="preserve"> </w:t>
                                    </w:r>
                                    <w:r w:rsidR="00E67081">
                                      <w:t>–</w:t>
                                    </w:r>
                                    <w:r>
                                      <w:t xml:space="preserve"> Digital indicator set-up</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69905279" name="Text Box 2069905279"/>
                            <wps:cNvSpPr txBox="1">
                              <a:spLocks noChangeArrowheads="1"/>
                            </wps:cNvSpPr>
                            <wps:spPr bwMode="auto">
                              <a:xfrm>
                                <a:off x="1614115" y="159026"/>
                                <a:ext cx="342265"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18447E" w:rsidP="0018447E" w:rsidRDefault="0018447E" w14:paraId="3F7C7790"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36576" tIns="36576" rIns="36576" bIns="36576" anchor="t" anchorCtr="0" upright="1">
                              <a:noAutofit/>
                            </wps:bodyPr>
                          </wps:wsp>
                        </wpg:grpSp>
                        <wps:wsp>
                          <wps:cNvPr id="2073686310" name="Text Box 2073686310"/>
                          <wps:cNvSpPr txBox="1">
                            <a:spLocks noChangeArrowheads="1"/>
                          </wps:cNvSpPr>
                          <wps:spPr bwMode="auto">
                            <a:xfrm>
                              <a:off x="143123" y="930303"/>
                              <a:ext cx="342265"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1E318E" w:rsidP="001E318E" w:rsidRDefault="001E318E" w14:paraId="4DAFE9C8" w14:textId="41B5671C">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0DBFEAA2" wp14:editId="035763BD">
                                      <wp:extent cx="268605" cy="312420"/>
                                      <wp:effectExtent l="0" t="0" r="0" b="0"/>
                                      <wp:docPr id="1459854776" name="Picture 14598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wpg:grpSp>
                      <wps:wsp>
                        <wps:cNvPr id="1632328600" name="Text Box 1632328600"/>
                        <wps:cNvSpPr txBox="1">
                          <a:spLocks noChangeArrowheads="1"/>
                        </wps:cNvSpPr>
                        <wps:spPr bwMode="auto">
                          <a:xfrm>
                            <a:off x="946205" y="2170706"/>
                            <a:ext cx="342853" cy="40001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1E318E" w:rsidP="001E318E" w:rsidRDefault="001E318E" w14:paraId="6C74F3C8"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32BC2647" wp14:editId="77152F15">
                                    <wp:extent cx="268605" cy="312420"/>
                                    <wp:effectExtent l="0" t="0" r="0" b="0"/>
                                    <wp:docPr id="1599612467" name="Picture 15996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wpg:wgp>
                  </a:graphicData>
                </a:graphic>
                <wp14:sizeRelH relativeFrom="margin">
                  <wp14:pctWidth>0</wp14:pctWidth>
                </wp14:sizeRelH>
                <wp14:sizeRelV relativeFrom="margin">
                  <wp14:pctHeight>0</wp14:pctHeight>
                </wp14:sizeRelV>
              </wp:anchor>
            </w:drawing>
          </mc:Choice>
          <mc:Fallback>
            <w:pict w14:anchorId="4DAEB350">
              <v:group id="Group 1180449774" style="position:absolute;left:0;text-align:left;margin-left:0;margin-top:1pt;width:178.5pt;height:295.5pt;z-index:251658261;mso-position-horizontal:left;mso-position-horizontal-relative:margin;mso-width-relative:margin;mso-height-relative:margin" coordsize="20193,32994" o:spid="_x0000_s1033" w14:anchorId="553C9F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">
                <v:group id="Group 17" style="position:absolute;width:20193;height:32994" coordsize="20193,32994"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">
                  <v:group id="Group 16" style="position:absolute;width:20193;height:32994" coordsize="20193,32994"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">
                    <v:group id="Group 14" style="position:absolute;width:20193;height:32994" coordsize="20193,32994"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">
                      <v:shape id="Picture 834398578" style="position:absolute;width:20193;height:30162;visibility:visible;mso-wrap-style:square" alt="A picture containing wall, indoor, device&#10;&#10;Description automatically generated"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">
                        <v:imagedata cropleft="6839f" croptop="7720f" cropright="9160f" cropbottom="2136f" o:title="A picture containing wall, indoor, device&#10;&#10;Description automatically generated" r:id="rId47"/>
                      </v:shape>
                      <v:shape id="Text Box 1428341732" style="position:absolute;top:30930;width:20193;height:2064;visibility:visible;mso-wrap-style:square;v-text-anchor:top" o:spid="_x0000_s103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">
                        <v:textbox inset="0,0,0,0">
                          <w:txbxContent>
                            <w:p w:rsidRPr="00815664" w:rsidR="00C41A94" w:rsidP="0018447E" w:rsidRDefault="00C41A94" w14:paraId="7B826FB6" w14:textId="15BC6645">
                              <w:pPr>
                                <w:pStyle w:val="Caption"/>
                                <w:jc w:val="center"/>
                                <w:rPr>
                                  <w:rFonts w:cstheme="majorHAnsi"/>
                                  <w:noProof/>
                                  <w:sz w:val="24"/>
                                  <w:szCs w:val="28"/>
                                </w:rPr>
                              </w:pPr>
                              <w:r>
                                <w:t xml:space="preserve">Figure </w:t>
                              </w:r>
                              <w:r>
                                <w:fldChar w:fldCharType="begin"/>
                              </w:r>
                              <w:r>
                                <w:instrText>SEQ Figure \* ARABIC</w:instrText>
                              </w:r>
                              <w:r>
                                <w:fldChar w:fldCharType="separate"/>
                              </w:r>
                              <w:r w:rsidR="003133FB">
                                <w:rPr>
                                  <w:noProof/>
                                </w:rPr>
                                <w:t>12</w:t>
                              </w:r>
                              <w:r>
                                <w:fldChar w:fldCharType="end"/>
                              </w:r>
                              <w:r>
                                <w:t xml:space="preserve"> </w:t>
                              </w:r>
                              <w:r w:rsidR="00E67081">
                                <w:t>–</w:t>
                              </w:r>
                              <w:r>
                                <w:t xml:space="preserve"> Digital indicator set-up</w:t>
                              </w:r>
                            </w:p>
                          </w:txbxContent>
                        </v:textbox>
                      </v:shape>
                    </v:group>
                    <v:shape id="Text Box 2069905279" style="position:absolute;left:16141;top:1590;width:3422;height:3994;visibility:visible;mso-wrap-style:square;v-text-anchor:top" o:spid="_x0000_s1039" filled="f" fillcolor="#5b9bd5" stroked="f" strokecolor="black [0]"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">
                      <v:textbox inset="2.88pt,2.88pt,2.88pt,2.88pt">
                        <w:txbxContent>
                          <w:p w:rsidRPr="006D6C86" w:rsidR="0018447E" w:rsidP="0018447E" w:rsidRDefault="0018447E" w14:paraId="649841BE"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v:textbox>
                    </v:shape>
                  </v:group>
                  <v:shape id="Text Box 2073686310" style="position:absolute;left:1431;top:9303;width:3422;height:3994;visibility:visible;mso-wrap-style:square;v-text-anchor:top" o:spid="_x0000_s1040" filled="f" fillcolor="#5b9bd5" stroked="f" strokecolor="black [0]"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">
                    <v:textbox inset="2.88pt,2.88pt,2.88pt,2.88pt">
                      <w:txbxContent>
                        <w:p w:rsidRPr="006D6C86" w:rsidR="001E318E" w:rsidP="001E318E" w:rsidRDefault="001E318E" w14:paraId="18F999B5" w14:textId="41B5671C">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3CAAEE0C" wp14:editId="035763BD">
                                <wp:extent cx="268605" cy="312420"/>
                                <wp:effectExtent l="0" t="0" r="0" b="0"/>
                                <wp:docPr id="1477616071" name="Picture 14598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v:textbox>
                  </v:shape>
                </v:group>
                <v:shape id="Text Box 1632328600" style="position:absolute;left:9462;top:21707;width:3428;height:4000;visibility:visible;mso-wrap-style:square;v-text-anchor:top" o:spid="_x0000_s1041" filled="f" fillcolor="#5b9bd5" stroked="f" strokecolor="black [0]"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">
                  <v:textbox inset="2.88pt,2.88pt,2.88pt,2.88pt">
                    <w:txbxContent>
                      <w:p w:rsidRPr="006D6C86" w:rsidR="001E318E" w:rsidP="001E318E" w:rsidRDefault="001E318E" w14:paraId="5FCD5EC4"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20D52EDE" wp14:editId="77152F15">
                              <wp:extent cx="268605" cy="312420"/>
                              <wp:effectExtent l="0" t="0" r="0" b="0"/>
                              <wp:docPr id="1409444426" name="Picture 15996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v:textbox>
                </v:shape>
                <w10:wrap type="square" anchorx="margin"/>
              </v:group>
            </w:pict>
          </mc:Fallback>
        </mc:AlternateContent>
      </w:r>
      <w:r w:rsidR="001E318E">
        <w:rPr>
          <w:lang w:val="en-CA"/>
        </w:rPr>
        <w:t>As can be seen in</w:t>
      </w:r>
      <w:r w:rsidR="00106465">
        <w:rPr>
          <w:lang w:val="en-CA"/>
        </w:rPr>
        <w:t xml:space="preserve"> </w:t>
      </w:r>
      <w:r w:rsidR="00106465">
        <w:rPr>
          <w:lang w:val="en-CA"/>
        </w:rPr>
        <w:fldChar w:fldCharType="begin"/>
      </w:r>
      <w:r w:rsidR="00106465">
        <w:rPr>
          <w:lang w:val="en-CA"/>
        </w:rPr>
        <w:instrText xml:space="preserve"> REF _Ref131373083 \h </w:instrText>
      </w:r>
      <w:r w:rsidR="00106465">
        <w:rPr>
          <w:lang w:val="en-CA"/>
        </w:rPr>
      </w:r>
      <w:r w:rsidR="00106465">
        <w:rPr>
          <w:lang w:val="en-CA"/>
        </w:rPr>
        <w:fldChar w:fldCharType="separate"/>
      </w:r>
      <w:r w:rsidR="003133FB">
        <w:t xml:space="preserve">Figure </w:t>
      </w:r>
      <w:r w:rsidR="003133FB">
        <w:rPr>
          <w:noProof/>
        </w:rPr>
        <w:t>12</w:t>
      </w:r>
      <w:r w:rsidR="00106465">
        <w:rPr>
          <w:lang w:val="en-CA"/>
        </w:rPr>
        <w:fldChar w:fldCharType="end"/>
      </w:r>
      <w:r w:rsidR="001E318E">
        <w:rPr>
          <w:lang w:val="en-CA"/>
        </w:rPr>
        <w:t>, t</w:t>
      </w:r>
      <w:r w:rsidR="00C46EFA">
        <w:rPr>
          <w:lang w:val="en-CA"/>
        </w:rPr>
        <w:t>he indicator</w:t>
      </w:r>
      <w:r w:rsidR="001E318E">
        <w:rPr>
          <w:lang w:val="en-CA"/>
        </w:rPr>
        <w:t xml:space="preserve"> (1)</w:t>
      </w:r>
      <w:r w:rsidR="00C46EFA">
        <w:rPr>
          <w:lang w:val="en-CA"/>
        </w:rPr>
        <w:t xml:space="preserve"> is attached to </w:t>
      </w:r>
      <w:r w:rsidR="001E318E">
        <w:rPr>
          <w:lang w:val="en-CA"/>
        </w:rPr>
        <w:t>an adjustable arm with a</w:t>
      </w:r>
      <w:r w:rsidR="00C46EFA">
        <w:rPr>
          <w:lang w:val="en-CA"/>
        </w:rPr>
        <w:t xml:space="preserve"> </w:t>
      </w:r>
      <w:r w:rsidR="00667429">
        <w:rPr>
          <w:lang w:val="en-CA"/>
        </w:rPr>
        <w:t>magnetic base</w:t>
      </w:r>
      <w:r w:rsidR="001E318E">
        <w:rPr>
          <w:lang w:val="en-CA"/>
        </w:rPr>
        <w:t xml:space="preserve"> (2)</w:t>
      </w:r>
      <w:r w:rsidR="00C853BD">
        <w:rPr>
          <w:lang w:val="en-CA"/>
        </w:rPr>
        <w:t>.</w:t>
      </w:r>
      <w:r w:rsidR="003B5937">
        <w:rPr>
          <w:lang w:val="en-CA"/>
        </w:rPr>
        <w:t xml:space="preserve"> A metal plate</w:t>
      </w:r>
      <w:r w:rsidR="001E318E">
        <w:rPr>
          <w:lang w:val="en-CA"/>
        </w:rPr>
        <w:t xml:space="preserve"> (3)</w:t>
      </w:r>
      <w:r w:rsidR="003B5937">
        <w:rPr>
          <w:lang w:val="en-CA"/>
        </w:rPr>
        <w:t xml:space="preserve"> is attached to the </w:t>
      </w:r>
      <w:r w:rsidR="00964FDA">
        <w:rPr>
          <w:lang w:val="en-CA"/>
        </w:rPr>
        <w:t>frame of the simulation table so that the base can stay in place. The indicator is placed over the table, with the needle touching and slightly depressed.</w:t>
      </w:r>
      <w:r w:rsidRPr="00C41A94" w:rsidR="00C41A94">
        <w:t xml:space="preserve"> </w:t>
      </w:r>
      <w:r w:rsidR="00762569">
        <w:t>As the table moves, the displacement can be read on the indicator.</w:t>
      </w:r>
    </w:p>
    <w:p w:rsidR="006B181B" w:rsidP="006B181B" w:rsidRDefault="006B181B" w14:paraId="449B78FF" w14:textId="4F5693FF">
      <w:pPr>
        <w:rPr>
          <w:lang w:val="en-CA"/>
        </w:rPr>
      </w:pPr>
      <w:r>
        <w:rPr>
          <w:lang w:val="en-CA"/>
        </w:rPr>
        <w:t>The purpose of measuring the displacement is to ensure that the table has not run into any problems, as the displacement values should stay consistent throughout the experiment. If abnormal values are found, the linear displacement mechanism may have broken or is not operating properly, and the experiment is compromised.</w:t>
      </w:r>
    </w:p>
    <w:p w:rsidR="00143CAD" w:rsidP="00784A46" w:rsidRDefault="00143CAD" w14:paraId="72F3E2BD" w14:textId="7DD683DD">
      <w:pPr>
        <w:rPr>
          <w:lang w:val="en-CA"/>
        </w:rPr>
      </w:pPr>
      <w:r>
        <w:rPr>
          <w:lang w:val="en-CA"/>
        </w:rPr>
        <w:t xml:space="preserve">In the current design, the values must be manually read and tracked by the user. To do so, a setting </w:t>
      </w:r>
      <w:r w:rsidR="007E55EE">
        <w:rPr>
          <w:lang w:val="en-CA"/>
        </w:rPr>
        <w:t xml:space="preserve">was designed for the </w:t>
      </w:r>
      <w:r w:rsidR="00820868">
        <w:rPr>
          <w:lang w:val="en-CA"/>
        </w:rPr>
        <w:t>User Interface</w:t>
      </w:r>
      <w:r w:rsidR="007E55EE">
        <w:rPr>
          <w:lang w:val="en-CA"/>
        </w:rPr>
        <w:t xml:space="preserve"> that executes a measuring protocol. The motor slows down to a very low frequency where the user </w:t>
      </w:r>
      <w:r w:rsidR="00C853BD">
        <w:rPr>
          <w:lang w:val="en-CA"/>
        </w:rPr>
        <w:t>can</w:t>
      </w:r>
      <w:r w:rsidR="007E55EE">
        <w:rPr>
          <w:lang w:val="en-CA"/>
        </w:rPr>
        <w:t xml:space="preserve"> read the values</w:t>
      </w:r>
      <w:r w:rsidR="00797B93">
        <w:rPr>
          <w:lang w:val="en-CA"/>
        </w:rPr>
        <w:t xml:space="preserve"> on the indicator</w:t>
      </w:r>
      <w:r w:rsidR="0086450B">
        <w:rPr>
          <w:lang w:val="en-CA"/>
        </w:rPr>
        <w:t xml:space="preserve"> as the table moves</w:t>
      </w:r>
      <w:r w:rsidR="00797B93">
        <w:rPr>
          <w:lang w:val="en-CA"/>
        </w:rPr>
        <w:t xml:space="preserve">. The user then enters the values in the </w:t>
      </w:r>
      <w:r w:rsidR="00820868">
        <w:rPr>
          <w:lang w:val="en-CA"/>
        </w:rPr>
        <w:t>User Interface</w:t>
      </w:r>
      <w:r w:rsidR="00797B93">
        <w:rPr>
          <w:lang w:val="en-CA"/>
        </w:rPr>
        <w:t>, and it is tracked</w:t>
      </w:r>
      <w:r w:rsidR="0086450B">
        <w:rPr>
          <w:lang w:val="en-CA"/>
        </w:rPr>
        <w:t xml:space="preserve"> in the database with other variables</w:t>
      </w:r>
      <w:r w:rsidR="00797B93">
        <w:rPr>
          <w:lang w:val="en-CA"/>
        </w:rPr>
        <w:t>.</w:t>
      </w:r>
      <w:r w:rsidR="008A58C6">
        <w:rPr>
          <w:lang w:val="en-CA"/>
        </w:rPr>
        <w:t xml:space="preserve"> The measuring only needs to occur for </w:t>
      </w:r>
      <w:r w:rsidR="00DB4B43">
        <w:rPr>
          <w:lang w:val="en-CA"/>
        </w:rPr>
        <w:t>one to two</w:t>
      </w:r>
      <w:r w:rsidR="008A58C6">
        <w:rPr>
          <w:lang w:val="en-CA"/>
        </w:rPr>
        <w:t xml:space="preserve"> minutes at intervals of once every </w:t>
      </w:r>
      <w:r w:rsidR="00DB4B43">
        <w:rPr>
          <w:lang w:val="en-CA"/>
        </w:rPr>
        <w:t>two to three</w:t>
      </w:r>
      <w:r w:rsidR="008A58C6">
        <w:rPr>
          <w:lang w:val="en-CA"/>
        </w:rPr>
        <w:t xml:space="preserve"> weeks.</w:t>
      </w:r>
      <w:r w:rsidR="00322AC8">
        <w:rPr>
          <w:lang w:val="en-CA"/>
        </w:rPr>
        <w:t xml:space="preserve"> Since the experiment takes place over 65-95 days, these small periods for measuring should not affect experimental results.</w:t>
      </w:r>
    </w:p>
    <w:p w:rsidR="008A58C6" w:rsidP="00784A46" w:rsidRDefault="00E755F1" w14:paraId="460A3156" w14:textId="69C41973">
      <w:pPr>
        <w:rPr>
          <w:lang w:val="en-CA"/>
        </w:rPr>
      </w:pPr>
      <w:r>
        <w:rPr>
          <w:lang w:val="en-CA"/>
        </w:rPr>
        <w:t xml:space="preserve">This solution using </w:t>
      </w:r>
      <w:r w:rsidR="00B43AD6">
        <w:rPr>
          <w:lang w:val="en-CA"/>
        </w:rPr>
        <w:t>a digital indicator</w:t>
      </w:r>
      <w:r>
        <w:rPr>
          <w:lang w:val="en-CA"/>
        </w:rPr>
        <w:t xml:space="preserve"> was selected for its simplicity and low cost</w:t>
      </w:r>
      <w:r w:rsidR="00B0051F">
        <w:rPr>
          <w:lang w:val="en-CA"/>
        </w:rPr>
        <w:t>, w</w:t>
      </w:r>
      <w:r w:rsidR="00F24C93">
        <w:rPr>
          <w:lang w:val="en-CA"/>
        </w:rPr>
        <w:t xml:space="preserve">ith minimal effects on the </w:t>
      </w:r>
      <w:r w:rsidR="000E0578">
        <w:rPr>
          <w:lang w:val="en-CA"/>
        </w:rPr>
        <w:t>experiment.</w:t>
      </w:r>
      <w:r w:rsidR="00C4649F">
        <w:rPr>
          <w:lang w:val="en-CA"/>
        </w:rPr>
        <w:t xml:space="preserve"> The inconvenience of manually reading the measurements was approved by the Davy Lab</w:t>
      </w:r>
      <w:r w:rsidR="0025743D">
        <w:rPr>
          <w:lang w:val="en-CA"/>
        </w:rPr>
        <w:t xml:space="preserve"> and is offset by the cost and convenience of only needing one </w:t>
      </w:r>
      <w:r w:rsidR="00FE451D">
        <w:rPr>
          <w:lang w:val="en-CA"/>
        </w:rPr>
        <w:t>sensor</w:t>
      </w:r>
      <w:r w:rsidR="000D036F">
        <w:rPr>
          <w:lang w:val="en-CA"/>
        </w:rPr>
        <w:t xml:space="preserve">. </w:t>
      </w:r>
    </w:p>
    <w:p w:rsidR="006C6FD7" w:rsidP="006C6FD7" w:rsidRDefault="006C6FD7" w14:paraId="197EB7B4" w14:textId="1689ED6A">
      <w:pPr>
        <w:pStyle w:val="Heading3"/>
      </w:pPr>
      <w:bookmarkStart w:name="_Toc131499184" w:id="257"/>
      <w:r>
        <w:t>Temperature and Humidity</w:t>
      </w:r>
      <w:bookmarkEnd w:id="257"/>
    </w:p>
    <w:p w:rsidR="006C6FD7" w:rsidP="006C6FD7" w:rsidRDefault="00C6305F" w14:paraId="0C612670" w14:textId="210A8DF2">
      <w:pPr>
        <w:rPr>
          <w:lang w:val="en-CA"/>
        </w:rPr>
      </w:pPr>
      <w:r>
        <w:rPr>
          <w:lang w:val="en-CA"/>
        </w:rPr>
        <w:t>For th</w:t>
      </w:r>
      <w:r w:rsidR="0066500F">
        <w:rPr>
          <w:lang w:val="en-CA"/>
        </w:rPr>
        <w:t>e duration of the</w:t>
      </w:r>
      <w:r>
        <w:rPr>
          <w:lang w:val="en-CA"/>
        </w:rPr>
        <w:t xml:space="preserve"> experiment, the Davy Lab</w:t>
      </w:r>
      <w:r w:rsidR="0066500F">
        <w:rPr>
          <w:lang w:val="en-CA"/>
        </w:rPr>
        <w:t xml:space="preserve"> will be maintaining the environmental conditions of the laboratory to ensure optimal development of the turtle eggs. A </w:t>
      </w:r>
      <w:r w:rsidR="003D6174">
        <w:rPr>
          <w:lang w:val="en-CA"/>
        </w:rPr>
        <w:t xml:space="preserve">sensor to </w:t>
      </w:r>
      <w:r w:rsidR="003D6174">
        <w:rPr>
          <w:lang w:val="en-CA"/>
        </w:rPr>
        <w:lastRenderedPageBreak/>
        <w:t xml:space="preserve">measure </w:t>
      </w:r>
      <w:r w:rsidR="0066500F">
        <w:rPr>
          <w:lang w:val="en-CA"/>
        </w:rPr>
        <w:t>temperature and humidity is req</w:t>
      </w:r>
      <w:r w:rsidR="00E0782B">
        <w:rPr>
          <w:lang w:val="en-CA"/>
        </w:rPr>
        <w:t>uired for the lab to measure these environmental variables, and to track in data collection.</w:t>
      </w:r>
      <w:r w:rsidRPr="00D01746" w:rsidR="00D01746">
        <w:t xml:space="preserve"> </w:t>
      </w:r>
    </w:p>
    <w:p w:rsidR="00D210B1" w:rsidP="006C6FD7" w:rsidRDefault="00CB1902" w14:paraId="6BF79A09" w14:textId="650A649E">
      <w:pPr>
        <w:rPr>
          <w:lang w:val="en-CA"/>
        </w:rPr>
      </w:pPr>
      <w:r>
        <w:rPr>
          <w:noProof/>
        </w:rPr>
        <w:drawing>
          <wp:anchor distT="0" distB="0" distL="114300" distR="114300" simplePos="0" relativeHeight="251658253" behindDoc="0" locked="0" layoutInCell="1" allowOverlap="1" wp14:anchorId="5227EC20" wp14:editId="7473FE31">
            <wp:simplePos x="0" y="0"/>
            <wp:positionH relativeFrom="margin">
              <wp:posOffset>3931920</wp:posOffset>
            </wp:positionH>
            <wp:positionV relativeFrom="paragraph">
              <wp:posOffset>7620</wp:posOffset>
            </wp:positionV>
            <wp:extent cx="2007235" cy="1613535"/>
            <wp:effectExtent l="0" t="0" r="0" b="5715"/>
            <wp:wrapSquare wrapText="bothSides"/>
            <wp:docPr id="753769628" name="Picture 753769628" descr="AM2302 DHT22 Digital Temperature Sensor Module Humidity Sensor Module  Temperature Humidity Sensor Module For Arduino for SCM | Walmart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2302 DHT22 Digital Temperature Sensor Module Humidity Sensor Module  Temperature Humidity Sensor Module For Arduino for SCM | Walmart Canada"/>
                    <pic:cNvPicPr>
                      <a:picLocks noChangeAspect="1" noChangeArrowheads="1"/>
                    </pic:cNvPicPr>
                  </pic:nvPicPr>
                  <pic:blipFill rotWithShape="1">
                    <a:blip r:embed="rId48">
                      <a:extLst>
                        <a:ext uri="{28A0092B-C50C-407E-A947-70E740481C1C}">
                          <a14:useLocalDpi xmlns:a14="http://schemas.microsoft.com/office/drawing/2010/main" val="0"/>
                        </a:ext>
                      </a:extLst>
                    </a:blip>
                    <a:srcRect l="5753" t="13173" r="3320" b="13695"/>
                    <a:stretch/>
                  </pic:blipFill>
                  <pic:spPr bwMode="auto">
                    <a:xfrm>
                      <a:off x="0" y="0"/>
                      <a:ext cx="2007235"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746">
        <w:rPr>
          <w:noProof/>
        </w:rPr>
        <mc:AlternateContent>
          <mc:Choice Requires="wps">
            <w:drawing>
              <wp:anchor distT="0" distB="0" distL="114300" distR="114300" simplePos="0" relativeHeight="251658254" behindDoc="0" locked="0" layoutInCell="1" allowOverlap="1" wp14:anchorId="71A796DA" wp14:editId="20EBA5CC">
                <wp:simplePos x="0" y="0"/>
                <wp:positionH relativeFrom="column">
                  <wp:posOffset>3848100</wp:posOffset>
                </wp:positionH>
                <wp:positionV relativeFrom="paragraph">
                  <wp:posOffset>1749425</wp:posOffset>
                </wp:positionV>
                <wp:extent cx="2091055" cy="635"/>
                <wp:effectExtent l="0" t="0" r="0" b="0"/>
                <wp:wrapSquare wrapText="bothSides"/>
                <wp:docPr id="486722137" name="Text Box 486722137"/>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rsidRPr="00AB43CC" w:rsidR="00D01746" w:rsidP="00D01746" w:rsidRDefault="00D01746" w14:paraId="6A865236" w14:textId="66983DA6">
                            <w:pPr>
                              <w:pStyle w:val="Caption"/>
                              <w:jc w:val="center"/>
                              <w:rPr>
                                <w:rFonts w:cstheme="majorHAnsi"/>
                                <w:noProof/>
                                <w:sz w:val="24"/>
                                <w:szCs w:val="28"/>
                              </w:rPr>
                            </w:pPr>
                            <w:bookmarkStart w:name="_Ref131345897" w:id="258"/>
                            <w:bookmarkStart w:name="_Toc131381971" w:id="259"/>
                            <w:bookmarkStart w:name="_Toc131499119" w:id="260"/>
                            <w:r>
                              <w:t xml:space="preserve">Figure </w:t>
                            </w:r>
                            <w:r>
                              <w:fldChar w:fldCharType="begin"/>
                            </w:r>
                            <w:r>
                              <w:instrText>SEQ Figure \* ARABIC</w:instrText>
                            </w:r>
                            <w:r>
                              <w:fldChar w:fldCharType="separate"/>
                            </w:r>
                            <w:r w:rsidR="003133FB">
                              <w:rPr>
                                <w:noProof/>
                              </w:rPr>
                              <w:t>13</w:t>
                            </w:r>
                            <w:r>
                              <w:fldChar w:fldCharType="end"/>
                            </w:r>
                            <w:bookmarkEnd w:id="258"/>
                            <w:r>
                              <w:t xml:space="preserve"> </w:t>
                            </w:r>
                            <w:r w:rsidR="00DF71A2">
                              <w:t>–</w:t>
                            </w:r>
                            <w:r>
                              <w:t xml:space="preserve"> DHT22 Sensor Module</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45AE476">
              <v:shape id="Text Box 486722137" style="position:absolute;left:0;text-align:left;margin-left:303pt;margin-top:137.75pt;width:164.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PJdGwIAAD8EAAAOAAAAZHJzL2Uyb0RvYy54bWysU8Fu2zAMvQ/YPwi6L3YypNu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" w14:anchorId="71A796DA">
                <v:textbox style="mso-fit-shape-to-text:t" inset="0,0,0,0">
                  <w:txbxContent>
                    <w:p w:rsidRPr="00AB43CC" w:rsidR="00D01746" w:rsidP="00D01746" w:rsidRDefault="00D01746" w14:paraId="433EE8DE" w14:textId="66983DA6">
                      <w:pPr>
                        <w:pStyle w:val="Caption"/>
                        <w:jc w:val="center"/>
                        <w:rPr>
                          <w:rFonts w:cstheme="majorHAnsi"/>
                          <w:noProof/>
                          <w:sz w:val="24"/>
                          <w:szCs w:val="28"/>
                        </w:rPr>
                      </w:pPr>
                      <w:r>
                        <w:t xml:space="preserve">Figure </w:t>
                      </w:r>
                      <w:r>
                        <w:fldChar w:fldCharType="begin"/>
                      </w:r>
                      <w:r>
                        <w:instrText>SEQ Figure \* ARABIC</w:instrText>
                      </w:r>
                      <w:r>
                        <w:fldChar w:fldCharType="separate"/>
                      </w:r>
                      <w:r w:rsidR="003133FB">
                        <w:rPr>
                          <w:noProof/>
                        </w:rPr>
                        <w:t>13</w:t>
                      </w:r>
                      <w:r>
                        <w:fldChar w:fldCharType="end"/>
                      </w:r>
                      <w:r>
                        <w:t xml:space="preserve"> </w:t>
                      </w:r>
                      <w:r w:rsidR="00DF71A2">
                        <w:t>–</w:t>
                      </w:r>
                      <w:r>
                        <w:t xml:space="preserve"> DHT22 Sensor Module</w:t>
                      </w:r>
                    </w:p>
                  </w:txbxContent>
                </v:textbox>
                <w10:wrap type="square"/>
              </v:shape>
            </w:pict>
          </mc:Fallback>
        </mc:AlternateContent>
      </w:r>
      <w:r w:rsidR="0017773A">
        <w:rPr>
          <w:lang w:val="en-CA"/>
        </w:rPr>
        <w:t xml:space="preserve">A DHT22 sensor module </w:t>
      </w:r>
      <w:r w:rsidR="006250F8">
        <w:rPr>
          <w:lang w:val="en-CA"/>
        </w:rPr>
        <w:t>(</w:t>
      </w:r>
      <w:r w:rsidR="006250F8">
        <w:rPr>
          <w:lang w:val="en-CA"/>
        </w:rPr>
        <w:fldChar w:fldCharType="begin"/>
      </w:r>
      <w:r w:rsidR="006250F8">
        <w:rPr>
          <w:lang w:val="en-CA"/>
        </w:rPr>
        <w:instrText xml:space="preserve"> REF _Ref131345897 \h </w:instrText>
      </w:r>
      <w:r w:rsidR="000F70DB">
        <w:rPr>
          <w:lang w:val="en-CA"/>
        </w:rPr>
        <w:instrText xml:space="preserve"> \* MERGEFORMAT </w:instrText>
      </w:r>
      <w:r w:rsidR="006250F8">
        <w:rPr>
          <w:lang w:val="en-CA"/>
        </w:rPr>
      </w:r>
      <w:r w:rsidR="006250F8">
        <w:rPr>
          <w:lang w:val="en-CA"/>
        </w:rPr>
        <w:fldChar w:fldCharType="separate"/>
      </w:r>
      <w:r w:rsidR="003133FB">
        <w:t xml:space="preserve">Figure </w:t>
      </w:r>
      <w:r w:rsidR="003133FB">
        <w:rPr>
          <w:noProof/>
        </w:rPr>
        <w:t>13</w:t>
      </w:r>
      <w:r w:rsidR="006250F8">
        <w:rPr>
          <w:lang w:val="en-CA"/>
        </w:rPr>
        <w:fldChar w:fldCharType="end"/>
      </w:r>
      <w:r w:rsidR="006250F8">
        <w:rPr>
          <w:lang w:val="en-CA"/>
        </w:rPr>
        <w:t xml:space="preserve">) </w:t>
      </w:r>
      <w:r w:rsidR="0017773A">
        <w:rPr>
          <w:lang w:val="en-CA"/>
        </w:rPr>
        <w:t xml:space="preserve">was selected for </w:t>
      </w:r>
      <w:r w:rsidR="00DA2499">
        <w:rPr>
          <w:lang w:val="en-CA"/>
        </w:rPr>
        <w:t xml:space="preserve">this project due to its </w:t>
      </w:r>
      <w:r w:rsidR="00980999">
        <w:rPr>
          <w:lang w:val="en-CA"/>
        </w:rPr>
        <w:t xml:space="preserve">accuracy and longevity. Further, </w:t>
      </w:r>
      <w:r w:rsidR="009A354D">
        <w:rPr>
          <w:lang w:val="en-CA"/>
        </w:rPr>
        <w:t>the module has a compact size, low energy consumption, and is easy to interface with using the Arduino Un</w:t>
      </w:r>
      <w:r w:rsidR="00D210B1">
        <w:rPr>
          <w:lang w:val="en-CA"/>
        </w:rPr>
        <w:t xml:space="preserve">o. </w:t>
      </w:r>
      <w:r w:rsidR="00E57955">
        <w:rPr>
          <w:lang w:val="en-CA"/>
        </w:rPr>
        <w:t xml:space="preserve">It </w:t>
      </w:r>
      <w:r w:rsidR="00596F51">
        <w:rPr>
          <w:lang w:val="en-CA"/>
        </w:rPr>
        <w:t xml:space="preserve">has an accuracy of </w:t>
      </w:r>
      <w:r w:rsidR="00596F51">
        <w:rPr>
          <w:rFonts w:cstheme="minorHAnsi"/>
          <w:lang w:val="en-CA"/>
        </w:rPr>
        <w:t>±</w:t>
      </w:r>
      <w:r w:rsidR="00596F51">
        <w:rPr>
          <w:lang w:val="en-CA"/>
        </w:rPr>
        <w:t>2%</w:t>
      </w:r>
      <w:r w:rsidR="00355D16">
        <w:rPr>
          <w:lang w:val="en-CA"/>
        </w:rPr>
        <w:t xml:space="preserve"> </w:t>
      </w:r>
      <w:r w:rsidR="00596F51">
        <w:rPr>
          <w:lang w:val="en-CA"/>
        </w:rPr>
        <w:t xml:space="preserve">RH for humidity and </w:t>
      </w:r>
      <w:r w:rsidR="00355D16">
        <w:rPr>
          <w:lang w:val="en-CA"/>
        </w:rPr>
        <w:t>&lt;</w:t>
      </w:r>
      <w:r>
        <w:rPr>
          <w:lang w:val="en-CA"/>
        </w:rPr>
        <w:t xml:space="preserve"> </w:t>
      </w:r>
      <w:r w:rsidR="00355D16">
        <w:rPr>
          <w:rFonts w:cstheme="minorHAnsi"/>
          <w:lang w:val="en-CA"/>
        </w:rPr>
        <w:t>±</w:t>
      </w:r>
      <w:r w:rsidR="00355D16">
        <w:rPr>
          <w:lang w:val="en-CA"/>
        </w:rPr>
        <w:t>0.5</w:t>
      </w:r>
      <w:r>
        <w:rPr>
          <w:lang w:val="en-CA"/>
        </w:rPr>
        <w:t xml:space="preserve"> </w:t>
      </w:r>
      <w:r w:rsidR="00355D16">
        <w:rPr>
          <w:lang w:val="en-CA"/>
        </w:rPr>
        <w:t>C</w:t>
      </w:r>
      <w:r w:rsidR="00355D16">
        <w:rPr>
          <w:rFonts w:cstheme="minorHAnsi"/>
          <w:lang w:val="en-CA"/>
        </w:rPr>
        <w:t>°</w:t>
      </w:r>
      <w:r w:rsidR="00355D16">
        <w:rPr>
          <w:lang w:val="en-CA"/>
        </w:rPr>
        <w:t xml:space="preserve"> for temperature</w:t>
      </w:r>
      <w:r w:rsidR="007723F3">
        <w:rPr>
          <w:lang w:val="en-CA"/>
        </w:rPr>
        <w:t xml:space="preserve">, which </w:t>
      </w:r>
      <w:r w:rsidR="00071AF5">
        <w:rPr>
          <w:lang w:val="en-CA"/>
        </w:rPr>
        <w:t xml:space="preserve">is </w:t>
      </w:r>
      <w:r w:rsidR="007723F3">
        <w:rPr>
          <w:lang w:val="en-CA"/>
        </w:rPr>
        <w:t xml:space="preserve">sufficient for </w:t>
      </w:r>
      <w:r w:rsidR="00071AF5">
        <w:rPr>
          <w:lang w:val="en-CA"/>
        </w:rPr>
        <w:t xml:space="preserve">the sake of maintaining </w:t>
      </w:r>
      <w:r w:rsidR="005D0219">
        <w:rPr>
          <w:lang w:val="en-CA"/>
        </w:rPr>
        <w:t>an appropriate environment for reptile eggs. The DHT22 has a sensing time of 2 seconds per reading</w:t>
      </w:r>
      <w:r w:rsidR="00EA3BEB">
        <w:rPr>
          <w:lang w:val="en-CA"/>
        </w:rPr>
        <w:t xml:space="preserve">, which is sufficient for this use case where readings will be taken every </w:t>
      </w:r>
      <w:commentRangeStart w:id="264"/>
      <w:r w:rsidR="00EA3BEB">
        <w:rPr>
          <w:lang w:val="en-CA"/>
        </w:rPr>
        <w:t>30 minutes</w:t>
      </w:r>
      <w:commentRangeEnd w:id="264"/>
      <w:r w:rsidR="00164B9E">
        <w:rPr>
          <w:rStyle w:val="CommentReference"/>
          <w:rFonts w:cstheme="minorBidi"/>
          <w:lang w:val="en-CA"/>
        </w:rPr>
        <w:commentReference w:id="264"/>
      </w:r>
      <w:r w:rsidR="00EA3BEB">
        <w:rPr>
          <w:lang w:val="en-CA"/>
        </w:rPr>
        <w:t>.</w:t>
      </w:r>
    </w:p>
    <w:p w:rsidR="00F6297D" w:rsidP="006C6FD7" w:rsidRDefault="00F6297D" w14:paraId="4B479394" w14:textId="1D9774EA">
      <w:pPr>
        <w:rPr>
          <w:lang w:val="en-CA"/>
        </w:rPr>
      </w:pPr>
      <w:r>
        <w:rPr>
          <w:lang w:val="en-CA"/>
        </w:rPr>
        <w:t xml:space="preserve">The most attractive aspect of using the DHT22 is the Arduino library </w:t>
      </w:r>
      <w:r w:rsidR="00132DC0">
        <w:rPr>
          <w:lang w:val="en-CA"/>
        </w:rPr>
        <w:t>provided by Adafruit for ease of use</w:t>
      </w:r>
      <w:r w:rsidR="00CD2345">
        <w:rPr>
          <w:lang w:val="en-CA"/>
        </w:rPr>
        <w:t xml:space="preserve"> </w:t>
      </w:r>
      <w:sdt>
        <w:sdtPr>
          <w:rPr>
            <w:lang w:val="en-CA"/>
          </w:rPr>
          <w:id w:val="920610045"/>
          <w:lock w:val="contentLocked"/>
          <w:citation/>
        </w:sdtPr>
        <w:sdtEndPr/>
        <w:sdtContent>
          <w:r w:rsidR="00CD2345">
            <w:rPr>
              <w:lang w:val="en-CA"/>
            </w:rPr>
            <w:fldChar w:fldCharType="begin"/>
          </w:r>
          <w:r w:rsidR="00CD2345">
            <w:instrText xml:space="preserve"> CITATION Ada23 \l 1033 </w:instrText>
          </w:r>
          <w:r w:rsidR="00CD2345">
            <w:rPr>
              <w:lang w:val="en-CA"/>
            </w:rPr>
            <w:fldChar w:fldCharType="separate"/>
          </w:r>
          <w:r w:rsidRPr="00965F8E" w:rsidR="00965F8E">
            <w:rPr>
              <w:noProof/>
            </w:rPr>
            <w:t>[21]</w:t>
          </w:r>
          <w:r w:rsidR="00CD2345">
            <w:rPr>
              <w:lang w:val="en-CA"/>
            </w:rPr>
            <w:fldChar w:fldCharType="end"/>
          </w:r>
        </w:sdtContent>
      </w:sdt>
      <w:r w:rsidR="00132DC0">
        <w:rPr>
          <w:lang w:val="en-CA"/>
        </w:rPr>
        <w:t>. This library is also available for the DHT11</w:t>
      </w:r>
      <w:r w:rsidR="00CD2345">
        <w:rPr>
          <w:lang w:val="en-CA"/>
        </w:rPr>
        <w:t>, which was considered but not selected due to its inaccuracy in comparison to the DHT22.</w:t>
      </w:r>
    </w:p>
    <w:p w:rsidRPr="001226EA" w:rsidR="002A3A07" w:rsidP="001226EA" w:rsidRDefault="00E67081" w14:paraId="11F5FB00" w14:textId="6D37F3F2">
      <w:pPr>
        <w:pStyle w:val="Heading3"/>
      </w:pPr>
      <w:bookmarkStart w:name="_Toc131499185" w:id="265"/>
      <w:r>
        <w:t>RPM Sensor</w:t>
      </w:r>
      <w:bookmarkEnd w:id="265"/>
    </w:p>
    <w:p w:rsidRPr="00B23CE8" w:rsidR="002A3A07" w:rsidP="29362E05" w:rsidRDefault="002A3A07" w14:paraId="24AAF2AA" w14:textId="79C971B8">
      <w:pPr>
        <w:rPr>
          <w:rFonts w:eastAsia="Calibri" w:cstheme="minorBidi"/>
        </w:rPr>
      </w:pPr>
      <w:r>
        <w:rPr>
          <w:noProof/>
        </w:rPr>
        <mc:AlternateContent>
          <mc:Choice Requires="wps">
            <w:drawing>
              <wp:anchor distT="0" distB="0" distL="114300" distR="114300" simplePos="0" relativeHeight="251658258" behindDoc="0" locked="0" layoutInCell="1" allowOverlap="1" wp14:anchorId="4D2C180F" wp14:editId="5A868317">
                <wp:simplePos x="0" y="0"/>
                <wp:positionH relativeFrom="column">
                  <wp:posOffset>3465554</wp:posOffset>
                </wp:positionH>
                <wp:positionV relativeFrom="paragraph">
                  <wp:posOffset>1346117</wp:posOffset>
                </wp:positionV>
                <wp:extent cx="2536190" cy="23050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536190" cy="230505"/>
                        </a:xfrm>
                        <a:prstGeom prst="rect">
                          <a:avLst/>
                        </a:prstGeom>
                        <a:solidFill>
                          <a:prstClr val="white"/>
                        </a:solidFill>
                        <a:ln>
                          <a:noFill/>
                        </a:ln>
                      </wps:spPr>
                      <wps:txbx>
                        <w:txbxContent>
                          <w:p w:rsidRPr="00293119" w:rsidR="002A3A07" w:rsidP="002A3A07" w:rsidRDefault="002A3A07" w14:paraId="5DBDA300" w14:textId="5DB1C5A5">
                            <w:pPr>
                              <w:pStyle w:val="Caption"/>
                              <w:jc w:val="center"/>
                              <w:rPr>
                                <w:rFonts w:cstheme="majorHAnsi"/>
                                <w:noProof/>
                                <w:sz w:val="24"/>
                                <w:szCs w:val="28"/>
                              </w:rPr>
                            </w:pPr>
                            <w:bookmarkStart w:name="_Ref131412595" w:id="266"/>
                            <w:bookmarkStart w:name="_Toc131381972" w:id="267"/>
                            <w:bookmarkStart w:name="_Toc131499120" w:id="268"/>
                            <w:r>
                              <w:t xml:space="preserve">Figure </w:t>
                            </w:r>
                            <w:r>
                              <w:fldChar w:fldCharType="begin"/>
                            </w:r>
                            <w:r>
                              <w:instrText>SEQ Figure \* ARABIC</w:instrText>
                            </w:r>
                            <w:r>
                              <w:fldChar w:fldCharType="separate"/>
                            </w:r>
                            <w:r w:rsidR="003133FB">
                              <w:rPr>
                                <w:noProof/>
                              </w:rPr>
                              <w:t>14</w:t>
                            </w:r>
                            <w:r>
                              <w:fldChar w:fldCharType="end"/>
                            </w:r>
                            <w:bookmarkEnd w:id="266"/>
                            <w:r>
                              <w:t xml:space="preserve"> – IR Sensor Module</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C3BFCF4">
              <v:shape id="Text Box 2" style="position:absolute;left:0;text-align:left;margin-left:272.9pt;margin-top:106pt;width:199.7pt;height:18.1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" w14:anchorId="4D2C180F">
                <v:textbox inset="0,0,0,0">
                  <w:txbxContent>
                    <w:p w:rsidRPr="00293119" w:rsidR="002A3A07" w:rsidP="002A3A07" w:rsidRDefault="002A3A07" w14:paraId="0A8E1C74" w14:textId="5DB1C5A5">
                      <w:pPr>
                        <w:pStyle w:val="Caption"/>
                        <w:jc w:val="center"/>
                        <w:rPr>
                          <w:rFonts w:cstheme="majorHAnsi"/>
                          <w:noProof/>
                          <w:sz w:val="24"/>
                          <w:szCs w:val="28"/>
                        </w:rPr>
                      </w:pPr>
                      <w:r>
                        <w:t xml:space="preserve">Figure </w:t>
                      </w:r>
                      <w:r>
                        <w:fldChar w:fldCharType="begin"/>
                      </w:r>
                      <w:r>
                        <w:instrText>SEQ Figure \* ARABIC</w:instrText>
                      </w:r>
                      <w:r>
                        <w:fldChar w:fldCharType="separate"/>
                      </w:r>
                      <w:r w:rsidR="003133FB">
                        <w:rPr>
                          <w:noProof/>
                        </w:rPr>
                        <w:t>14</w:t>
                      </w:r>
                      <w:r>
                        <w:fldChar w:fldCharType="end"/>
                      </w:r>
                      <w:r>
                        <w:t xml:space="preserve"> – IR Sensor Module</w:t>
                      </w:r>
                    </w:p>
                  </w:txbxContent>
                </v:textbox>
                <w10:wrap type="square"/>
              </v:shape>
            </w:pict>
          </mc:Fallback>
        </mc:AlternateContent>
      </w:r>
      <w:r>
        <w:rPr>
          <w:noProof/>
        </w:rPr>
        <w:drawing>
          <wp:anchor distT="0" distB="0" distL="114300" distR="114300" simplePos="0" relativeHeight="251658257" behindDoc="0" locked="0" layoutInCell="1" allowOverlap="1" wp14:anchorId="3964A3C8" wp14:editId="1A52189A">
            <wp:simplePos x="0" y="0"/>
            <wp:positionH relativeFrom="margin">
              <wp:align>right</wp:align>
            </wp:positionH>
            <wp:positionV relativeFrom="paragraph">
              <wp:posOffset>5080</wp:posOffset>
            </wp:positionV>
            <wp:extent cx="2400935" cy="1389380"/>
            <wp:effectExtent l="0" t="0" r="0" b="1270"/>
            <wp:wrapSquare wrapText="bothSides"/>
            <wp:docPr id="6" name="Picture 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 circui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919" t="14042" r="14814" b="19710"/>
                    <a:stretch/>
                  </pic:blipFill>
                  <pic:spPr bwMode="auto">
                    <a:xfrm>
                      <a:off x="0" y="0"/>
                      <a:ext cx="2400935" cy="138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29362E05">
        <w:rPr>
          <w:rFonts w:eastAsia="Calibri" w:cstheme="minorBidi"/>
        </w:rPr>
        <w:t xml:space="preserve">The motor's </w:t>
      </w:r>
      <w:r w:rsidRPr="29362E05" w:rsidR="00B352A8">
        <w:rPr>
          <w:rFonts w:eastAsia="Calibri" w:cstheme="minorBidi"/>
        </w:rPr>
        <w:t xml:space="preserve">RPM </w:t>
      </w:r>
      <w:r w:rsidRPr="29362E05">
        <w:rPr>
          <w:rFonts w:eastAsia="Calibri" w:cstheme="minorBidi"/>
        </w:rPr>
        <w:t>is measured using an IR sensor module (</w:t>
      </w:r>
      <w:r w:rsidRPr="29362E05" w:rsidR="0053733D">
        <w:rPr>
          <w:rFonts w:eastAsia="Calibri" w:cstheme="minorBidi"/>
        </w:rPr>
        <w:fldChar w:fldCharType="begin"/>
      </w:r>
      <w:r w:rsidRPr="29362E05" w:rsidR="0053733D">
        <w:rPr>
          <w:rFonts w:eastAsia="Calibri" w:cstheme="minorBidi"/>
        </w:rPr>
        <w:instrText xml:space="preserve"> REF _Ref131412595 \h </w:instrText>
      </w:r>
      <w:r w:rsidRPr="29362E05" w:rsidR="0053733D">
        <w:rPr>
          <w:rFonts w:eastAsia="Calibri" w:cstheme="minorBidi"/>
        </w:rPr>
      </w:r>
      <w:r w:rsidRPr="29362E05" w:rsidR="0053733D">
        <w:rPr>
          <w:rFonts w:eastAsia="Calibri" w:cstheme="minorBidi"/>
        </w:rPr>
        <w:fldChar w:fldCharType="separate"/>
      </w:r>
      <w:r w:rsidR="003133FB">
        <w:t xml:space="preserve">Figure </w:t>
      </w:r>
      <w:r w:rsidR="003133FB">
        <w:rPr>
          <w:noProof/>
        </w:rPr>
        <w:t>14</w:t>
      </w:r>
      <w:r w:rsidRPr="29362E05" w:rsidR="0053733D">
        <w:rPr>
          <w:rFonts w:eastAsia="Calibri" w:cstheme="minorBidi"/>
        </w:rPr>
        <w:fldChar w:fldCharType="end"/>
      </w:r>
      <w:r w:rsidRPr="29362E05">
        <w:rPr>
          <w:rFonts w:eastAsia="Calibri" w:cstheme="minorBidi"/>
        </w:rPr>
        <w:fldChar w:fldCharType="begin"/>
      </w:r>
      <w:r w:rsidRPr="29362E05">
        <w:rPr>
          <w:rFonts w:eastAsia="Calibri" w:cstheme="minorBidi"/>
        </w:rPr>
        <w:instrText xml:space="preserve"> REF _Ref131346760 \h  \* MERGEFORMAT </w:instrText>
      </w:r>
      <w:r w:rsidRPr="29362E05">
        <w:rPr>
          <w:rFonts w:eastAsia="Calibri" w:cstheme="minorBidi"/>
        </w:rPr>
      </w:r>
      <w:r w:rsidRPr="29362E05">
        <w:rPr>
          <w:rFonts w:eastAsia="Calibri" w:cstheme="minorBidi"/>
        </w:rPr>
        <w:fldChar w:fldCharType="separate"/>
      </w:r>
      <w:r w:rsidRPr="29362E05" w:rsidR="003133FB">
        <w:rPr>
          <w:rFonts w:eastAsia="Calibri" w:cstheme="minorBidi"/>
          <w:b/>
          <w:bCs/>
        </w:rPr>
        <w:t>Error! Reference source not found.</w:t>
      </w:r>
      <w:r w:rsidRPr="29362E05">
        <w:rPr>
          <w:rFonts w:eastAsia="Calibri" w:cstheme="minorBidi"/>
        </w:rPr>
        <w:fldChar w:fldCharType="end"/>
      </w:r>
      <w:r w:rsidRPr="29362E05">
        <w:rPr>
          <w:rFonts w:eastAsia="Calibri" w:cstheme="minorBidi"/>
        </w:rPr>
        <w:t xml:space="preserve">), which detects the rotation of the motor's shaft by sensing the interruptions caused by the revolutions of the motor. This sensor sends signals to the microcontroller, which then calculates the motor's RPM (revolutions per minute) using a </w:t>
      </w:r>
      <w:commentRangeStart w:id="272"/>
      <w:r w:rsidRPr="29362E05">
        <w:rPr>
          <w:rFonts w:eastAsia="Calibri" w:cstheme="minorBidi"/>
        </w:rPr>
        <w:t>mathematical formula</w:t>
      </w:r>
      <w:commentRangeEnd w:id="272"/>
      <w:r>
        <w:rPr>
          <w:rStyle w:val="CommentReference"/>
          <w:rFonts w:cstheme="minorBidi"/>
          <w:lang w:val="en-CA"/>
        </w:rPr>
        <w:commentReference w:id="272"/>
      </w:r>
      <w:r w:rsidRPr="29362E05">
        <w:rPr>
          <w:rFonts w:eastAsia="Calibri" w:cstheme="minorBidi"/>
        </w:rPr>
        <w:t>.</w:t>
      </w:r>
      <w:r w:rsidRPr="29362E05" w:rsidR="00635C0E">
        <w:rPr>
          <w:rFonts w:eastAsia="Calibri" w:cstheme="minorBidi"/>
        </w:rPr>
        <w:t xml:space="preserve"> </w:t>
      </w:r>
      <w:r w:rsidRPr="29362E05" w:rsidR="001E48A5">
        <w:rPr>
          <w:rFonts w:eastAsia="Calibri" w:cstheme="minorBidi"/>
        </w:rPr>
        <w:t>This sensor can measure speeds up to 13</w:t>
      </w:r>
      <w:r w:rsidRPr="29362E05" w:rsidR="00CF7CED">
        <w:rPr>
          <w:rFonts w:eastAsia="Calibri" w:cstheme="minorBidi"/>
        </w:rPr>
        <w:t>,</w:t>
      </w:r>
      <w:r w:rsidRPr="29362E05" w:rsidR="001E48A5">
        <w:rPr>
          <w:rFonts w:eastAsia="Calibri" w:cstheme="minorBidi"/>
        </w:rPr>
        <w:t xml:space="preserve">000 </w:t>
      </w:r>
      <w:r w:rsidRPr="29362E05" w:rsidR="00BB286C">
        <w:rPr>
          <w:rFonts w:eastAsia="Calibri" w:cstheme="minorBidi"/>
        </w:rPr>
        <w:t xml:space="preserve">RPM </w:t>
      </w:r>
      <w:r w:rsidRPr="29362E05" w:rsidR="007F7DB3">
        <w:rPr>
          <w:rFonts w:eastAsia="Calibri" w:cstheme="minorBidi"/>
        </w:rPr>
        <w:t xml:space="preserve">which is </w:t>
      </w:r>
      <w:r w:rsidRPr="29362E05" w:rsidR="00CF7CED">
        <w:rPr>
          <w:rFonts w:eastAsia="Calibri" w:cstheme="minorBidi"/>
        </w:rPr>
        <w:t>significantly</w:t>
      </w:r>
      <w:r w:rsidRPr="29362E05" w:rsidR="007F7DB3">
        <w:rPr>
          <w:rFonts w:eastAsia="Calibri" w:cstheme="minorBidi"/>
        </w:rPr>
        <w:t xml:space="preserve"> higher than what </w:t>
      </w:r>
      <w:r w:rsidRPr="29362E05" w:rsidR="00CF7CED">
        <w:rPr>
          <w:rFonts w:eastAsia="Calibri" w:cstheme="minorBidi"/>
        </w:rPr>
        <w:t xml:space="preserve">is needed </w:t>
      </w:r>
      <w:r w:rsidRPr="29362E05" w:rsidR="00B05CE5">
        <w:rPr>
          <w:rFonts w:eastAsia="Calibri" w:cstheme="minorBidi"/>
        </w:rPr>
        <w:t>for the project, where the DC motor will be running between 1500 – 3500 RPM.</w:t>
      </w:r>
    </w:p>
    <w:bookmarkEnd w:id="245"/>
    <w:bookmarkEnd w:id="246"/>
    <w:p w:rsidR="00702A1A" w:rsidP="00702A1A" w:rsidRDefault="0030285D" w14:paraId="14B19AEC" w14:textId="5FA45FF0">
      <w:pPr>
        <w:pStyle w:val="Heading2"/>
      </w:pPr>
      <w:r>
        <w:t xml:space="preserve"> </w:t>
      </w:r>
      <w:bookmarkStart w:name="_Toc131499186" w:id="274"/>
      <w:r w:rsidR="0066398F">
        <w:t>Methods of Vibration</w:t>
      </w:r>
      <w:bookmarkEnd w:id="274"/>
    </w:p>
    <w:p w:rsidRPr="00702A1A" w:rsidR="008830AF" w:rsidP="00702A1A" w:rsidRDefault="2BA763B3" w14:paraId="4964D73F" w14:textId="01868A62">
      <w:pPr>
        <w:pStyle w:val="Heading3"/>
      </w:pPr>
      <w:bookmarkStart w:name="_Toc131499187" w:id="275"/>
      <w:commentRangeStart w:id="276"/>
      <w:commentRangeStart w:id="277"/>
      <w:r>
        <w:t>Flexure-guided Linear Actuator Design</w:t>
      </w:r>
      <w:commentRangeEnd w:id="276"/>
      <w:r w:rsidR="008830AF">
        <w:rPr>
          <w:rStyle w:val="CommentReference"/>
        </w:rPr>
        <w:commentReference w:id="276"/>
      </w:r>
      <w:commentRangeEnd w:id="277"/>
      <w:r w:rsidR="008830AF">
        <w:rPr>
          <w:rStyle w:val="CommentReference"/>
        </w:rPr>
        <w:commentReference w:id="277"/>
      </w:r>
      <w:bookmarkEnd w:id="275"/>
    </w:p>
    <w:p w:rsidR="00755F1E" w:rsidP="0050368C" w:rsidRDefault="00755F1E" w14:paraId="07CBD313" w14:textId="5FF04E35">
      <w:pPr>
        <w:rPr>
          <w:rFonts w:cstheme="minorHAnsi"/>
        </w:rPr>
      </w:pPr>
      <w:r w:rsidRPr="00B61937">
        <w:rPr>
          <w:rFonts w:cstheme="minorHAnsi"/>
        </w:rPr>
        <w:t>The 3D model replica (</w:t>
      </w:r>
      <w:r w:rsidR="0042648C">
        <w:rPr>
          <w:rFonts w:cstheme="minorHAnsi"/>
        </w:rPr>
        <w:fldChar w:fldCharType="begin"/>
      </w:r>
      <w:r w:rsidR="0042648C">
        <w:rPr>
          <w:rFonts w:cstheme="minorHAnsi"/>
        </w:rPr>
        <w:instrText xml:space="preserve"> REF _Ref131412610 \h </w:instrText>
      </w:r>
      <w:r w:rsidR="0042648C">
        <w:rPr>
          <w:rFonts w:cstheme="minorHAnsi"/>
        </w:rPr>
      </w:r>
      <w:r w:rsidR="0042648C">
        <w:rPr>
          <w:rFonts w:cstheme="minorHAnsi"/>
        </w:rPr>
        <w:fldChar w:fldCharType="separate"/>
      </w:r>
      <w:r w:rsidR="003133FB">
        <w:t xml:space="preserve">Figure </w:t>
      </w:r>
      <w:r w:rsidR="003133FB">
        <w:rPr>
          <w:noProof/>
        </w:rPr>
        <w:t>15</w:t>
      </w:r>
      <w:r w:rsidR="0042648C">
        <w:rPr>
          <w:rFonts w:cstheme="minorHAnsi"/>
        </w:rPr>
        <w:fldChar w:fldCharType="end"/>
      </w:r>
      <w:r w:rsidRPr="00B61937">
        <w:rPr>
          <w:rFonts w:cstheme="minorHAnsi"/>
        </w:rPr>
        <w:t xml:space="preserve">) </w:t>
      </w:r>
      <w:r w:rsidR="00CB1902">
        <w:rPr>
          <w:rFonts w:cstheme="minorHAnsi"/>
        </w:rPr>
        <w:t xml:space="preserve">of the JWST Mirror </w:t>
      </w:r>
      <w:r w:rsidR="00604E87">
        <w:rPr>
          <w:rFonts w:cstheme="minorHAnsi"/>
        </w:rPr>
        <w:t>fine stage actuator</w:t>
      </w:r>
      <w:r w:rsidR="00CB1902">
        <w:rPr>
          <w:rFonts w:cstheme="minorHAnsi"/>
        </w:rPr>
        <w:t xml:space="preserve"> </w:t>
      </w:r>
      <w:r w:rsidRPr="00B61937">
        <w:rPr>
          <w:rFonts w:cstheme="minorHAnsi"/>
        </w:rPr>
        <w:t>used as a starting point for the design is available under a Creative Commons</w:t>
      </w:r>
      <w:r w:rsidR="004368B4">
        <w:rPr>
          <w:rFonts w:cstheme="minorHAnsi"/>
        </w:rPr>
        <w:t xml:space="preserve"> </w:t>
      </w:r>
      <w:r w:rsidR="00C75CA9">
        <w:rPr>
          <w:rFonts w:cstheme="minorHAnsi"/>
        </w:rPr>
        <w:t>Non-Commercial</w:t>
      </w:r>
      <w:r w:rsidRPr="00B61937">
        <w:rPr>
          <w:rFonts w:cstheme="minorHAnsi"/>
        </w:rPr>
        <w:t xml:space="preserve"> license, provided by user </w:t>
      </w:r>
      <w:proofErr w:type="spellStart"/>
      <w:r w:rsidRPr="00B61937">
        <w:rPr>
          <w:rFonts w:cstheme="minorHAnsi"/>
        </w:rPr>
        <w:t>Polyfractal</w:t>
      </w:r>
      <w:proofErr w:type="spellEnd"/>
      <w:r w:rsidRPr="00B61937">
        <w:rPr>
          <w:rFonts w:cstheme="minorHAnsi"/>
        </w:rPr>
        <w:t xml:space="preserve"> on Thingiverse.com </w:t>
      </w:r>
      <w:sdt>
        <w:sdtPr>
          <w:rPr>
            <w:rFonts w:cstheme="minorHAnsi"/>
          </w:rPr>
          <w:id w:val="-1255119453"/>
          <w:citation/>
        </w:sdtPr>
        <w:sdtEndPr/>
        <w:sdtContent>
          <w:r w:rsidRPr="00B61937">
            <w:rPr>
              <w:rFonts w:cstheme="minorHAnsi"/>
            </w:rPr>
            <w:fldChar w:fldCharType="begin"/>
          </w:r>
          <w:r w:rsidRPr="00B61937">
            <w:rPr>
              <w:rFonts w:cstheme="minorHAnsi"/>
            </w:rPr>
            <w:instrText xml:space="preserve"> CITATION Pol22 \l 1033 </w:instrText>
          </w:r>
          <w:r w:rsidRPr="00B61937">
            <w:rPr>
              <w:rFonts w:cstheme="minorHAnsi"/>
            </w:rPr>
            <w:fldChar w:fldCharType="separate"/>
          </w:r>
          <w:r w:rsidRPr="00965F8E" w:rsidR="00965F8E">
            <w:rPr>
              <w:rFonts w:cstheme="minorHAnsi"/>
              <w:noProof/>
            </w:rPr>
            <w:t>[13]</w:t>
          </w:r>
          <w:r w:rsidRPr="00B61937">
            <w:rPr>
              <w:rFonts w:cstheme="minorHAnsi"/>
            </w:rPr>
            <w:fldChar w:fldCharType="end"/>
          </w:r>
        </w:sdtContent>
      </w:sdt>
      <w:r w:rsidRPr="00B61937">
        <w:rPr>
          <w:rFonts w:cstheme="minorHAnsi"/>
        </w:rPr>
        <w:t xml:space="preserve">. The specific components that will be used from the print are the </w:t>
      </w:r>
      <w:r w:rsidR="006D6C86">
        <w:rPr>
          <w:rFonts w:cstheme="minorHAnsi"/>
        </w:rPr>
        <w:t>flexure</w:t>
      </w:r>
      <w:r w:rsidR="00300554">
        <w:rPr>
          <w:rFonts w:cstheme="minorHAnsi"/>
        </w:rPr>
        <w:t xml:space="preserve"> (1)</w:t>
      </w:r>
      <w:r w:rsidRPr="00B61937">
        <w:rPr>
          <w:rFonts w:cstheme="minorHAnsi"/>
        </w:rPr>
        <w:t xml:space="preserve">, </w:t>
      </w:r>
      <w:r w:rsidR="003C2AA0">
        <w:rPr>
          <w:rFonts w:cstheme="minorHAnsi"/>
        </w:rPr>
        <w:t>frame</w:t>
      </w:r>
      <w:r w:rsidR="00300554">
        <w:rPr>
          <w:rFonts w:cstheme="minorHAnsi"/>
        </w:rPr>
        <w:t xml:space="preserve"> (2)</w:t>
      </w:r>
      <w:r w:rsidR="003C2AA0">
        <w:rPr>
          <w:rFonts w:cstheme="minorHAnsi"/>
        </w:rPr>
        <w:t>,</w:t>
      </w:r>
      <w:r w:rsidR="006D6C86">
        <w:rPr>
          <w:rFonts w:cstheme="minorHAnsi"/>
        </w:rPr>
        <w:t xml:space="preserve"> </w:t>
      </w:r>
      <w:r w:rsidRPr="00B61937">
        <w:rPr>
          <w:rFonts w:cstheme="minorHAnsi"/>
        </w:rPr>
        <w:t>and camshaft</w:t>
      </w:r>
      <w:r w:rsidR="00300554">
        <w:rPr>
          <w:rFonts w:cstheme="minorHAnsi"/>
        </w:rPr>
        <w:t xml:space="preserve"> (3)</w:t>
      </w:r>
      <w:r w:rsidRPr="00B61937">
        <w:rPr>
          <w:rFonts w:cstheme="minorHAnsi"/>
        </w:rPr>
        <w:t>.</w:t>
      </w:r>
      <w:r w:rsidRPr="00D12C34" w:rsidR="00D12C34">
        <w:rPr>
          <w:noProof/>
        </w:rPr>
        <w:t xml:space="preserve"> </w:t>
      </w:r>
    </w:p>
    <w:p w:rsidRPr="00B61937" w:rsidR="003D6356" w:rsidP="0050368C" w:rsidRDefault="00045D2B" w14:paraId="6F85B299" w14:textId="42C96DEA">
      <w:pPr>
        <w:rPr>
          <w:rFonts w:cstheme="minorHAnsi"/>
        </w:rPr>
      </w:pPr>
      <w:r>
        <w:rPr>
          <w:rFonts w:cstheme="minorHAnsi"/>
          <w:noProof/>
        </w:rPr>
        <w:lastRenderedPageBreak/>
        <mc:AlternateContent>
          <mc:Choice Requires="wps">
            <w:drawing>
              <wp:anchor distT="0" distB="0" distL="114300" distR="114300" simplePos="0" relativeHeight="251658241" behindDoc="0" locked="0" layoutInCell="1" allowOverlap="1" wp14:anchorId="52BC058F" wp14:editId="128E6E81">
                <wp:simplePos x="0" y="0"/>
                <wp:positionH relativeFrom="column">
                  <wp:posOffset>1064907</wp:posOffset>
                </wp:positionH>
                <wp:positionV relativeFrom="paragraph">
                  <wp:posOffset>-8627</wp:posOffset>
                </wp:positionV>
                <wp:extent cx="342365" cy="399843"/>
                <wp:effectExtent l="0" t="0" r="635" b="63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65" cy="3998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F94041" w:rsidP="00F94041" w:rsidRDefault="00F94041" w14:paraId="57A02272"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36576" tIns="36576" rIns="36576" bIns="36576" anchor="t" anchorCtr="0" upright="1">
                        <a:noAutofit/>
                      </wps:bodyPr>
                    </wps:wsp>
                  </a:graphicData>
                </a:graphic>
              </wp:anchor>
            </w:drawing>
          </mc:Choice>
          <mc:Fallback>
            <w:pict w14:anchorId="7DC2DC8A">
              <v:shape id="Text Box 15" style="position:absolute;left:0;text-align:left;margin-left:83.85pt;margin-top:-.7pt;width:26.95pt;height:31.5pt;z-index:251658241;visibility:visible;mso-wrap-style:square;mso-wrap-distance-left:9pt;mso-wrap-distance-top:0;mso-wrap-distance-right:9pt;mso-wrap-distance-bottom:0;mso-position-horizontal:absolute;mso-position-horizontal-relative:text;mso-position-vertical:absolute;mso-position-vertical-relative:text;v-text-anchor:top" o:spid="_x0000_s1044"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" w14:anchorId="52BC058F">
                <v:textbox inset="2.88pt,2.88pt,2.88pt,2.88pt">
                  <w:txbxContent>
                    <w:p w:rsidRPr="006D6C86" w:rsidR="00F94041" w:rsidP="00F94041" w:rsidRDefault="00F94041" w14:paraId="56B20A0C"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v:textbox>
              </v:shape>
            </w:pict>
          </mc:Fallback>
        </mc:AlternateContent>
      </w:r>
      <w:r>
        <w:rPr>
          <w:rFonts w:cstheme="minorHAnsi"/>
          <w:noProof/>
        </w:rPr>
        <mc:AlternateContent>
          <mc:Choice Requires="wps">
            <w:drawing>
              <wp:anchor distT="0" distB="0" distL="114300" distR="114300" simplePos="0" relativeHeight="251658242" behindDoc="0" locked="0" layoutInCell="1" allowOverlap="1" wp14:anchorId="13C96D76" wp14:editId="7D32102B">
                <wp:simplePos x="0" y="0"/>
                <wp:positionH relativeFrom="column">
                  <wp:posOffset>877882</wp:posOffset>
                </wp:positionH>
                <wp:positionV relativeFrom="paragraph">
                  <wp:posOffset>1487134</wp:posOffset>
                </wp:positionV>
                <wp:extent cx="321310" cy="375285"/>
                <wp:effectExtent l="0" t="0" r="2540" b="571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 cy="3752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F94041" w:rsidP="00F94041" w:rsidRDefault="00F94041" w14:paraId="3556547E"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2</w:t>
                            </w:r>
                          </w:p>
                        </w:txbxContent>
                      </wps:txbx>
                      <wps:bodyPr rot="0" vert="horz" wrap="square" lIns="36576" tIns="36576" rIns="36576" bIns="36576" anchor="t" anchorCtr="0" upright="1">
                        <a:noAutofit/>
                      </wps:bodyPr>
                    </wps:wsp>
                  </a:graphicData>
                </a:graphic>
              </wp:anchor>
            </w:drawing>
          </mc:Choice>
          <mc:Fallback>
            <w:pict w14:anchorId="58E54DE8">
              <v:shape id="Text Box 16" style="position:absolute;left:0;text-align:left;margin-left:69.1pt;margin-top:117.1pt;width:25.3pt;height:29.55pt;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45"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" w14:anchorId="13C96D76">
                <v:textbox inset="2.88pt,2.88pt,2.88pt,2.88pt">
                  <w:txbxContent>
                    <w:p w:rsidRPr="006D6C86" w:rsidR="00F94041" w:rsidP="00F94041" w:rsidRDefault="00F94041" w14:paraId="7144751B"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2</w:t>
                      </w:r>
                    </w:p>
                  </w:txbxContent>
                </v:textbox>
              </v:shape>
            </w:pict>
          </mc:Fallback>
        </mc:AlternateContent>
      </w:r>
      <w:r w:rsidR="00572881">
        <w:rPr>
          <w:noProof/>
        </w:rPr>
        <mc:AlternateContent>
          <mc:Choice Requires="wps">
            <w:drawing>
              <wp:anchor distT="0" distB="0" distL="114300" distR="114300" simplePos="0" relativeHeight="251658240" behindDoc="0" locked="0" layoutInCell="1" allowOverlap="1" wp14:anchorId="3A39EA2C" wp14:editId="7A470B6E">
                <wp:simplePos x="0" y="0"/>
                <wp:positionH relativeFrom="margin">
                  <wp:align>right</wp:align>
                </wp:positionH>
                <wp:positionV relativeFrom="paragraph">
                  <wp:posOffset>2266122</wp:posOffset>
                </wp:positionV>
                <wp:extent cx="5942330" cy="325755"/>
                <wp:effectExtent l="0" t="0" r="1270" b="0"/>
                <wp:wrapSquare wrapText="bothSides"/>
                <wp:docPr id="11" name="Text Box 11"/>
                <wp:cNvGraphicFramePr/>
                <a:graphic xmlns:a="http://schemas.openxmlformats.org/drawingml/2006/main">
                  <a:graphicData uri="http://schemas.microsoft.com/office/word/2010/wordprocessingShape">
                    <wps:wsp>
                      <wps:cNvSpPr txBox="1"/>
                      <wps:spPr>
                        <a:xfrm>
                          <a:off x="0" y="0"/>
                          <a:ext cx="5942330" cy="325755"/>
                        </a:xfrm>
                        <a:prstGeom prst="rect">
                          <a:avLst/>
                        </a:prstGeom>
                        <a:solidFill>
                          <a:prstClr val="white"/>
                        </a:solidFill>
                        <a:ln>
                          <a:noFill/>
                        </a:ln>
                      </wps:spPr>
                      <wps:txbx>
                        <w:txbxContent>
                          <w:p w:rsidRPr="00E3645D" w:rsidR="008960E3" w:rsidP="00E1052E" w:rsidRDefault="008960E3" w14:paraId="324CA5A1" w14:textId="710C7938">
                            <w:pPr>
                              <w:pStyle w:val="Caption"/>
                              <w:jc w:val="center"/>
                              <w:rPr>
                                <w:bCs/>
                                <w:noProof/>
                              </w:rPr>
                            </w:pPr>
                            <w:bookmarkStart w:name="_Ref131412610" w:id="278"/>
                            <w:bookmarkStart w:name="_Toc131381973" w:id="279"/>
                            <w:bookmarkStart w:name="_Toc131499121" w:id="280"/>
                            <w:r>
                              <w:t xml:space="preserve">Figure </w:t>
                            </w:r>
                            <w:r>
                              <w:fldChar w:fldCharType="begin"/>
                            </w:r>
                            <w:r>
                              <w:instrText>SEQ Figure \* ARABIC</w:instrText>
                            </w:r>
                            <w:r>
                              <w:fldChar w:fldCharType="separate"/>
                            </w:r>
                            <w:r w:rsidR="003133FB">
                              <w:rPr>
                                <w:noProof/>
                              </w:rPr>
                              <w:t>15</w:t>
                            </w:r>
                            <w:r>
                              <w:fldChar w:fldCharType="end"/>
                            </w:r>
                            <w:bookmarkEnd w:id="278"/>
                            <w:r>
                              <w:t xml:space="preserve"> </w:t>
                            </w:r>
                            <w:r w:rsidR="00E67081">
                              <w:t>–</w:t>
                            </w:r>
                            <w:r>
                              <w:t xml:space="preserve"> Original design of the JWST </w:t>
                            </w:r>
                            <w:r w:rsidR="00530A65">
                              <w:t xml:space="preserve">fine positioning </w:t>
                            </w:r>
                            <w:r w:rsidR="0014788E">
                              <w:t>stage</w:t>
                            </w:r>
                            <w:r>
                              <w:t xml:space="preserve"> by </w:t>
                            </w:r>
                            <w:proofErr w:type="spellStart"/>
                            <w:r>
                              <w:t>Polyfractal</w:t>
                            </w:r>
                            <w:proofErr w:type="spellEnd"/>
                            <w:r>
                              <w:t>, available on Thingiverse.com</w:t>
                            </w:r>
                            <w:r w:rsidR="0014788E">
                              <w:t xml:space="preserve"> </w:t>
                            </w:r>
                            <w:sdt>
                              <w:sdtPr>
                                <w:id w:val="334656582"/>
                                <w:citation/>
                              </w:sdtPr>
                              <w:sdtEndPr/>
                              <w:sdtContent>
                                <w:r w:rsidR="0014788E">
                                  <w:fldChar w:fldCharType="begin"/>
                                </w:r>
                                <w:r w:rsidR="0014788E">
                                  <w:rPr>
                                    <w:lang w:val="en-US"/>
                                  </w:rPr>
                                  <w:instrText xml:space="preserve"> CITATION Pol22 \l 1033 </w:instrText>
                                </w:r>
                                <w:r w:rsidR="0014788E">
                                  <w:fldChar w:fldCharType="separate"/>
                                </w:r>
                                <w:r w:rsidRPr="00965F8E" w:rsidR="00965F8E">
                                  <w:rPr>
                                    <w:noProof/>
                                    <w:lang w:val="en-US"/>
                                  </w:rPr>
                                  <w:t>[13]</w:t>
                                </w:r>
                                <w:r w:rsidR="0014788E">
                                  <w:fldChar w:fldCharType="end"/>
                                </w:r>
                              </w:sdtContent>
                            </w:sdt>
                            <w:r w:rsidR="00D86496">
                              <w:t>.</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B13155">
              <v:shape id="Text Box 11" style="position:absolute;left:0;text-align:left;margin-left:416.7pt;margin-top:178.45pt;width:467.9pt;height:25.6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" w14:anchorId="3A39EA2C">
                <v:textbox inset="0,0,0,0">
                  <w:txbxContent>
                    <w:p w:rsidRPr="00E3645D" w:rsidR="008960E3" w:rsidP="00E1052E" w:rsidRDefault="008960E3" w14:paraId="2B28E468" w14:textId="710C7938">
                      <w:pPr>
                        <w:pStyle w:val="Caption"/>
                        <w:jc w:val="center"/>
                        <w:rPr>
                          <w:bCs/>
                          <w:noProof/>
                        </w:rPr>
                      </w:pPr>
                      <w:r>
                        <w:t xml:space="preserve">Figure </w:t>
                      </w:r>
                      <w:r>
                        <w:fldChar w:fldCharType="begin"/>
                      </w:r>
                      <w:r>
                        <w:instrText>SEQ Figure \* ARABIC</w:instrText>
                      </w:r>
                      <w:r>
                        <w:fldChar w:fldCharType="separate"/>
                      </w:r>
                      <w:r w:rsidR="003133FB">
                        <w:rPr>
                          <w:noProof/>
                        </w:rPr>
                        <w:t>15</w:t>
                      </w:r>
                      <w:r>
                        <w:fldChar w:fldCharType="end"/>
                      </w:r>
                      <w:r>
                        <w:t xml:space="preserve"> </w:t>
                      </w:r>
                      <w:r w:rsidR="00E67081">
                        <w:t>–</w:t>
                      </w:r>
                      <w:r>
                        <w:t xml:space="preserve"> Original design of the JWST </w:t>
                      </w:r>
                      <w:r w:rsidR="00530A65">
                        <w:t xml:space="preserve">fine positioning </w:t>
                      </w:r>
                      <w:r w:rsidR="0014788E">
                        <w:t>stage</w:t>
                      </w:r>
                      <w:r>
                        <w:t xml:space="preserve"> by </w:t>
                      </w:r>
                      <w:proofErr w:type="spellStart"/>
                      <w:r>
                        <w:t>Polyfractal</w:t>
                      </w:r>
                      <w:proofErr w:type="spellEnd"/>
                      <w:r>
                        <w:t>, available on Thingiverse.com</w:t>
                      </w:r>
                      <w:r w:rsidR="0014788E">
                        <w:t xml:space="preserve"> </w:t>
                      </w:r>
                      <w:sdt>
                        <w:sdtPr>
                          <w:id w:val="1523173"/>
                          <w:id w:val="334656582"/>
                          <w:citation/>
                        </w:sdtPr>
                        <w:sdtEndPr/>
                        <w:sdtContent>
                          <w:r w:rsidR="0014788E">
                            <w:fldChar w:fldCharType="begin"/>
                          </w:r>
                          <w:r w:rsidR="0014788E">
                            <w:rPr>
                              <w:lang w:val="en-US"/>
                            </w:rPr>
                            <w:instrText xml:space="preserve"> CITATION Pol22 \l 1033 </w:instrText>
                          </w:r>
                          <w:r w:rsidR="0014788E">
                            <w:fldChar w:fldCharType="separate"/>
                          </w:r>
                          <w:r w:rsidRPr="00965F8E" w:rsidR="00965F8E">
                            <w:rPr>
                              <w:noProof/>
                              <w:lang w:val="en-US"/>
                            </w:rPr>
                            <w:t>[13]</w:t>
                          </w:r>
                          <w:r w:rsidR="0014788E">
                            <w:fldChar w:fldCharType="end"/>
                          </w:r>
                        </w:sdtContent>
                      </w:sdt>
                      <w:r w:rsidR="00D86496">
                        <w:t>.</w:t>
                      </w:r>
                    </w:p>
                  </w:txbxContent>
                </v:textbox>
                <w10:wrap type="square" anchorx="margin"/>
              </v:shape>
            </w:pict>
          </mc:Fallback>
        </mc:AlternateContent>
      </w:r>
      <w:r w:rsidR="008D6927">
        <w:rPr>
          <w:noProof/>
        </w:rPr>
        <mc:AlternateContent>
          <mc:Choice Requires="wps">
            <w:drawing>
              <wp:anchor distT="0" distB="0" distL="114300" distR="114300" simplePos="0" relativeHeight="251658244" behindDoc="0" locked="0" layoutInCell="1" allowOverlap="1" wp14:anchorId="4476DF90" wp14:editId="063AEC2A">
                <wp:simplePos x="0" y="0"/>
                <wp:positionH relativeFrom="column">
                  <wp:posOffset>4559246</wp:posOffset>
                </wp:positionH>
                <wp:positionV relativeFrom="paragraph">
                  <wp:posOffset>567690</wp:posOffset>
                </wp:positionV>
                <wp:extent cx="370564" cy="426223"/>
                <wp:effectExtent l="19050" t="19050" r="48895" b="50165"/>
                <wp:wrapNone/>
                <wp:docPr id="18" name="Straight Arrow Connector 18"/>
                <wp:cNvGraphicFramePr/>
                <a:graphic xmlns:a="http://schemas.openxmlformats.org/drawingml/2006/main">
                  <a:graphicData uri="http://schemas.microsoft.com/office/word/2010/wordprocessingShape">
                    <wps:wsp>
                      <wps:cNvCnPr/>
                      <wps:spPr>
                        <a:xfrm>
                          <a:off x="0" y="0"/>
                          <a:ext cx="370564" cy="42622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w:pict w14:anchorId="4B4844D4">
              <v:shapetype id="_x0000_t32" coordsize="21600,21600" o:oned="t" filled="f" o:spt="32" path="m,l21600,21600e" w14:anchorId="26C695E7">
                <v:path fillok="f" arrowok="t" o:connecttype="none"/>
                <o:lock v:ext="edit" shapetype="t"/>
              </v:shapetype>
              <v:shape id="Straight Arrow Connector 18" style="position:absolute;margin-left:359pt;margin-top:44.7pt;width:29.2pt;height:33.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49e39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">
                <v:stroke joinstyle="miter" endarrow="block"/>
              </v:shape>
            </w:pict>
          </mc:Fallback>
        </mc:AlternateContent>
      </w:r>
      <w:r w:rsidR="00D12C34">
        <w:rPr>
          <w:noProof/>
        </w:rPr>
        <mc:AlternateContent>
          <mc:Choice Requires="wps">
            <w:drawing>
              <wp:anchor distT="0" distB="0" distL="114300" distR="114300" simplePos="0" relativeHeight="251658243" behindDoc="0" locked="0" layoutInCell="1" allowOverlap="1" wp14:anchorId="56EF45B4" wp14:editId="04A34280">
                <wp:simplePos x="0" y="0"/>
                <wp:positionH relativeFrom="column">
                  <wp:posOffset>4361898</wp:posOffset>
                </wp:positionH>
                <wp:positionV relativeFrom="paragraph">
                  <wp:posOffset>258252</wp:posOffset>
                </wp:positionV>
                <wp:extent cx="371475" cy="438150"/>
                <wp:effectExtent l="0" t="0" r="9525"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381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E1052E" w:rsidP="00E1052E" w:rsidRDefault="00E1052E" w14:paraId="4780ACBF"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3</w:t>
                            </w:r>
                          </w:p>
                        </w:txbxContent>
                      </wps:txbx>
                      <wps:bodyPr rot="0" vert="horz" wrap="square" lIns="36576" tIns="36576" rIns="36576" bIns="36576" anchor="t" anchorCtr="0" upright="1">
                        <a:noAutofit/>
                      </wps:bodyPr>
                    </wps:wsp>
                  </a:graphicData>
                </a:graphic>
                <wp14:sizeRelH relativeFrom="margin">
                  <wp14:pctWidth>0</wp14:pctWidth>
                </wp14:sizeRelH>
                <wp14:sizeRelV relativeFrom="margin">
                  <wp14:pctHeight>0</wp14:pctHeight>
                </wp14:sizeRelV>
              </wp:anchor>
            </w:drawing>
          </mc:Choice>
          <mc:Fallback>
            <w:pict w14:anchorId="5C7B42EA">
              <v:shape id="Text Box 17" style="position:absolute;left:0;text-align:left;margin-left:343.45pt;margin-top:20.35pt;width:29.25pt;height:3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" w14:anchorId="56EF45B4">
                <v:textbox inset="2.88pt,2.88pt,2.88pt,2.88pt">
                  <w:txbxContent>
                    <w:p w:rsidRPr="006D6C86" w:rsidR="00E1052E" w:rsidP="00E1052E" w:rsidRDefault="00E1052E" w14:paraId="0B778152"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3</w:t>
                      </w:r>
                    </w:p>
                  </w:txbxContent>
                </v:textbox>
              </v:shape>
            </w:pict>
          </mc:Fallback>
        </mc:AlternateContent>
      </w:r>
      <w:r w:rsidR="003D6356">
        <w:rPr>
          <w:noProof/>
        </w:rPr>
        <w:drawing>
          <wp:inline distT="0" distB="0" distL="0" distR="0" wp14:anchorId="5C7B865A" wp14:editId="28DEBC85">
            <wp:extent cx="2042795" cy="2178658"/>
            <wp:effectExtent l="0" t="0" r="0" b="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8320" t="4336" r="24719" b="11106"/>
                    <a:stretch/>
                  </pic:blipFill>
                  <pic:spPr bwMode="auto">
                    <a:xfrm>
                      <a:off x="0" y="0"/>
                      <a:ext cx="2051526" cy="2187970"/>
                    </a:xfrm>
                    <a:prstGeom prst="rect">
                      <a:avLst/>
                    </a:prstGeom>
                    <a:noFill/>
                    <a:ln>
                      <a:noFill/>
                    </a:ln>
                    <a:extLst>
                      <a:ext uri="{53640926-AAD7-44D8-BBD7-CCE9431645EC}">
                        <a14:shadowObscured xmlns:a14="http://schemas.microsoft.com/office/drawing/2010/main"/>
                      </a:ext>
                    </a:extLst>
                  </pic:spPr>
                </pic:pic>
              </a:graphicData>
            </a:graphic>
          </wp:inline>
        </w:drawing>
      </w:r>
      <w:r w:rsidR="009026CA">
        <w:rPr>
          <w:noProof/>
        </w:rPr>
        <w:drawing>
          <wp:inline distT="0" distB="0" distL="0" distR="0" wp14:anchorId="1EBC1283" wp14:editId="1E626C0A">
            <wp:extent cx="2059005" cy="2170706"/>
            <wp:effectExtent l="0" t="0" r="0" b="1270"/>
            <wp:docPr id="10" name="Picture 10" descr="A picture containing appliance,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appliance, watch&#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401" t="18428" r="33826" b="10779"/>
                    <a:stretch/>
                  </pic:blipFill>
                  <pic:spPr bwMode="auto">
                    <a:xfrm>
                      <a:off x="0" y="0"/>
                      <a:ext cx="2065289" cy="2177331"/>
                    </a:xfrm>
                    <a:prstGeom prst="rect">
                      <a:avLst/>
                    </a:prstGeom>
                    <a:noFill/>
                    <a:ln>
                      <a:noFill/>
                    </a:ln>
                    <a:extLst>
                      <a:ext uri="{53640926-AAD7-44D8-BBD7-CCE9431645EC}">
                        <a14:shadowObscured xmlns:a14="http://schemas.microsoft.com/office/drawing/2010/main"/>
                      </a:ext>
                    </a:extLst>
                  </pic:spPr>
                </pic:pic>
              </a:graphicData>
            </a:graphic>
          </wp:inline>
        </w:drawing>
      </w:r>
      <w:r w:rsidR="00D12C34">
        <w:rPr>
          <w:noProof/>
        </w:rPr>
        <w:drawing>
          <wp:inline distT="0" distB="0" distL="0" distR="0" wp14:anchorId="4E021662" wp14:editId="113FDA01">
            <wp:extent cx="1639207" cy="2130950"/>
            <wp:effectExtent l="0" t="0" r="0" b="0"/>
            <wp:docPr id="469418305" name="Picture 4694183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8305" name="Picture 6" descr="A picture containing tex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765" r="29721" b="2208"/>
                    <a:stretch/>
                  </pic:blipFill>
                  <pic:spPr bwMode="auto">
                    <a:xfrm>
                      <a:off x="0" y="0"/>
                      <a:ext cx="1654033" cy="2150224"/>
                    </a:xfrm>
                    <a:prstGeom prst="rect">
                      <a:avLst/>
                    </a:prstGeom>
                    <a:noFill/>
                    <a:ln>
                      <a:noFill/>
                    </a:ln>
                    <a:extLst>
                      <a:ext uri="{53640926-AAD7-44D8-BBD7-CCE9431645EC}">
                        <a14:shadowObscured xmlns:a14="http://schemas.microsoft.com/office/drawing/2010/main"/>
                      </a:ext>
                    </a:extLst>
                  </pic:spPr>
                </pic:pic>
              </a:graphicData>
            </a:graphic>
          </wp:inline>
        </w:drawing>
      </w:r>
    </w:p>
    <w:p w:rsidRPr="00B61937" w:rsidR="00964354" w:rsidP="0050368C" w:rsidRDefault="00755F1E" w14:paraId="52998F90" w14:textId="7C2EF650">
      <w:pPr>
        <w:rPr>
          <w:rFonts w:cstheme="minorHAnsi"/>
          <w:lang w:val="en-CA"/>
        </w:rPr>
      </w:pPr>
      <w:r w:rsidRPr="00B61937">
        <w:rPr>
          <w:rFonts w:cstheme="minorHAnsi"/>
          <w:lang w:val="en-CA"/>
        </w:rPr>
        <w:t xml:space="preserve">This model replicates the </w:t>
      </w:r>
      <w:r w:rsidR="00502A82">
        <w:rPr>
          <w:rFonts w:cstheme="minorHAnsi"/>
          <w:lang w:val="en-CA"/>
        </w:rPr>
        <w:t>James Webb Space Telescope (</w:t>
      </w:r>
      <w:r w:rsidRPr="00B61937">
        <w:rPr>
          <w:rFonts w:cstheme="minorHAnsi"/>
          <w:lang w:val="en-CA"/>
        </w:rPr>
        <w:t>JWST</w:t>
      </w:r>
      <w:r w:rsidR="00502A82">
        <w:rPr>
          <w:rFonts w:cstheme="minorHAnsi"/>
          <w:lang w:val="en-CA"/>
        </w:rPr>
        <w:t>)</w:t>
      </w:r>
      <w:r w:rsidRPr="00B61937">
        <w:rPr>
          <w:rFonts w:cstheme="minorHAnsi"/>
          <w:lang w:val="en-CA"/>
        </w:rPr>
        <w:t xml:space="preserve"> </w:t>
      </w:r>
      <w:r w:rsidR="009D19D6">
        <w:rPr>
          <w:rFonts w:cstheme="minorHAnsi"/>
          <w:lang w:val="en-CA"/>
        </w:rPr>
        <w:t>m</w:t>
      </w:r>
      <w:r w:rsidRPr="00B61937">
        <w:rPr>
          <w:rFonts w:cstheme="minorHAnsi"/>
          <w:lang w:val="en-CA"/>
        </w:rPr>
        <w:t xml:space="preserve">irror </w:t>
      </w:r>
      <w:r w:rsidR="009D19D6">
        <w:rPr>
          <w:rFonts w:cstheme="minorHAnsi"/>
          <w:lang w:val="en-CA"/>
        </w:rPr>
        <w:t>a</w:t>
      </w:r>
      <w:r w:rsidRPr="00B61937">
        <w:rPr>
          <w:rFonts w:cstheme="minorHAnsi"/>
          <w:lang w:val="en-CA"/>
        </w:rPr>
        <w:t xml:space="preserve">ctuator fine positioning </w:t>
      </w:r>
      <w:r w:rsidR="00A52158">
        <w:rPr>
          <w:rFonts w:cstheme="minorHAnsi"/>
          <w:lang w:val="en-CA"/>
        </w:rPr>
        <w:t>stage</w:t>
      </w:r>
      <w:r w:rsidRPr="00B61937">
        <w:rPr>
          <w:rFonts w:cstheme="minorHAnsi"/>
          <w:lang w:val="en-CA"/>
        </w:rPr>
        <w:t>, as described in a research paper by</w:t>
      </w:r>
      <w:r w:rsidR="002861A0">
        <w:rPr>
          <w:rFonts w:cstheme="minorHAnsi"/>
          <w:lang w:val="en-CA"/>
        </w:rPr>
        <w:t xml:space="preserve"> Ball Aerospace engineer</w:t>
      </w:r>
      <w:r w:rsidRPr="00B61937">
        <w:rPr>
          <w:rFonts w:cstheme="minorHAnsi"/>
          <w:lang w:val="en-CA"/>
        </w:rPr>
        <w:t xml:space="preserve"> Robert Warden</w:t>
      </w:r>
      <w:r w:rsidR="00F07A8A">
        <w:rPr>
          <w:rFonts w:cstheme="minorHAnsi"/>
          <w:lang w:val="en-CA"/>
        </w:rPr>
        <w:t xml:space="preserve"> </w:t>
      </w:r>
      <w:sdt>
        <w:sdtPr>
          <w:rPr>
            <w:rFonts w:cstheme="minorHAnsi"/>
            <w:lang w:val="en-CA"/>
          </w:rPr>
          <w:id w:val="-295841362"/>
          <w:citation/>
        </w:sdtPr>
        <w:sdtEndPr/>
        <w:sdtContent>
          <w:r w:rsidR="00F07A8A">
            <w:rPr>
              <w:rFonts w:cstheme="minorHAnsi"/>
              <w:lang w:val="en-CA"/>
            </w:rPr>
            <w:fldChar w:fldCharType="begin"/>
          </w:r>
          <w:r w:rsidR="00F07A8A">
            <w:rPr>
              <w:rFonts w:cstheme="minorHAnsi"/>
            </w:rPr>
            <w:instrText xml:space="preserve"> CITATION War06 \l 1033 </w:instrText>
          </w:r>
          <w:r w:rsidR="00F07A8A">
            <w:rPr>
              <w:rFonts w:cstheme="minorHAnsi"/>
              <w:lang w:val="en-CA"/>
            </w:rPr>
            <w:fldChar w:fldCharType="separate"/>
          </w:r>
          <w:r w:rsidRPr="00965F8E" w:rsidR="00965F8E">
            <w:rPr>
              <w:rFonts w:cstheme="minorHAnsi"/>
              <w:noProof/>
            </w:rPr>
            <w:t>[12]</w:t>
          </w:r>
          <w:r w:rsidR="00F07A8A">
            <w:rPr>
              <w:rFonts w:cstheme="minorHAnsi"/>
              <w:lang w:val="en-CA"/>
            </w:rPr>
            <w:fldChar w:fldCharType="end"/>
          </w:r>
        </w:sdtContent>
      </w:sdt>
      <w:r w:rsidRPr="00B61937">
        <w:rPr>
          <w:rFonts w:cstheme="minorHAnsi"/>
          <w:lang w:val="en-CA"/>
        </w:rPr>
        <w:t xml:space="preserve">. The flexure and camshaft of this design can be altered to achieve the correct amount of displacement. </w:t>
      </w:r>
      <w:proofErr w:type="spellStart"/>
      <w:r w:rsidR="008960E3">
        <w:rPr>
          <w:rFonts w:cstheme="minorHAnsi"/>
          <w:lang w:val="en-CA"/>
        </w:rPr>
        <w:t>Polyfractal’s</w:t>
      </w:r>
      <w:proofErr w:type="spellEnd"/>
      <w:r w:rsidR="007846B1">
        <w:rPr>
          <w:rFonts w:cstheme="minorHAnsi"/>
          <w:lang w:val="en-CA"/>
        </w:rPr>
        <w:t xml:space="preserve"> flexure is capable of 26 </w:t>
      </w:r>
      <w:proofErr w:type="spellStart"/>
      <w:r w:rsidR="007846B1">
        <w:rPr>
          <w:rFonts w:cstheme="minorHAnsi"/>
          <w:lang w:val="en-CA"/>
        </w:rPr>
        <w:t>μm</w:t>
      </w:r>
      <w:proofErr w:type="spellEnd"/>
      <w:r w:rsidR="007846B1">
        <w:rPr>
          <w:rFonts w:cstheme="minorHAnsi"/>
          <w:lang w:val="en-CA"/>
        </w:rPr>
        <w:t xml:space="preserve"> of displacement</w:t>
      </w:r>
      <w:r w:rsidR="00123A31">
        <w:rPr>
          <w:rFonts w:cstheme="minorHAnsi"/>
          <w:lang w:val="en-CA"/>
        </w:rPr>
        <w:t xml:space="preserve"> given a 1 mm offset on the camshaft</w:t>
      </w:r>
      <w:r w:rsidR="007846B1">
        <w:rPr>
          <w:rFonts w:cstheme="minorHAnsi"/>
          <w:lang w:val="en-CA"/>
        </w:rPr>
        <w:t>.</w:t>
      </w:r>
      <w:r w:rsidR="003E0530">
        <w:rPr>
          <w:rFonts w:cstheme="minorHAnsi"/>
          <w:lang w:val="en-CA"/>
        </w:rPr>
        <w:t xml:space="preserve"> When attached to the table, this displacement is less</w:t>
      </w:r>
      <w:r w:rsidR="009D19D6">
        <w:rPr>
          <w:rFonts w:cstheme="minorHAnsi"/>
          <w:lang w:val="en-CA"/>
        </w:rPr>
        <w:t xml:space="preserve"> than 26 </w:t>
      </w:r>
      <w:proofErr w:type="spellStart"/>
      <w:r w:rsidR="009D19D6">
        <w:rPr>
          <w:rFonts w:cstheme="minorHAnsi"/>
          <w:lang w:val="en-CA"/>
        </w:rPr>
        <w:t>μm</w:t>
      </w:r>
      <w:proofErr w:type="spellEnd"/>
      <w:r w:rsidR="003D3247">
        <w:rPr>
          <w:rFonts w:cstheme="minorHAnsi"/>
          <w:lang w:val="en-CA"/>
        </w:rPr>
        <w:t xml:space="preserve"> and </w:t>
      </w:r>
      <w:r w:rsidR="003D6AB3">
        <w:rPr>
          <w:rFonts w:cstheme="minorHAnsi"/>
          <w:lang w:val="en-CA"/>
        </w:rPr>
        <w:t>so small it cannot be reliably measured</w:t>
      </w:r>
      <w:r w:rsidR="003E0530">
        <w:rPr>
          <w:rFonts w:cstheme="minorHAnsi"/>
          <w:lang w:val="en-CA"/>
        </w:rPr>
        <w:t>.</w:t>
      </w:r>
      <w:r w:rsidR="007846B1">
        <w:rPr>
          <w:rFonts w:cstheme="minorHAnsi"/>
          <w:lang w:val="en-CA"/>
        </w:rPr>
        <w:t xml:space="preserve"> </w:t>
      </w:r>
      <w:r w:rsidR="003E0530">
        <w:rPr>
          <w:rFonts w:cstheme="minorHAnsi"/>
          <w:lang w:val="en-CA"/>
        </w:rPr>
        <w:t>By c</w:t>
      </w:r>
      <w:r w:rsidRPr="00B61937">
        <w:rPr>
          <w:rFonts w:cstheme="minorHAnsi"/>
          <w:lang w:val="en-CA"/>
        </w:rPr>
        <w:t>hanging the camshaft offset or the width/height of the flexure</w:t>
      </w:r>
      <w:r w:rsidR="00472062">
        <w:rPr>
          <w:rFonts w:cstheme="minorHAnsi"/>
          <w:lang w:val="en-CA"/>
        </w:rPr>
        <w:t xml:space="preserve">, the displacement can be increased </w:t>
      </w:r>
      <w:r w:rsidR="003D6AB3">
        <w:rPr>
          <w:rFonts w:cstheme="minorHAnsi"/>
          <w:lang w:val="en-CA"/>
        </w:rPr>
        <w:t>to achieve desired results</w:t>
      </w:r>
      <w:r w:rsidRPr="00B61937">
        <w:rPr>
          <w:rFonts w:cstheme="minorHAnsi"/>
          <w:lang w:val="en-CA"/>
        </w:rPr>
        <w:t>.</w:t>
      </w:r>
    </w:p>
    <w:p w:rsidRPr="00C453AF" w:rsidR="007336E1" w:rsidP="0050368C" w:rsidRDefault="0052081D" w14:paraId="69D0B1EE" w14:textId="13530CBC">
      <w:pPr>
        <w:rPr>
          <w:rFonts w:cstheme="minorHAnsi"/>
          <w:lang w:val="en-CA"/>
        </w:rPr>
      </w:pPr>
      <w:r>
        <w:rPr>
          <w:rFonts w:cstheme="minorHAnsi"/>
          <w:noProof/>
          <w:lang w:val="en-CA"/>
        </w:rPr>
        <mc:AlternateContent>
          <mc:Choice Requires="wpg">
            <w:drawing>
              <wp:anchor distT="0" distB="0" distL="114300" distR="114300" simplePos="0" relativeHeight="251658262" behindDoc="0" locked="0" layoutInCell="1" allowOverlap="1" wp14:anchorId="1F8B651E" wp14:editId="570F1E4E">
                <wp:simplePos x="0" y="0"/>
                <wp:positionH relativeFrom="margin">
                  <wp:align>left</wp:align>
                </wp:positionH>
                <wp:positionV relativeFrom="paragraph">
                  <wp:posOffset>829310</wp:posOffset>
                </wp:positionV>
                <wp:extent cx="3209925" cy="2484120"/>
                <wp:effectExtent l="0" t="0" r="9525" b="0"/>
                <wp:wrapSquare wrapText="bothSides"/>
                <wp:docPr id="49301974" name="Group 49301974"/>
                <wp:cNvGraphicFramePr/>
                <a:graphic xmlns:a="http://schemas.openxmlformats.org/drawingml/2006/main">
                  <a:graphicData uri="http://schemas.microsoft.com/office/word/2010/wordprocessingGroup">
                    <wpg:wgp>
                      <wpg:cNvGrpSpPr/>
                      <wpg:grpSpPr>
                        <a:xfrm>
                          <a:off x="0" y="0"/>
                          <a:ext cx="3209925" cy="2484120"/>
                          <a:chOff x="0" y="0"/>
                          <a:chExt cx="3140710" cy="2484956"/>
                        </a:xfrm>
                      </wpg:grpSpPr>
                      <wps:wsp>
                        <wps:cNvPr id="42984470" name="Text Box 1"/>
                        <wps:cNvSpPr txBox="1"/>
                        <wps:spPr>
                          <a:xfrm>
                            <a:off x="0" y="2250219"/>
                            <a:ext cx="3140710" cy="234737"/>
                          </a:xfrm>
                          <a:prstGeom prst="rect">
                            <a:avLst/>
                          </a:prstGeom>
                          <a:solidFill>
                            <a:prstClr val="white"/>
                          </a:solidFill>
                          <a:ln>
                            <a:noFill/>
                          </a:ln>
                        </wps:spPr>
                        <wps:txbx>
                          <w:txbxContent>
                            <w:p w:rsidRPr="00EA1153" w:rsidR="009109E1" w:rsidP="00422C06" w:rsidRDefault="009109E1" w14:paraId="21626EAE" w14:textId="784EF766">
                              <w:pPr>
                                <w:pStyle w:val="Caption"/>
                                <w:jc w:val="center"/>
                                <w:rPr>
                                  <w:rFonts w:cstheme="majorHAnsi"/>
                                  <w:noProof/>
                                  <w:sz w:val="24"/>
                                  <w:szCs w:val="28"/>
                                </w:rPr>
                              </w:pPr>
                              <w:bookmarkStart w:name="_Ref131350058" w:id="284"/>
                              <w:bookmarkStart w:name="_Toc131381974" w:id="285"/>
                              <w:bookmarkStart w:name="_Toc131499122" w:id="286"/>
                              <w:r>
                                <w:t xml:space="preserve">Figure </w:t>
                              </w:r>
                              <w:r>
                                <w:fldChar w:fldCharType="begin"/>
                              </w:r>
                              <w:r>
                                <w:instrText>SEQ Figure \* ARABIC</w:instrText>
                              </w:r>
                              <w:r>
                                <w:fldChar w:fldCharType="separate"/>
                              </w:r>
                              <w:r w:rsidR="003133FB">
                                <w:rPr>
                                  <w:noProof/>
                                </w:rPr>
                                <w:t>16</w:t>
                              </w:r>
                              <w:r>
                                <w:fldChar w:fldCharType="end"/>
                              </w:r>
                              <w:bookmarkEnd w:id="284"/>
                              <w:r>
                                <w:t xml:space="preserve"> </w:t>
                              </w:r>
                              <w:r w:rsidR="00422C06">
                                <w:t>–</w:t>
                              </w:r>
                              <w:r>
                                <w:t xml:space="preserve"> Simulated displacement of flexure</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70291606" name="Picture 1" descr="Diagram&#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40710" cy="2214245"/>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65D3ECAF">
              <v:group id="Group 49301974" style="position:absolute;left:0;text-align:left;margin-left:0;margin-top:65.3pt;width:252.75pt;height:195.6pt;z-index:251658262;mso-position-horizontal:left;mso-position-horizontal-relative:margin;mso-width-relative:margin;mso-height-relative:margin" coordsize="31407,24849" o:spid="_x0000_s1048" w14:anchorId="1F8B651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">
                <v:shape id="Text Box 1" style="position:absolute;top:22502;width:31407;height:2347;visibility:visible;mso-wrap-style:square;v-text-anchor:top" o:spid="_x0000_s104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">
                  <v:textbox inset="0,0,0,0">
                    <w:txbxContent>
                      <w:p w:rsidRPr="00EA1153" w:rsidR="009109E1" w:rsidP="00422C06" w:rsidRDefault="009109E1" w14:paraId="1C8C8CB8" w14:textId="784EF766">
                        <w:pPr>
                          <w:pStyle w:val="Caption"/>
                          <w:jc w:val="center"/>
                          <w:rPr>
                            <w:rFonts w:cstheme="majorHAnsi"/>
                            <w:noProof/>
                            <w:sz w:val="24"/>
                            <w:szCs w:val="28"/>
                          </w:rPr>
                        </w:pPr>
                        <w:r>
                          <w:t xml:space="preserve">Figure </w:t>
                        </w:r>
                        <w:r>
                          <w:fldChar w:fldCharType="begin"/>
                        </w:r>
                        <w:r>
                          <w:instrText>SEQ Figure \* ARABIC</w:instrText>
                        </w:r>
                        <w:r>
                          <w:fldChar w:fldCharType="separate"/>
                        </w:r>
                        <w:r w:rsidR="003133FB">
                          <w:rPr>
                            <w:noProof/>
                          </w:rPr>
                          <w:t>16</w:t>
                        </w:r>
                        <w:r>
                          <w:fldChar w:fldCharType="end"/>
                        </w:r>
                        <w:r>
                          <w:t xml:space="preserve"> </w:t>
                        </w:r>
                        <w:r w:rsidR="00422C06">
                          <w:t>–</w:t>
                        </w:r>
                        <w:r>
                          <w:t xml:space="preserve"> Simulated displacement of flexure</w:t>
                        </w:r>
                      </w:p>
                    </w:txbxContent>
                  </v:textbox>
                </v:shape>
                <v:shape id="Picture 1" style="position:absolute;width:31407;height:22142;visibility:visible;mso-wrap-style:square" alt="Diagram&#10;&#10;Description automatically generated"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">
                  <v:imagedata o:title="Diagram&#10;&#10;Description automatically generated" r:id="rId54"/>
                </v:shape>
                <w10:wrap type="square" anchorx="margin"/>
              </v:group>
            </w:pict>
          </mc:Fallback>
        </mc:AlternateContent>
      </w:r>
      <w:r w:rsidRPr="00B61937" w:rsidR="00755F1E">
        <w:rPr>
          <w:rFonts w:cstheme="minorHAnsi"/>
          <w:lang w:val="en-CA"/>
        </w:rPr>
        <w:t xml:space="preserve">The flexure model </w:t>
      </w:r>
      <w:r w:rsidR="004035E2">
        <w:rPr>
          <w:rFonts w:cstheme="minorHAnsi"/>
          <w:lang w:val="en-CA"/>
        </w:rPr>
        <w:t>was</w:t>
      </w:r>
      <w:r w:rsidRPr="00B61937" w:rsidR="00755F1E">
        <w:rPr>
          <w:rFonts w:cstheme="minorHAnsi"/>
          <w:lang w:val="en-CA"/>
        </w:rPr>
        <w:t xml:space="preserve"> simulated in </w:t>
      </w:r>
      <w:r w:rsidR="00655780">
        <w:rPr>
          <w:rFonts w:cstheme="minorHAnsi"/>
          <w:lang w:val="en-CA"/>
        </w:rPr>
        <w:t>Fusion 360</w:t>
      </w:r>
      <w:r w:rsidRPr="00FA423B" w:rsidR="00FA423B">
        <w:rPr>
          <w:rStyle w:val="CommentReference"/>
        </w:rPr>
        <w:t xml:space="preserve"> </w:t>
      </w:r>
      <w:sdt>
        <w:sdtPr>
          <w:rPr>
            <w:rStyle w:val="CommentReference"/>
            <w:sz w:val="22"/>
            <w:szCs w:val="22"/>
          </w:rPr>
          <w:id w:val="805742790"/>
          <w:citation/>
        </w:sdtPr>
        <w:sdtEndPr>
          <w:rPr>
            <w:rStyle w:val="CommentReference"/>
          </w:rPr>
        </w:sdtEndPr>
        <w:sdtContent>
          <w:r w:rsidRPr="00FA423B" w:rsidR="00FA423B">
            <w:rPr>
              <w:rStyle w:val="CommentReference"/>
              <w:sz w:val="22"/>
              <w:szCs w:val="22"/>
            </w:rPr>
            <w:fldChar w:fldCharType="begin"/>
          </w:r>
          <w:r w:rsidR="00E75CAE">
            <w:rPr>
              <w:rStyle w:val="CommentReference"/>
              <w:sz w:val="22"/>
              <w:szCs w:val="22"/>
            </w:rPr>
            <w:instrText xml:space="preserve">CITATION Fus22 \l 1033 </w:instrText>
          </w:r>
          <w:r w:rsidRPr="00FA423B" w:rsidR="00FA423B">
            <w:rPr>
              <w:rStyle w:val="CommentReference"/>
              <w:sz w:val="22"/>
              <w:szCs w:val="22"/>
            </w:rPr>
            <w:fldChar w:fldCharType="separate"/>
          </w:r>
          <w:r w:rsidRPr="00E75CAE" w:rsidR="00E75CAE">
            <w:rPr>
              <w:noProof/>
              <w:sz w:val="22"/>
              <w:szCs w:val="22"/>
            </w:rPr>
            <w:t>[22]</w:t>
          </w:r>
          <w:r w:rsidRPr="00FA423B" w:rsidR="00FA423B">
            <w:rPr>
              <w:rStyle w:val="CommentReference"/>
              <w:sz w:val="22"/>
              <w:szCs w:val="22"/>
            </w:rPr>
            <w:fldChar w:fldCharType="end"/>
          </w:r>
        </w:sdtContent>
      </w:sdt>
      <w:r w:rsidR="00FD4579">
        <w:rPr>
          <w:rStyle w:val="CommentReference"/>
        </w:rPr>
        <w:t xml:space="preserve"> </w:t>
      </w:r>
      <w:r w:rsidRPr="00B61937" w:rsidR="00755F1E">
        <w:rPr>
          <w:rFonts w:cstheme="minorHAnsi"/>
          <w:lang w:val="en-CA"/>
        </w:rPr>
        <w:t>to test displacement capability</w:t>
      </w:r>
      <w:r w:rsidR="0035737C">
        <w:rPr>
          <w:rFonts w:cstheme="minorHAnsi"/>
          <w:lang w:val="en-CA"/>
        </w:rPr>
        <w:t xml:space="preserve"> (</w:t>
      </w:r>
      <w:r w:rsidR="0035737C">
        <w:rPr>
          <w:rFonts w:cstheme="minorHAnsi"/>
          <w:lang w:val="en-CA"/>
        </w:rPr>
        <w:fldChar w:fldCharType="begin"/>
      </w:r>
      <w:r w:rsidR="0035737C">
        <w:rPr>
          <w:rFonts w:cstheme="minorHAnsi"/>
          <w:lang w:val="en-CA"/>
        </w:rPr>
        <w:instrText xml:space="preserve"> REF _Ref131350058 \h </w:instrText>
      </w:r>
      <w:r w:rsidR="0035737C">
        <w:rPr>
          <w:rFonts w:cstheme="minorHAnsi"/>
          <w:lang w:val="en-CA"/>
        </w:rPr>
      </w:r>
      <w:r w:rsidR="0035737C">
        <w:rPr>
          <w:rFonts w:cstheme="minorHAnsi"/>
          <w:lang w:val="en-CA"/>
        </w:rPr>
        <w:fldChar w:fldCharType="separate"/>
      </w:r>
      <w:r w:rsidR="003133FB">
        <w:t xml:space="preserve">Figure </w:t>
      </w:r>
      <w:r w:rsidR="003133FB">
        <w:rPr>
          <w:noProof/>
        </w:rPr>
        <w:t>16</w:t>
      </w:r>
      <w:r w:rsidR="0035737C">
        <w:rPr>
          <w:rFonts w:cstheme="minorHAnsi"/>
          <w:lang w:val="en-CA"/>
        </w:rPr>
        <w:fldChar w:fldCharType="end"/>
      </w:r>
      <w:r w:rsidR="0035737C">
        <w:rPr>
          <w:rFonts w:cstheme="minorHAnsi"/>
          <w:lang w:val="en-CA"/>
        </w:rPr>
        <w:t>)</w:t>
      </w:r>
      <w:r w:rsidRPr="00B61937" w:rsidR="00755F1E">
        <w:rPr>
          <w:rFonts w:cstheme="minorHAnsi"/>
          <w:lang w:val="en-CA"/>
        </w:rPr>
        <w:t>. This method allow</w:t>
      </w:r>
      <w:r w:rsidR="004035E2">
        <w:rPr>
          <w:rFonts w:cstheme="minorHAnsi"/>
          <w:lang w:val="en-CA"/>
        </w:rPr>
        <w:t>ed</w:t>
      </w:r>
      <w:r w:rsidRPr="00B61937" w:rsidR="00755F1E">
        <w:rPr>
          <w:rFonts w:cstheme="minorHAnsi"/>
          <w:lang w:val="en-CA"/>
        </w:rPr>
        <w:t xml:space="preserve"> for faster iteration on the flexure and camshaft design, which </w:t>
      </w:r>
      <w:r w:rsidR="001A70B5">
        <w:rPr>
          <w:rFonts w:cstheme="minorHAnsi"/>
          <w:lang w:val="en-CA"/>
        </w:rPr>
        <w:t>could</w:t>
      </w:r>
      <w:r w:rsidRPr="00B61937" w:rsidR="00755F1E">
        <w:rPr>
          <w:rFonts w:cstheme="minorHAnsi"/>
          <w:lang w:val="en-CA"/>
        </w:rPr>
        <w:t xml:space="preserve"> then be printed and integrated into the system for further testing.</w:t>
      </w:r>
      <w:r w:rsidR="008D5BA6">
        <w:rPr>
          <w:rFonts w:cstheme="minorHAnsi"/>
          <w:lang w:val="en-CA"/>
        </w:rPr>
        <w:t xml:space="preserve"> </w:t>
      </w:r>
      <w:r w:rsidR="007336E1">
        <w:rPr>
          <w:rFonts w:cstheme="minorHAnsi"/>
          <w:lang w:val="en-CA"/>
        </w:rPr>
        <w:t xml:space="preserve">To </w:t>
      </w:r>
      <w:r w:rsidR="008D5BA6">
        <w:rPr>
          <w:rFonts w:cstheme="minorHAnsi"/>
          <w:lang w:val="en-CA"/>
        </w:rPr>
        <w:t>increase</w:t>
      </w:r>
      <w:r w:rsidR="007336E1">
        <w:rPr>
          <w:rFonts w:cstheme="minorHAnsi"/>
          <w:lang w:val="en-CA"/>
        </w:rPr>
        <w:t xml:space="preserve"> the displacement,</w:t>
      </w:r>
      <w:r w:rsidR="007527C7">
        <w:rPr>
          <w:rFonts w:cstheme="minorHAnsi"/>
          <w:lang w:val="en-CA"/>
        </w:rPr>
        <w:t xml:space="preserve"> decreasing</w:t>
      </w:r>
      <w:r w:rsidR="007336E1">
        <w:rPr>
          <w:rFonts w:cstheme="minorHAnsi"/>
          <w:lang w:val="en-CA"/>
        </w:rPr>
        <w:t xml:space="preserve"> the height </w:t>
      </w:r>
      <w:r w:rsidR="00E9431A">
        <w:rPr>
          <w:rFonts w:cstheme="minorHAnsi"/>
          <w:lang w:val="en-CA"/>
        </w:rPr>
        <w:t xml:space="preserve">and/or widening the top of the flexure </w:t>
      </w:r>
      <w:r w:rsidR="007527C7">
        <w:rPr>
          <w:rFonts w:cstheme="minorHAnsi"/>
          <w:lang w:val="en-CA"/>
        </w:rPr>
        <w:t xml:space="preserve">proved to </w:t>
      </w:r>
      <w:r w:rsidR="00250A90">
        <w:rPr>
          <w:rFonts w:cstheme="minorHAnsi"/>
          <w:lang w:val="en-CA"/>
        </w:rPr>
        <w:t>be effective</w:t>
      </w:r>
      <w:r w:rsidR="007336E1">
        <w:rPr>
          <w:rFonts w:cstheme="minorHAnsi"/>
          <w:lang w:val="en-CA"/>
        </w:rPr>
        <w:t xml:space="preserve">. </w:t>
      </w:r>
      <w:r w:rsidR="009019AF">
        <w:rPr>
          <w:rFonts w:cstheme="minorHAnsi"/>
          <w:lang w:val="en-CA"/>
        </w:rPr>
        <w:t>Increasing the camshaft offset also increase</w:t>
      </w:r>
      <w:r w:rsidR="00FE75F2">
        <w:rPr>
          <w:rFonts w:cstheme="minorHAnsi"/>
          <w:lang w:val="en-CA"/>
        </w:rPr>
        <w:t>d</w:t>
      </w:r>
      <w:r w:rsidR="009019AF">
        <w:rPr>
          <w:rFonts w:cstheme="minorHAnsi"/>
          <w:lang w:val="en-CA"/>
        </w:rPr>
        <w:t xml:space="preserve"> the displacement.</w:t>
      </w:r>
      <w:r w:rsidR="00755573">
        <w:rPr>
          <w:rFonts w:cstheme="minorHAnsi"/>
          <w:lang w:val="en-CA"/>
        </w:rPr>
        <w:t xml:space="preserve"> </w:t>
      </w:r>
    </w:p>
    <w:p w:rsidR="004D65A0" w:rsidP="00FE3642" w:rsidRDefault="00C125B6" w14:paraId="20A240C9" w14:textId="5F9C5BBF">
      <w:pPr>
        <w:rPr>
          <w:lang w:val="en-CA"/>
        </w:rPr>
      </w:pPr>
      <w:r>
        <w:rPr>
          <w:lang w:val="en-CA"/>
        </w:rPr>
        <w:t>A desirable displacement of 0.1</w:t>
      </w:r>
      <w:r w:rsidR="0035737C">
        <w:rPr>
          <w:lang w:val="en-CA"/>
        </w:rPr>
        <w:t>05</w:t>
      </w:r>
      <w:r>
        <w:rPr>
          <w:lang w:val="en-CA"/>
        </w:rPr>
        <w:t xml:space="preserve"> mm was achieved by </w:t>
      </w:r>
      <w:r w:rsidR="00247E94">
        <w:rPr>
          <w:lang w:val="en-CA"/>
        </w:rPr>
        <w:t xml:space="preserve">widening the top of the flexure by </w:t>
      </w:r>
      <w:r w:rsidR="00F04058">
        <w:rPr>
          <w:lang w:val="en-CA"/>
        </w:rPr>
        <w:t xml:space="preserve">about </w:t>
      </w:r>
      <w:r w:rsidR="00E428FA">
        <w:rPr>
          <w:lang w:val="en-CA"/>
        </w:rPr>
        <w:t xml:space="preserve">2 </w:t>
      </w:r>
      <w:r w:rsidR="00E55C40">
        <w:rPr>
          <w:lang w:val="en-CA"/>
        </w:rPr>
        <w:t>mm and</w:t>
      </w:r>
      <w:r w:rsidR="00516696">
        <w:rPr>
          <w:lang w:val="en-CA"/>
        </w:rPr>
        <w:t xml:space="preserve"> shortening the height by </w:t>
      </w:r>
      <w:r w:rsidR="00F04058">
        <w:rPr>
          <w:lang w:val="en-CA"/>
        </w:rPr>
        <w:t xml:space="preserve">about </w:t>
      </w:r>
      <w:r w:rsidR="00F10A6C">
        <w:rPr>
          <w:lang w:val="en-CA"/>
        </w:rPr>
        <w:t>8 mm.</w:t>
      </w:r>
      <w:r w:rsidR="00E55C40">
        <w:rPr>
          <w:lang w:val="en-CA"/>
        </w:rPr>
        <w:t xml:space="preserve"> </w:t>
      </w:r>
      <w:r w:rsidR="00822C97">
        <w:rPr>
          <w:lang w:val="en-CA"/>
        </w:rPr>
        <w:t>The entire design was then scaled up by a factor of 1.375 mm. Th</w:t>
      </w:r>
      <w:r w:rsidR="00947E1A">
        <w:rPr>
          <w:lang w:val="en-CA"/>
        </w:rPr>
        <w:t>e simulation for this</w:t>
      </w:r>
      <w:r w:rsidR="00822C97">
        <w:rPr>
          <w:lang w:val="en-CA"/>
        </w:rPr>
        <w:t xml:space="preserve"> flexure can be seen in</w:t>
      </w:r>
      <w:r w:rsidR="00F95B3F">
        <w:rPr>
          <w:lang w:val="en-CA"/>
        </w:rPr>
        <w:t xml:space="preserve"> </w:t>
      </w:r>
      <w:r w:rsidR="00F95B3F">
        <w:rPr>
          <w:lang w:val="en-CA"/>
        </w:rPr>
        <w:fldChar w:fldCharType="begin"/>
      </w:r>
      <w:r w:rsidR="00F95B3F">
        <w:rPr>
          <w:lang w:val="en-CA"/>
        </w:rPr>
        <w:instrText xml:space="preserve"> REF _Ref131350058 \h </w:instrText>
      </w:r>
      <w:r w:rsidR="00F95B3F">
        <w:rPr>
          <w:lang w:val="en-CA"/>
        </w:rPr>
      </w:r>
      <w:r w:rsidR="00F95B3F">
        <w:rPr>
          <w:lang w:val="en-CA"/>
        </w:rPr>
        <w:fldChar w:fldCharType="separate"/>
      </w:r>
      <w:r w:rsidR="003133FB">
        <w:t xml:space="preserve">Figure </w:t>
      </w:r>
      <w:r w:rsidR="003133FB">
        <w:rPr>
          <w:noProof/>
        </w:rPr>
        <w:t>16</w:t>
      </w:r>
      <w:r w:rsidR="00F95B3F">
        <w:rPr>
          <w:lang w:val="en-CA"/>
        </w:rPr>
        <w:fldChar w:fldCharType="end"/>
      </w:r>
      <w:r w:rsidR="00F95B3F">
        <w:rPr>
          <w:lang w:val="en-CA"/>
        </w:rPr>
        <w:t>, using a camshaft offset of 5 mm</w:t>
      </w:r>
      <w:r w:rsidR="000A1F98">
        <w:rPr>
          <w:lang w:val="en-CA"/>
        </w:rPr>
        <w:t>.</w:t>
      </w:r>
    </w:p>
    <w:p w:rsidR="00FE3642" w:rsidP="00FE3642" w:rsidRDefault="00E55C40" w14:paraId="446DD80A" w14:textId="7886107A">
      <w:pPr>
        <w:rPr>
          <w:lang w:val="en-CA"/>
        </w:rPr>
      </w:pPr>
      <w:r>
        <w:rPr>
          <w:lang w:val="en-CA"/>
        </w:rPr>
        <w:t xml:space="preserve">The camshaft </w:t>
      </w:r>
      <w:r w:rsidR="004D65A0">
        <w:rPr>
          <w:lang w:val="en-CA"/>
        </w:rPr>
        <w:t xml:space="preserve">was scaled up to have a diameter of 8 mm (previously 5 mm), </w:t>
      </w:r>
      <w:r w:rsidR="00033E67">
        <w:rPr>
          <w:lang w:val="en-CA"/>
        </w:rPr>
        <w:t>with different offsets available</w:t>
      </w:r>
      <w:r>
        <w:rPr>
          <w:lang w:val="en-CA"/>
        </w:rPr>
        <w:t>.</w:t>
      </w:r>
      <w:r w:rsidR="004D50C1">
        <w:rPr>
          <w:lang w:val="en-CA"/>
        </w:rPr>
        <w:t xml:space="preserve"> </w:t>
      </w:r>
      <w:r w:rsidR="008830AF">
        <w:rPr>
          <w:lang w:val="en-CA"/>
        </w:rPr>
        <w:t xml:space="preserve">By changing the offset, </w:t>
      </w:r>
      <w:r w:rsidR="00942FE7">
        <w:rPr>
          <w:lang w:val="en-CA"/>
        </w:rPr>
        <w:t xml:space="preserve">the displacement also changes. </w:t>
      </w:r>
      <w:r w:rsidR="00C11076">
        <w:rPr>
          <w:lang w:val="en-CA"/>
        </w:rPr>
        <w:t xml:space="preserve">As mentioned above, an offset of 5 mm provided 0.105 mm of </w:t>
      </w:r>
      <w:r w:rsidR="00461FF6">
        <w:rPr>
          <w:noProof/>
          <w:lang w:val="en-CA"/>
        </w:rPr>
        <w:lastRenderedPageBreak/>
        <mc:AlternateContent>
          <mc:Choice Requires="wpg">
            <w:drawing>
              <wp:anchor distT="0" distB="0" distL="114300" distR="114300" simplePos="0" relativeHeight="251658263" behindDoc="0" locked="0" layoutInCell="1" allowOverlap="1" wp14:anchorId="09216B9F" wp14:editId="2F8BE81E">
                <wp:simplePos x="0" y="0"/>
                <wp:positionH relativeFrom="margin">
                  <wp:align>right</wp:align>
                </wp:positionH>
                <wp:positionV relativeFrom="paragraph">
                  <wp:posOffset>0</wp:posOffset>
                </wp:positionV>
                <wp:extent cx="1872615" cy="2276475"/>
                <wp:effectExtent l="0" t="0" r="0" b="9525"/>
                <wp:wrapSquare wrapText="bothSides"/>
                <wp:docPr id="311084991" name="Group 311084991"/>
                <wp:cNvGraphicFramePr/>
                <a:graphic xmlns:a="http://schemas.openxmlformats.org/drawingml/2006/main">
                  <a:graphicData uri="http://schemas.microsoft.com/office/word/2010/wordprocessingGroup">
                    <wpg:wgp>
                      <wpg:cNvGrpSpPr/>
                      <wpg:grpSpPr>
                        <a:xfrm>
                          <a:off x="0" y="0"/>
                          <a:ext cx="1872615" cy="2276475"/>
                          <a:chOff x="0" y="0"/>
                          <a:chExt cx="1962509" cy="2324873"/>
                        </a:xfrm>
                      </wpg:grpSpPr>
                      <pic:pic xmlns:pic="http://schemas.openxmlformats.org/drawingml/2006/picture">
                        <pic:nvPicPr>
                          <pic:cNvPr id="679792878" name="Picture 19"/>
                          <pic:cNvPicPr>
                            <a:picLocks noChangeAspect="1"/>
                          </pic:cNvPicPr>
                        </pic:nvPicPr>
                        <pic:blipFill rotWithShape="1">
                          <a:blip r:embed="rId55" cstate="print">
                            <a:extLst>
                              <a:ext uri="{28A0092B-C50C-407E-A947-70E740481C1C}">
                                <a14:useLocalDpi xmlns:a14="http://schemas.microsoft.com/office/drawing/2010/main" val="0"/>
                              </a:ext>
                            </a:extLst>
                          </a:blip>
                          <a:srcRect l="21422" t="3837" r="32932" b="9347"/>
                          <a:stretch/>
                        </pic:blipFill>
                        <pic:spPr bwMode="auto">
                          <a:xfrm>
                            <a:off x="0" y="0"/>
                            <a:ext cx="1938655" cy="2058670"/>
                          </a:xfrm>
                          <a:prstGeom prst="rect">
                            <a:avLst/>
                          </a:prstGeom>
                          <a:noFill/>
                          <a:ln>
                            <a:noFill/>
                          </a:ln>
                          <a:extLst>
                            <a:ext uri="{53640926-AAD7-44D8-BBD7-CCE9431645EC}">
                              <a14:shadowObscured xmlns:a14="http://schemas.microsoft.com/office/drawing/2010/main"/>
                            </a:ext>
                          </a:extLst>
                        </pic:spPr>
                      </pic:pic>
                      <wps:wsp>
                        <wps:cNvPr id="2121987282" name="Text Box 1"/>
                        <wps:cNvSpPr txBox="1"/>
                        <wps:spPr>
                          <a:xfrm>
                            <a:off x="23854" y="2058173"/>
                            <a:ext cx="1938655" cy="266700"/>
                          </a:xfrm>
                          <a:prstGeom prst="rect">
                            <a:avLst/>
                          </a:prstGeom>
                          <a:solidFill>
                            <a:prstClr val="white"/>
                          </a:solidFill>
                          <a:ln>
                            <a:noFill/>
                          </a:ln>
                        </wps:spPr>
                        <wps:txbx>
                          <w:txbxContent>
                            <w:p w:rsidRPr="000473F5" w:rsidR="00DC757C" w:rsidP="00DC757C" w:rsidRDefault="00DC757C" w14:paraId="0BF82931" w14:textId="37798B85">
                              <w:pPr>
                                <w:pStyle w:val="Caption"/>
                                <w:jc w:val="center"/>
                                <w:rPr>
                                  <w:rFonts w:cstheme="majorHAnsi"/>
                                  <w:iCs/>
                                  <w:sz w:val="24"/>
                                  <w:szCs w:val="28"/>
                                </w:rPr>
                              </w:pPr>
                              <w:bookmarkStart w:name="_Ref131373707" w:id="290"/>
                              <w:bookmarkStart w:name="_Toc131381975" w:id="291"/>
                              <w:bookmarkStart w:name="_Toc131499123" w:id="292"/>
                              <w:r>
                                <w:t xml:space="preserve">Figure </w:t>
                              </w:r>
                              <w:r>
                                <w:fldChar w:fldCharType="begin"/>
                              </w:r>
                              <w:r>
                                <w:instrText>SEQ Figure \* ARABIC</w:instrText>
                              </w:r>
                              <w:r>
                                <w:fldChar w:fldCharType="separate"/>
                              </w:r>
                              <w:r w:rsidR="003133FB">
                                <w:rPr>
                                  <w:noProof/>
                                </w:rPr>
                                <w:t>17</w:t>
                              </w:r>
                              <w:r>
                                <w:fldChar w:fldCharType="end"/>
                              </w:r>
                              <w:bookmarkEnd w:id="290"/>
                              <w:r>
                                <w:t xml:space="preserve"> </w:t>
                              </w:r>
                              <w:r w:rsidR="00F2105F">
                                <w:t>–</w:t>
                              </w:r>
                              <w:r>
                                <w:t xml:space="preserve"> Flexure with gears</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AE30995">
              <v:group id="Group 311084991" style="position:absolute;left:0;text-align:left;margin-left:96.25pt;margin-top:0;width:147.45pt;height:179.25pt;z-index:251658263;mso-position-horizontal:right;mso-position-horizontal-relative:margin;mso-width-relative:margin;mso-height-relative:margin" coordsize="19625,23248" o:spid="_x0000_s1051" w14:anchorId="09216B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">
                <v:shape id="Picture 19" style="position:absolute;width:19386;height:20586;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">
                  <v:imagedata cropleft="14039f" croptop="2515f" cropright="21582f" cropbottom="6126f" o:title="" r:id="rId56"/>
                </v:shape>
                <v:shape id="Text Box 1" style="position:absolute;left:238;top:20581;width:19387;height:2667;visibility:visible;mso-wrap-style:square;v-text-anchor:top" o:spid="_x0000_s105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">
                  <v:textbox inset="0,0,0,0">
                    <w:txbxContent>
                      <w:p w:rsidRPr="000473F5" w:rsidR="00DC757C" w:rsidP="00DC757C" w:rsidRDefault="00DC757C" w14:paraId="64949901" w14:textId="37798B85">
                        <w:pPr>
                          <w:pStyle w:val="Caption"/>
                          <w:jc w:val="center"/>
                          <w:rPr>
                            <w:rFonts w:cstheme="majorHAnsi"/>
                            <w:iCs/>
                            <w:sz w:val="24"/>
                            <w:szCs w:val="28"/>
                          </w:rPr>
                        </w:pPr>
                        <w:r>
                          <w:t xml:space="preserve">Figure </w:t>
                        </w:r>
                        <w:r>
                          <w:fldChar w:fldCharType="begin"/>
                        </w:r>
                        <w:r>
                          <w:instrText>SEQ Figure \* ARABIC</w:instrText>
                        </w:r>
                        <w:r>
                          <w:fldChar w:fldCharType="separate"/>
                        </w:r>
                        <w:r w:rsidR="003133FB">
                          <w:rPr>
                            <w:noProof/>
                          </w:rPr>
                          <w:t>17</w:t>
                        </w:r>
                        <w:r>
                          <w:fldChar w:fldCharType="end"/>
                        </w:r>
                        <w:r>
                          <w:t xml:space="preserve"> </w:t>
                        </w:r>
                        <w:r w:rsidR="00F2105F">
                          <w:t>–</w:t>
                        </w:r>
                        <w:r>
                          <w:t xml:space="preserve"> Flexure with gears</w:t>
                        </w:r>
                      </w:p>
                    </w:txbxContent>
                  </v:textbox>
                </v:shape>
                <w10:wrap type="square" anchorx="margin"/>
              </v:group>
            </w:pict>
          </mc:Fallback>
        </mc:AlternateContent>
      </w:r>
      <w:r w:rsidR="00C11076">
        <w:rPr>
          <w:lang w:val="en-CA"/>
        </w:rPr>
        <w:t xml:space="preserve">displacement. </w:t>
      </w:r>
      <w:r w:rsidR="00A50A6F">
        <w:rPr>
          <w:lang w:val="en-CA"/>
        </w:rPr>
        <w:t xml:space="preserve">An offset of 3 mm </w:t>
      </w:r>
      <w:r w:rsidR="00B81B66">
        <w:rPr>
          <w:lang w:val="en-CA"/>
        </w:rPr>
        <w:t>had a displacement of 0.6</w:t>
      </w:r>
      <w:r w:rsidR="00461FF6">
        <w:rPr>
          <w:lang w:val="en-CA"/>
        </w:rPr>
        <w:t>29</w:t>
      </w:r>
      <w:r w:rsidR="00B81B66">
        <w:rPr>
          <w:lang w:val="en-CA"/>
        </w:rPr>
        <w:t xml:space="preserve"> mm.</w:t>
      </w:r>
      <w:r w:rsidR="00C753BC">
        <w:rPr>
          <w:lang w:val="en-CA"/>
        </w:rPr>
        <w:t xml:space="preserve"> These camshafts are very easy to design</w:t>
      </w:r>
      <w:r w:rsidR="002258CD">
        <w:rPr>
          <w:lang w:val="en-CA"/>
        </w:rPr>
        <w:t>, 3D print, and swap out in the linear actuator</w:t>
      </w:r>
      <w:r w:rsidR="00807C0C">
        <w:rPr>
          <w:lang w:val="en-CA"/>
        </w:rPr>
        <w:t>, allowing for customizability by the user.</w:t>
      </w:r>
    </w:p>
    <w:p w:rsidR="00755F1E" w:rsidP="0050368C" w:rsidRDefault="00755F1E" w14:paraId="1DE5B117" w14:textId="14F48BCD">
      <w:pPr>
        <w:rPr>
          <w:rFonts w:cstheme="minorHAnsi"/>
          <w:lang w:val="en-CA"/>
        </w:rPr>
      </w:pPr>
      <w:commentRangeStart w:id="296"/>
      <w:r w:rsidRPr="00B61937">
        <w:rPr>
          <w:rFonts w:cstheme="minorHAnsi"/>
          <w:lang w:val="en-CA"/>
        </w:rPr>
        <w:t xml:space="preserve">The gears </w:t>
      </w:r>
      <w:commentRangeEnd w:id="296"/>
      <w:r w:rsidR="00F148CD">
        <w:rPr>
          <w:rStyle w:val="CommentReference"/>
          <w:rFonts w:cstheme="minorBidi"/>
          <w:lang w:val="en-CA"/>
        </w:rPr>
        <w:commentReference w:id="296"/>
      </w:r>
      <w:r w:rsidRPr="00B61937">
        <w:rPr>
          <w:rFonts w:cstheme="minorHAnsi"/>
          <w:lang w:val="en-CA"/>
        </w:rPr>
        <w:t xml:space="preserve">from the </w:t>
      </w:r>
      <w:r w:rsidR="00942FE7">
        <w:rPr>
          <w:rFonts w:cstheme="minorHAnsi"/>
          <w:lang w:val="en-CA"/>
        </w:rPr>
        <w:t>original design</w:t>
      </w:r>
      <w:r w:rsidRPr="00B61937">
        <w:rPr>
          <w:rFonts w:cstheme="minorHAnsi"/>
          <w:lang w:val="en-CA"/>
        </w:rPr>
        <w:t xml:space="preserve"> </w:t>
      </w:r>
      <w:r w:rsidR="009C21DC">
        <w:rPr>
          <w:rFonts w:cstheme="minorHAnsi"/>
          <w:lang w:val="en-CA"/>
        </w:rPr>
        <w:t>were replaced</w:t>
      </w:r>
      <w:r w:rsidRPr="00B61937">
        <w:rPr>
          <w:rFonts w:cstheme="minorHAnsi"/>
          <w:lang w:val="en-CA"/>
        </w:rPr>
        <w:t xml:space="preserve"> by metal spur gear</w:t>
      </w:r>
      <w:r w:rsidR="003F707B">
        <w:rPr>
          <w:rFonts w:cstheme="minorHAnsi"/>
          <w:lang w:val="en-CA"/>
        </w:rPr>
        <w:t>s</w:t>
      </w:r>
      <w:r w:rsidRPr="00B61937">
        <w:rPr>
          <w:rFonts w:cstheme="minorHAnsi"/>
          <w:lang w:val="en-CA"/>
        </w:rPr>
        <w:t>. These gears are available as a 64-tooth output gear, and options of 17-tooth, 21-tooth, 26-tooth, and 29-tooth input gears.</w:t>
      </w:r>
      <w:r w:rsidR="00033E67">
        <w:rPr>
          <w:rFonts w:cstheme="minorHAnsi"/>
          <w:lang w:val="en-CA"/>
        </w:rPr>
        <w:t xml:space="preserve"> </w:t>
      </w:r>
      <w:r w:rsidR="00F5366F">
        <w:rPr>
          <w:rFonts w:cstheme="minorHAnsi"/>
          <w:lang w:val="en-CA"/>
        </w:rPr>
        <w:t xml:space="preserve">The various configurations and possible output frequencies can be seen in </w:t>
      </w:r>
      <w:commentRangeStart w:id="297"/>
      <w:r w:rsidR="00F5366F">
        <w:rPr>
          <w:rFonts w:cstheme="minorHAnsi"/>
          <w:lang w:val="en-CA"/>
        </w:rPr>
        <w:fldChar w:fldCharType="begin"/>
      </w:r>
      <w:r w:rsidR="00F5366F">
        <w:rPr>
          <w:rFonts w:cstheme="minorHAnsi"/>
          <w:lang w:val="en-CA"/>
        </w:rPr>
        <w:instrText xml:space="preserve"> REF _Ref130807314 \h </w:instrText>
      </w:r>
      <w:r w:rsidR="000F70DB">
        <w:rPr>
          <w:rFonts w:cstheme="minorHAnsi"/>
          <w:lang w:val="en-CA"/>
        </w:rPr>
        <w:instrText xml:space="preserve"> \* MERGEFORMAT </w:instrText>
      </w:r>
      <w:r w:rsidR="00F5366F">
        <w:rPr>
          <w:rFonts w:cstheme="minorHAnsi"/>
          <w:lang w:val="en-CA"/>
        </w:rPr>
      </w:r>
      <w:r w:rsidR="00F5366F">
        <w:rPr>
          <w:rFonts w:cstheme="minorHAnsi"/>
          <w:lang w:val="en-CA"/>
        </w:rPr>
        <w:fldChar w:fldCharType="separate"/>
      </w:r>
      <w:r w:rsidR="003133FB">
        <w:t xml:space="preserve">Table </w:t>
      </w:r>
      <w:r w:rsidR="003133FB">
        <w:rPr>
          <w:noProof/>
        </w:rPr>
        <w:t>4</w:t>
      </w:r>
      <w:r w:rsidR="00F5366F">
        <w:rPr>
          <w:rFonts w:cstheme="minorHAnsi"/>
          <w:lang w:val="en-CA"/>
        </w:rPr>
        <w:fldChar w:fldCharType="end"/>
      </w:r>
      <w:commentRangeEnd w:id="297"/>
      <w:r w:rsidR="00DE6BB2">
        <w:rPr>
          <w:rStyle w:val="CommentReference"/>
          <w:rFonts w:cstheme="minorBidi"/>
          <w:lang w:val="en-CA"/>
        </w:rPr>
        <w:commentReference w:id="297"/>
      </w:r>
      <w:r w:rsidR="00F5366F">
        <w:rPr>
          <w:rFonts w:cstheme="minorHAnsi"/>
          <w:lang w:val="en-CA"/>
        </w:rPr>
        <w:t>.</w:t>
      </w:r>
      <w:r w:rsidR="00942FE7">
        <w:rPr>
          <w:rFonts w:cstheme="minorHAnsi"/>
          <w:lang w:val="en-CA"/>
        </w:rPr>
        <w:t xml:space="preserve"> </w:t>
      </w:r>
      <w:r w:rsidR="00B57FD3">
        <w:rPr>
          <w:rFonts w:cstheme="minorHAnsi"/>
          <w:lang w:val="en-CA"/>
        </w:rPr>
        <w:t xml:space="preserve">Gears are </w:t>
      </w:r>
      <w:r w:rsidR="00942FE7">
        <w:rPr>
          <w:rFonts w:cstheme="minorHAnsi"/>
          <w:lang w:val="en-CA"/>
        </w:rPr>
        <w:t xml:space="preserve">connected to the flexure using 3 mm and </w:t>
      </w:r>
      <w:r w:rsidR="009E4F81">
        <w:rPr>
          <w:rFonts w:cstheme="minorHAnsi"/>
          <w:lang w:val="en-CA"/>
        </w:rPr>
        <w:t>a 5 mm protrusion on the camshaft</w:t>
      </w:r>
      <w:r w:rsidR="00DC757C">
        <w:rPr>
          <w:rFonts w:cstheme="minorHAnsi"/>
          <w:lang w:val="en-CA"/>
        </w:rPr>
        <w:t xml:space="preserve"> (</w:t>
      </w:r>
      <w:r w:rsidR="00DC757C">
        <w:rPr>
          <w:rFonts w:cstheme="minorHAnsi"/>
          <w:lang w:val="en-CA"/>
        </w:rPr>
        <w:fldChar w:fldCharType="begin"/>
      </w:r>
      <w:r w:rsidR="00DC757C">
        <w:rPr>
          <w:rFonts w:cstheme="minorHAnsi"/>
          <w:lang w:val="en-CA"/>
        </w:rPr>
        <w:instrText xml:space="preserve"> REF _Ref131373707 \h </w:instrText>
      </w:r>
      <w:r w:rsidR="00DC757C">
        <w:rPr>
          <w:rFonts w:cstheme="minorHAnsi"/>
          <w:lang w:val="en-CA"/>
        </w:rPr>
      </w:r>
      <w:r w:rsidR="00DC757C">
        <w:rPr>
          <w:rFonts w:cstheme="minorHAnsi"/>
          <w:lang w:val="en-CA"/>
        </w:rPr>
        <w:fldChar w:fldCharType="separate"/>
      </w:r>
      <w:r w:rsidR="003133FB">
        <w:t xml:space="preserve">Figure </w:t>
      </w:r>
      <w:r w:rsidR="003133FB">
        <w:rPr>
          <w:noProof/>
        </w:rPr>
        <w:t>17</w:t>
      </w:r>
      <w:r w:rsidR="00DC757C">
        <w:rPr>
          <w:rFonts w:cstheme="minorHAnsi"/>
          <w:lang w:val="en-CA"/>
        </w:rPr>
        <w:fldChar w:fldCharType="end"/>
      </w:r>
      <w:r w:rsidR="00DC757C">
        <w:rPr>
          <w:rFonts w:cstheme="minorHAnsi"/>
          <w:lang w:val="en-CA"/>
        </w:rPr>
        <w:t>)</w:t>
      </w:r>
      <w:r w:rsidR="00942FE7">
        <w:rPr>
          <w:rFonts w:cstheme="minorHAnsi"/>
          <w:lang w:val="en-CA"/>
        </w:rPr>
        <w:t>.</w:t>
      </w:r>
      <w:r w:rsidR="00723A45">
        <w:rPr>
          <w:rFonts w:cstheme="minorHAnsi"/>
          <w:lang w:val="en-CA"/>
        </w:rPr>
        <w:t xml:space="preserve"> Note that different gear configurations </w:t>
      </w:r>
      <w:proofErr w:type="gramStart"/>
      <w:r w:rsidR="00723A45">
        <w:rPr>
          <w:rFonts w:cstheme="minorHAnsi"/>
          <w:lang w:val="en-CA"/>
        </w:rPr>
        <w:t>requires</w:t>
      </w:r>
      <w:proofErr w:type="gramEnd"/>
      <w:r w:rsidR="00723A45">
        <w:rPr>
          <w:rFonts w:cstheme="minorHAnsi"/>
          <w:lang w:val="en-CA"/>
        </w:rPr>
        <w:t xml:space="preserve"> different designs for the flexure frame</w:t>
      </w:r>
      <w:r w:rsidR="00206EC5">
        <w:rPr>
          <w:rFonts w:cstheme="minorHAnsi"/>
          <w:lang w:val="en-CA"/>
        </w:rPr>
        <w:t xml:space="preserve"> due to the different sizes of the gears.</w:t>
      </w:r>
    </w:p>
    <w:p w:rsidR="008122A8" w:rsidP="008122A8" w:rsidRDefault="008122A8" w14:paraId="54630955" w14:textId="5D70AEEB">
      <w:pPr>
        <w:pStyle w:val="Caption"/>
        <w:keepNext/>
        <w:jc w:val="center"/>
      </w:pPr>
      <w:bookmarkStart w:name="_Ref130807314" w:id="298"/>
      <w:bookmarkStart w:name="_Toc131498369" w:id="299"/>
      <w:r>
        <w:t xml:space="preserve">Table </w:t>
      </w:r>
      <w:r>
        <w:fldChar w:fldCharType="begin"/>
      </w:r>
      <w:r>
        <w:instrText>SEQ Table \* ARABIC</w:instrText>
      </w:r>
      <w:r>
        <w:fldChar w:fldCharType="separate"/>
      </w:r>
      <w:r w:rsidR="003133FB">
        <w:rPr>
          <w:noProof/>
        </w:rPr>
        <w:t>4</w:t>
      </w:r>
      <w:r>
        <w:fldChar w:fldCharType="end"/>
      </w:r>
      <w:bookmarkEnd w:id="298"/>
      <w:r>
        <w:t xml:space="preserve"> - Different gear configurations and their output frequencies</w:t>
      </w:r>
      <w:bookmarkEnd w:id="299"/>
    </w:p>
    <w:tbl>
      <w:tblPr>
        <w:tblStyle w:val="GridTable4-Accent2"/>
        <w:tblW w:w="0" w:type="auto"/>
        <w:jc w:val="center"/>
        <w:tblLook w:val="04A0" w:firstRow="1" w:lastRow="0" w:firstColumn="1" w:lastColumn="0" w:noHBand="0" w:noVBand="1"/>
      </w:tblPr>
      <w:tblGrid>
        <w:gridCol w:w="1411"/>
        <w:gridCol w:w="29"/>
        <w:gridCol w:w="1917"/>
        <w:gridCol w:w="123"/>
        <w:gridCol w:w="1740"/>
      </w:tblGrid>
      <w:tr w:rsidR="00193677" w:rsidTr="0069126F" w14:paraId="0749C1AE"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1" w:type="dxa"/>
          </w:tcPr>
          <w:p w:rsidR="00193677" w:rsidP="00667A89" w:rsidRDefault="00193677" w14:paraId="403755D5" w14:textId="452717C5">
            <w:pPr>
              <w:jc w:val="center"/>
              <w:rPr>
                <w:rFonts w:cstheme="minorHAnsi"/>
                <w:lang w:val="en-CA"/>
              </w:rPr>
            </w:pPr>
            <w:r>
              <w:rPr>
                <w:rFonts w:cstheme="minorHAnsi"/>
                <w:lang w:val="en-CA"/>
              </w:rPr>
              <w:t>Gear Ratio</w:t>
            </w:r>
          </w:p>
        </w:tc>
        <w:tc>
          <w:tcPr>
            <w:tcW w:w="1946" w:type="dxa"/>
            <w:gridSpan w:val="2"/>
          </w:tcPr>
          <w:p w:rsidR="00193677" w:rsidP="00667A89" w:rsidRDefault="00193677" w14:paraId="25E49117" w14:textId="727C0E6E">
            <w:pPr>
              <w:jc w:val="center"/>
              <w:cnfStyle w:val="100000000000" w:firstRow="1"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 xml:space="preserve">Input </w:t>
            </w:r>
            <w:r w:rsidR="003B6917">
              <w:rPr>
                <w:rFonts w:cstheme="minorHAnsi"/>
                <w:lang w:val="en-CA"/>
              </w:rPr>
              <w:t>Rotational Speed (RPM)</w:t>
            </w:r>
          </w:p>
        </w:tc>
        <w:tc>
          <w:tcPr>
            <w:tcW w:w="1863" w:type="dxa"/>
            <w:gridSpan w:val="2"/>
          </w:tcPr>
          <w:p w:rsidR="00193677" w:rsidP="00667A89" w:rsidRDefault="003B6917" w14:paraId="4C9EE87C" w14:textId="45B45206">
            <w:pPr>
              <w:jc w:val="center"/>
              <w:cnfStyle w:val="100000000000" w:firstRow="1"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Output Frequency (Hz)</w:t>
            </w:r>
          </w:p>
        </w:tc>
      </w:tr>
      <w:tr w:rsidR="008122A8" w:rsidTr="0069126F" w14:paraId="0C711829" w14:textId="77777777">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rsidR="008122A8" w:rsidP="008122A8" w:rsidRDefault="008122A8" w14:paraId="3397E184" w14:textId="70CCB693">
            <w:pPr>
              <w:jc w:val="center"/>
              <w:rPr>
                <w:rFonts w:cstheme="minorHAnsi"/>
                <w:lang w:val="en-CA"/>
              </w:rPr>
            </w:pPr>
            <w:r>
              <w:rPr>
                <w:rFonts w:cstheme="minorHAnsi"/>
                <w:lang w:val="en-CA"/>
              </w:rPr>
              <w:t>17/64</w:t>
            </w:r>
          </w:p>
        </w:tc>
        <w:tc>
          <w:tcPr>
            <w:tcW w:w="2040" w:type="dxa"/>
            <w:gridSpan w:val="2"/>
          </w:tcPr>
          <w:p w:rsidR="008122A8" w:rsidP="008122A8" w:rsidRDefault="008122A8" w14:paraId="64B34C5C" w14:textId="40DB394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rsidR="008122A8" w:rsidP="008122A8" w:rsidRDefault="008122A8" w14:paraId="4D85433B" w14:textId="00A1210C">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6.6</w:t>
            </w:r>
          </w:p>
        </w:tc>
      </w:tr>
      <w:tr w:rsidR="008122A8" w:rsidTr="0069126F" w14:paraId="51A9F9F0" w14:textId="77777777">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rsidR="008122A8" w:rsidP="008122A8" w:rsidRDefault="008122A8" w14:paraId="05A59679" w14:textId="77777777">
            <w:pPr>
              <w:jc w:val="center"/>
              <w:rPr>
                <w:rFonts w:cstheme="minorHAnsi"/>
                <w:lang w:val="en-CA"/>
              </w:rPr>
            </w:pPr>
          </w:p>
        </w:tc>
        <w:tc>
          <w:tcPr>
            <w:tcW w:w="2040" w:type="dxa"/>
            <w:gridSpan w:val="2"/>
          </w:tcPr>
          <w:p w:rsidR="008122A8" w:rsidP="008122A8" w:rsidRDefault="008122A8" w14:paraId="3C8A41AD" w14:textId="439894E4">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rsidR="008122A8" w:rsidP="008122A8" w:rsidRDefault="008122A8" w14:paraId="1F0659A6" w14:textId="47684525">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15.5</w:t>
            </w:r>
          </w:p>
        </w:tc>
      </w:tr>
      <w:tr w:rsidR="008122A8" w:rsidTr="0069126F" w14:paraId="7BE29412" w14:textId="77777777">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rsidR="008122A8" w:rsidP="008122A8" w:rsidRDefault="008122A8" w14:paraId="69B89BAF" w14:textId="3B4D3485">
            <w:pPr>
              <w:jc w:val="center"/>
              <w:rPr>
                <w:rFonts w:cstheme="minorHAnsi"/>
                <w:lang w:val="en-CA"/>
              </w:rPr>
            </w:pPr>
            <w:r>
              <w:rPr>
                <w:rFonts w:cstheme="minorHAnsi"/>
                <w:lang w:val="en-CA"/>
              </w:rPr>
              <w:t>21/64</w:t>
            </w:r>
          </w:p>
        </w:tc>
        <w:tc>
          <w:tcPr>
            <w:tcW w:w="2040" w:type="dxa"/>
            <w:gridSpan w:val="2"/>
          </w:tcPr>
          <w:p w:rsidR="008122A8" w:rsidP="008122A8" w:rsidRDefault="008122A8" w14:paraId="6A396AA7" w14:textId="353171F3">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rsidR="008122A8" w:rsidP="008122A8" w:rsidRDefault="008122A8" w14:paraId="37BD7FF4" w14:textId="226F533C">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8.2</w:t>
            </w:r>
          </w:p>
        </w:tc>
      </w:tr>
      <w:tr w:rsidR="008122A8" w:rsidTr="0069126F" w14:paraId="0FDA8F63" w14:textId="77777777">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rsidR="008122A8" w:rsidP="008122A8" w:rsidRDefault="008122A8" w14:paraId="539484FB" w14:textId="77777777">
            <w:pPr>
              <w:jc w:val="center"/>
              <w:rPr>
                <w:rFonts w:cstheme="minorHAnsi"/>
                <w:lang w:val="en-CA"/>
              </w:rPr>
            </w:pPr>
          </w:p>
        </w:tc>
        <w:tc>
          <w:tcPr>
            <w:tcW w:w="2040" w:type="dxa"/>
            <w:gridSpan w:val="2"/>
          </w:tcPr>
          <w:p w:rsidR="008122A8" w:rsidP="008122A8" w:rsidRDefault="008122A8" w14:paraId="03BE6BDA" w14:textId="3EFF7937">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rsidR="008122A8" w:rsidP="008122A8" w:rsidRDefault="008122A8" w14:paraId="3B3C356E" w14:textId="40F13593">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19.1</w:t>
            </w:r>
          </w:p>
        </w:tc>
      </w:tr>
      <w:tr w:rsidR="008122A8" w:rsidTr="0069126F" w14:paraId="03ED295F" w14:textId="77777777">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rsidR="008122A8" w:rsidP="008122A8" w:rsidRDefault="008122A8" w14:paraId="3E576DFA" w14:textId="33541B00">
            <w:pPr>
              <w:jc w:val="center"/>
              <w:rPr>
                <w:rFonts w:cstheme="minorHAnsi"/>
                <w:lang w:val="en-CA"/>
              </w:rPr>
            </w:pPr>
            <w:r>
              <w:rPr>
                <w:rFonts w:cstheme="minorHAnsi"/>
                <w:lang w:val="en-CA"/>
              </w:rPr>
              <w:t>26/64</w:t>
            </w:r>
          </w:p>
        </w:tc>
        <w:tc>
          <w:tcPr>
            <w:tcW w:w="2040" w:type="dxa"/>
            <w:gridSpan w:val="2"/>
          </w:tcPr>
          <w:p w:rsidR="008122A8" w:rsidP="008122A8" w:rsidRDefault="008122A8" w14:paraId="3B22D7FA" w14:textId="44ED353E">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rsidR="008122A8" w:rsidP="008122A8" w:rsidRDefault="008122A8" w14:paraId="42C46896" w14:textId="41359DBD">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10.2</w:t>
            </w:r>
          </w:p>
        </w:tc>
      </w:tr>
      <w:tr w:rsidR="008122A8" w:rsidTr="0069126F" w14:paraId="4FDACFB4" w14:textId="77777777">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rsidR="008122A8" w:rsidP="008122A8" w:rsidRDefault="008122A8" w14:paraId="6C629D87" w14:textId="77777777">
            <w:pPr>
              <w:jc w:val="center"/>
              <w:rPr>
                <w:rFonts w:cstheme="minorHAnsi"/>
                <w:lang w:val="en-CA"/>
              </w:rPr>
            </w:pPr>
          </w:p>
        </w:tc>
        <w:tc>
          <w:tcPr>
            <w:tcW w:w="2040" w:type="dxa"/>
            <w:gridSpan w:val="2"/>
          </w:tcPr>
          <w:p w:rsidR="008122A8" w:rsidP="008122A8" w:rsidRDefault="008122A8" w14:paraId="1E423D0E" w14:textId="05DFA55B">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rsidR="008122A8" w:rsidP="008122A8" w:rsidRDefault="008122A8" w14:paraId="6E2D030C" w14:textId="36138F67">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23.7</w:t>
            </w:r>
          </w:p>
        </w:tc>
      </w:tr>
      <w:tr w:rsidR="008122A8" w:rsidTr="0069126F" w14:paraId="15D5AC30" w14:textId="77777777">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rsidR="008122A8" w:rsidP="008122A8" w:rsidRDefault="008122A8" w14:paraId="0835AEBC" w14:textId="5BA24376">
            <w:pPr>
              <w:jc w:val="center"/>
              <w:rPr>
                <w:rFonts w:cstheme="minorHAnsi"/>
                <w:lang w:val="en-CA"/>
              </w:rPr>
            </w:pPr>
            <w:r>
              <w:rPr>
                <w:rFonts w:cstheme="minorHAnsi"/>
                <w:lang w:val="en-CA"/>
              </w:rPr>
              <w:t>29/64</w:t>
            </w:r>
          </w:p>
        </w:tc>
        <w:tc>
          <w:tcPr>
            <w:tcW w:w="2040" w:type="dxa"/>
            <w:gridSpan w:val="2"/>
          </w:tcPr>
          <w:p w:rsidR="008122A8" w:rsidP="008122A8" w:rsidRDefault="008122A8" w14:paraId="0E7D0FEF" w14:textId="5B206DAE">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rsidR="008122A8" w:rsidP="008122A8" w:rsidRDefault="008122A8" w14:paraId="6ED8FFAE" w14:textId="47128BA0">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11.3</w:t>
            </w:r>
          </w:p>
        </w:tc>
      </w:tr>
      <w:tr w:rsidR="008122A8" w:rsidTr="0069126F" w14:paraId="0E0DC7E9" w14:textId="77777777">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rsidR="008122A8" w:rsidP="008122A8" w:rsidRDefault="008122A8" w14:paraId="47B0B6E2" w14:textId="77777777">
            <w:pPr>
              <w:jc w:val="center"/>
              <w:rPr>
                <w:rFonts w:cstheme="minorHAnsi"/>
                <w:lang w:val="en-CA"/>
              </w:rPr>
            </w:pPr>
          </w:p>
        </w:tc>
        <w:tc>
          <w:tcPr>
            <w:tcW w:w="2040" w:type="dxa"/>
            <w:gridSpan w:val="2"/>
          </w:tcPr>
          <w:p w:rsidR="008122A8" w:rsidP="008122A8" w:rsidRDefault="008122A8" w14:paraId="6164CDD9" w14:textId="3AB2AA21">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rsidR="008122A8" w:rsidP="008122A8" w:rsidRDefault="008122A8" w14:paraId="7339DE30" w14:textId="36145F4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26.4</w:t>
            </w:r>
          </w:p>
        </w:tc>
      </w:tr>
    </w:tbl>
    <w:p w:rsidR="00A6251A" w:rsidP="0050368C" w:rsidRDefault="00A6251A" w14:paraId="45676CAF" w14:textId="77777777">
      <w:pPr>
        <w:rPr>
          <w:rFonts w:cstheme="minorHAnsi"/>
          <w:lang w:val="en-CA"/>
        </w:rPr>
      </w:pPr>
    </w:p>
    <w:p w:rsidRPr="005524A1" w:rsidR="000914D1" w:rsidP="0050368C" w:rsidRDefault="000914D1" w14:paraId="0F4D40C6" w14:textId="7D74955E">
      <w:r>
        <w:rPr>
          <w:rFonts w:cstheme="minorHAnsi"/>
          <w:noProof/>
          <w:lang w:val="en-CA"/>
        </w:rPr>
        <mc:AlternateContent>
          <mc:Choice Requires="wpg">
            <w:drawing>
              <wp:anchor distT="0" distB="0" distL="114300" distR="114300" simplePos="0" relativeHeight="251658270" behindDoc="0" locked="0" layoutInCell="1" allowOverlap="1" wp14:anchorId="16216EB3" wp14:editId="681041A7">
                <wp:simplePos x="0" y="0"/>
                <wp:positionH relativeFrom="margin">
                  <wp:align>left</wp:align>
                </wp:positionH>
                <wp:positionV relativeFrom="paragraph">
                  <wp:posOffset>3486</wp:posOffset>
                </wp:positionV>
                <wp:extent cx="2070100" cy="2493010"/>
                <wp:effectExtent l="0" t="0" r="6350" b="2540"/>
                <wp:wrapSquare wrapText="bothSides"/>
                <wp:docPr id="517879986" name="Group 517879986"/>
                <wp:cNvGraphicFramePr/>
                <a:graphic xmlns:a="http://schemas.openxmlformats.org/drawingml/2006/main">
                  <a:graphicData uri="http://schemas.microsoft.com/office/word/2010/wordprocessingGroup">
                    <wpg:wgp>
                      <wpg:cNvGrpSpPr/>
                      <wpg:grpSpPr>
                        <a:xfrm>
                          <a:off x="0" y="0"/>
                          <a:ext cx="2070340" cy="2493034"/>
                          <a:chOff x="0" y="0"/>
                          <a:chExt cx="1924050" cy="2409245"/>
                        </a:xfrm>
                      </wpg:grpSpPr>
                      <pic:pic xmlns:pic="http://schemas.openxmlformats.org/drawingml/2006/picture">
                        <pic:nvPicPr>
                          <pic:cNvPr id="504611448" name="Picture 504611448" descr="Diagram&#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l="652" t="1113" r="695" b="919"/>
                          <a:stretch/>
                        </pic:blipFill>
                        <pic:spPr bwMode="auto">
                          <a:xfrm>
                            <a:off x="0" y="0"/>
                            <a:ext cx="1899920" cy="2211070"/>
                          </a:xfrm>
                          <a:prstGeom prst="rect">
                            <a:avLst/>
                          </a:prstGeom>
                          <a:ln>
                            <a:noFill/>
                          </a:ln>
                          <a:extLst>
                            <a:ext uri="{53640926-AAD7-44D8-BBD7-CCE9431645EC}">
                              <a14:shadowObscured xmlns:a14="http://schemas.microsoft.com/office/drawing/2010/main"/>
                            </a:ext>
                          </a:extLst>
                        </pic:spPr>
                      </pic:pic>
                      <wps:wsp>
                        <wps:cNvPr id="1057445169" name="Text Box 1057445169"/>
                        <wps:cNvSpPr txBox="1"/>
                        <wps:spPr>
                          <a:xfrm>
                            <a:off x="0" y="2226365"/>
                            <a:ext cx="1924050" cy="182880"/>
                          </a:xfrm>
                          <a:prstGeom prst="rect">
                            <a:avLst/>
                          </a:prstGeom>
                          <a:solidFill>
                            <a:prstClr val="white"/>
                          </a:solidFill>
                          <a:ln>
                            <a:noFill/>
                          </a:ln>
                        </wps:spPr>
                        <wps:txbx>
                          <w:txbxContent>
                            <w:p w:rsidRPr="00DE338F" w:rsidR="00C164E1" w:rsidP="0052081D" w:rsidRDefault="00C164E1" w14:paraId="3CF6AB14" w14:textId="29E8E4F8">
                              <w:pPr>
                                <w:pStyle w:val="Caption"/>
                                <w:jc w:val="center"/>
                                <w:rPr>
                                  <w:rFonts w:cstheme="majorHAnsi"/>
                                  <w:noProof/>
                                  <w:sz w:val="24"/>
                                  <w:szCs w:val="28"/>
                                </w:rPr>
                              </w:pPr>
                              <w:bookmarkStart w:name="_Ref131335793" w:id="300"/>
                              <w:bookmarkStart w:name="_Toc131381976" w:id="301"/>
                              <w:bookmarkStart w:name="_Toc131499124" w:id="302"/>
                              <w:r>
                                <w:t xml:space="preserve">Figure </w:t>
                              </w:r>
                              <w:r>
                                <w:fldChar w:fldCharType="begin"/>
                              </w:r>
                              <w:r>
                                <w:instrText>SEQ Figure \* ARABIC</w:instrText>
                              </w:r>
                              <w:r>
                                <w:fldChar w:fldCharType="separate"/>
                              </w:r>
                              <w:r w:rsidR="003133FB">
                                <w:rPr>
                                  <w:noProof/>
                                </w:rPr>
                                <w:t>18</w:t>
                              </w:r>
                              <w:r>
                                <w:fldChar w:fldCharType="end"/>
                              </w:r>
                              <w:bookmarkEnd w:id="300"/>
                              <w:r>
                                <w:t xml:space="preserve"> </w:t>
                              </w:r>
                              <w:r w:rsidR="00E20FA3">
                                <w:t>–</w:t>
                              </w:r>
                              <w:r>
                                <w:t xml:space="preserve"> Range of motion of flexure</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4C4745A">
              <v:group id="Group 517879986" style="position:absolute;left:0;text-align:left;margin-left:0;margin-top:.25pt;width:163pt;height:196.3pt;z-index:251658270;mso-position-horizontal:left;mso-position-horizontal-relative:margin;mso-width-relative:margin;mso-height-relative:margin" coordsize="19240,24092" o:spid="_x0000_s1054" w14:anchorId="16216EB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">
                <v:shape id="Picture 504611448" style="position:absolute;width:18999;height:22110;visibility:visible;mso-wrap-style:square" alt="Diagram&#10;&#10;Description automatically generated" o:spid="_x0000_s105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">
                  <v:imagedata cropleft="427f" croptop="729f" cropright="455f" cropbottom="602f" o:title="Diagram&#10;&#10;Description automatically generated" r:id="rId58"/>
                </v:shape>
                <v:shape id="Text Box 1057445169" style="position:absolute;top:22263;width:19240;height:1829;visibility:visible;mso-wrap-style:square;v-text-anchor:top" o:spid="_x0000_s105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">
                  <v:textbox inset="0,0,0,0">
                    <w:txbxContent>
                      <w:p w:rsidRPr="00DE338F" w:rsidR="00C164E1" w:rsidP="0052081D" w:rsidRDefault="00C164E1" w14:paraId="11727786" w14:textId="29E8E4F8">
                        <w:pPr>
                          <w:pStyle w:val="Caption"/>
                          <w:jc w:val="center"/>
                          <w:rPr>
                            <w:rFonts w:cstheme="majorHAnsi"/>
                            <w:noProof/>
                            <w:sz w:val="24"/>
                            <w:szCs w:val="28"/>
                          </w:rPr>
                        </w:pPr>
                        <w:r>
                          <w:t xml:space="preserve">Figure </w:t>
                        </w:r>
                        <w:r>
                          <w:fldChar w:fldCharType="begin"/>
                        </w:r>
                        <w:r>
                          <w:instrText>SEQ Figure \* ARABIC</w:instrText>
                        </w:r>
                        <w:r>
                          <w:fldChar w:fldCharType="separate"/>
                        </w:r>
                        <w:r w:rsidR="003133FB">
                          <w:rPr>
                            <w:noProof/>
                          </w:rPr>
                          <w:t>18</w:t>
                        </w:r>
                        <w:r>
                          <w:fldChar w:fldCharType="end"/>
                        </w:r>
                        <w:r>
                          <w:t xml:space="preserve"> </w:t>
                        </w:r>
                        <w:r w:rsidR="00E20FA3">
                          <w:t>–</w:t>
                        </w:r>
                        <w:r>
                          <w:t xml:space="preserve"> Range of motion of flexure</w:t>
                        </w:r>
                      </w:p>
                    </w:txbxContent>
                  </v:textbox>
                </v:shape>
                <w10:wrap type="square" anchorx="margin"/>
              </v:group>
            </w:pict>
          </mc:Fallback>
        </mc:AlternateContent>
      </w:r>
      <w:r w:rsidR="00942FE7">
        <w:rPr>
          <w:rFonts w:cstheme="minorHAnsi"/>
          <w:lang w:val="en-CA"/>
        </w:rPr>
        <w:t>During testing of the actuator, it was noticed that</w:t>
      </w:r>
      <w:r w:rsidR="0080124A">
        <w:rPr>
          <w:rFonts w:cstheme="minorHAnsi"/>
          <w:lang w:val="en-CA"/>
        </w:rPr>
        <w:t xml:space="preserve"> the flexure had up-and-down </w:t>
      </w:r>
      <w:r w:rsidR="00290965">
        <w:rPr>
          <w:rFonts w:cstheme="minorHAnsi"/>
          <w:lang w:val="en-CA"/>
        </w:rPr>
        <w:t>and</w:t>
      </w:r>
      <w:r w:rsidR="0080124A">
        <w:rPr>
          <w:rFonts w:cstheme="minorHAnsi"/>
          <w:lang w:val="en-CA"/>
        </w:rPr>
        <w:t xml:space="preserve"> side-to-side</w:t>
      </w:r>
      <w:r w:rsidR="00C108EF">
        <w:rPr>
          <w:rFonts w:cstheme="minorHAnsi"/>
          <w:lang w:val="en-CA"/>
        </w:rPr>
        <w:t xml:space="preserve"> motion</w:t>
      </w:r>
      <w:r w:rsidR="00C41A94">
        <w:rPr>
          <w:rFonts w:cstheme="minorHAnsi"/>
          <w:lang w:val="en-CA"/>
        </w:rPr>
        <w:t xml:space="preserve"> (</w:t>
      </w:r>
      <w:r w:rsidR="00C41A94">
        <w:rPr>
          <w:rFonts w:cstheme="minorHAnsi"/>
          <w:lang w:val="en-CA"/>
        </w:rPr>
        <w:fldChar w:fldCharType="begin"/>
      </w:r>
      <w:r w:rsidR="00C41A94">
        <w:rPr>
          <w:rFonts w:cstheme="minorHAnsi"/>
          <w:lang w:val="en-CA"/>
        </w:rPr>
        <w:instrText xml:space="preserve"> REF _Ref131335793 \h </w:instrText>
      </w:r>
      <w:r w:rsidR="000F70DB">
        <w:rPr>
          <w:rFonts w:cstheme="minorHAnsi"/>
          <w:lang w:val="en-CA"/>
        </w:rPr>
        <w:instrText xml:space="preserve"> \* MERGEFORMAT </w:instrText>
      </w:r>
      <w:r w:rsidR="00C41A94">
        <w:rPr>
          <w:rFonts w:cstheme="minorHAnsi"/>
          <w:lang w:val="en-CA"/>
        </w:rPr>
      </w:r>
      <w:r w:rsidR="00C41A94">
        <w:rPr>
          <w:rFonts w:cstheme="minorHAnsi"/>
          <w:lang w:val="en-CA"/>
        </w:rPr>
        <w:fldChar w:fldCharType="separate"/>
      </w:r>
      <w:r w:rsidR="003133FB">
        <w:t xml:space="preserve">Figure </w:t>
      </w:r>
      <w:r w:rsidR="003133FB">
        <w:rPr>
          <w:noProof/>
        </w:rPr>
        <w:t>18</w:t>
      </w:r>
      <w:r w:rsidR="00C41A94">
        <w:rPr>
          <w:rFonts w:cstheme="minorHAnsi"/>
          <w:lang w:val="en-CA"/>
        </w:rPr>
        <w:fldChar w:fldCharType="end"/>
      </w:r>
      <w:r w:rsidR="00C41A94">
        <w:rPr>
          <w:rFonts w:cstheme="minorHAnsi"/>
          <w:lang w:val="en-CA"/>
        </w:rPr>
        <w:t>)</w:t>
      </w:r>
      <w:r w:rsidR="0080124A">
        <w:rPr>
          <w:rFonts w:cstheme="minorHAnsi"/>
          <w:lang w:val="en-CA"/>
        </w:rPr>
        <w:t>. Initially, th</w:t>
      </w:r>
      <w:r w:rsidR="00C720C4">
        <w:rPr>
          <w:rFonts w:cstheme="minorHAnsi"/>
          <w:lang w:val="en-CA"/>
        </w:rPr>
        <w:t xml:space="preserve">e up-and-down motion was isolated by designing a coupling plate </w:t>
      </w:r>
      <w:r w:rsidR="005524A1">
        <w:rPr>
          <w:rFonts w:cstheme="minorHAnsi"/>
          <w:lang w:val="en-CA"/>
        </w:rPr>
        <w:t>(</w:t>
      </w:r>
      <w:commentRangeStart w:id="306"/>
      <w:r w:rsidR="005524A1">
        <w:rPr>
          <w:rFonts w:cstheme="minorHAnsi"/>
          <w:lang w:val="en-CA"/>
        </w:rPr>
        <w:fldChar w:fldCharType="begin"/>
      </w:r>
      <w:r w:rsidR="005524A1">
        <w:rPr>
          <w:rFonts w:cstheme="minorHAnsi"/>
          <w:lang w:val="en-CA"/>
        </w:rPr>
        <w:instrText xml:space="preserve"> REF _Ref131374783 \h </w:instrText>
      </w:r>
      <w:r w:rsidR="005524A1">
        <w:rPr>
          <w:rFonts w:cstheme="minorHAnsi"/>
          <w:lang w:val="en-CA"/>
        </w:rPr>
      </w:r>
      <w:r w:rsidR="005524A1">
        <w:rPr>
          <w:rFonts w:cstheme="minorHAnsi"/>
          <w:lang w:val="en-CA"/>
        </w:rPr>
        <w:fldChar w:fldCharType="separate"/>
      </w:r>
      <w:r w:rsidR="003133FB">
        <w:t xml:space="preserve">Figure </w:t>
      </w:r>
      <w:r w:rsidR="003133FB">
        <w:rPr>
          <w:noProof/>
        </w:rPr>
        <w:t>19</w:t>
      </w:r>
      <w:r w:rsidR="005524A1">
        <w:rPr>
          <w:rFonts w:cstheme="minorHAnsi"/>
          <w:lang w:val="en-CA"/>
        </w:rPr>
        <w:fldChar w:fldCharType="end"/>
      </w:r>
      <w:r w:rsidR="005524A1">
        <w:rPr>
          <w:rFonts w:cstheme="minorHAnsi"/>
          <w:lang w:val="en-CA"/>
        </w:rPr>
        <w:t>a</w:t>
      </w:r>
      <w:commentRangeEnd w:id="306"/>
      <w:r w:rsidR="00A80D85">
        <w:rPr>
          <w:rStyle w:val="CommentReference"/>
          <w:rFonts w:cstheme="minorBidi"/>
          <w:lang w:val="en-CA"/>
        </w:rPr>
        <w:commentReference w:id="306"/>
      </w:r>
      <w:r w:rsidR="005524A1">
        <w:rPr>
          <w:rFonts w:cstheme="minorHAnsi"/>
          <w:lang w:val="en-CA"/>
        </w:rPr>
        <w:t>)</w:t>
      </w:r>
      <w:r w:rsidR="00C720C4">
        <w:rPr>
          <w:rFonts w:cstheme="minorHAnsi"/>
          <w:lang w:val="en-CA"/>
        </w:rPr>
        <w:t xml:space="preserve"> that could be attached to the bottom of the table surface so the flexure could not move side-to-side</w:t>
      </w:r>
      <w:r w:rsidR="00B66658">
        <w:rPr>
          <w:rFonts w:cstheme="minorHAnsi"/>
          <w:lang w:val="en-CA"/>
        </w:rPr>
        <w:t xml:space="preserve">. </w:t>
      </w:r>
      <w:r w:rsidR="00A6251A">
        <w:rPr>
          <w:rFonts w:cstheme="minorHAnsi"/>
          <w:lang w:val="en-CA"/>
        </w:rPr>
        <w:t>However,</w:t>
      </w:r>
      <w:r w:rsidR="002657CA">
        <w:rPr>
          <w:rFonts w:cstheme="minorHAnsi"/>
          <w:lang w:val="en-CA"/>
        </w:rPr>
        <w:t xml:space="preserve"> when testing the actuator flipped on its side, to use the side-to-side motion instead, it was found that the displacement was different. </w:t>
      </w:r>
      <w:r w:rsidR="005524A1">
        <w:rPr>
          <w:rFonts w:cstheme="minorHAnsi"/>
          <w:lang w:val="en-CA"/>
        </w:rPr>
        <w:t>A coupling bracket was designed to allow the flexure to be mounted in this fashion (</w:t>
      </w:r>
      <w:r w:rsidR="005524A1">
        <w:rPr>
          <w:rFonts w:cstheme="minorHAnsi"/>
          <w:lang w:val="en-CA"/>
        </w:rPr>
        <w:fldChar w:fldCharType="begin"/>
      </w:r>
      <w:r w:rsidR="005524A1">
        <w:rPr>
          <w:rFonts w:cstheme="minorHAnsi"/>
          <w:lang w:val="en-CA"/>
        </w:rPr>
        <w:instrText xml:space="preserve"> REF _Ref131374783 \h </w:instrText>
      </w:r>
      <w:r w:rsidR="005524A1">
        <w:rPr>
          <w:rFonts w:cstheme="minorHAnsi"/>
          <w:lang w:val="en-CA"/>
        </w:rPr>
      </w:r>
      <w:r w:rsidR="005524A1">
        <w:rPr>
          <w:rFonts w:cstheme="minorHAnsi"/>
          <w:lang w:val="en-CA"/>
        </w:rPr>
        <w:fldChar w:fldCharType="separate"/>
      </w:r>
      <w:r w:rsidR="003133FB">
        <w:t xml:space="preserve">Figure </w:t>
      </w:r>
      <w:r w:rsidR="003133FB">
        <w:rPr>
          <w:noProof/>
        </w:rPr>
        <w:t>19</w:t>
      </w:r>
      <w:r w:rsidR="005524A1">
        <w:rPr>
          <w:rFonts w:cstheme="minorHAnsi"/>
          <w:lang w:val="en-CA"/>
        </w:rPr>
        <w:fldChar w:fldCharType="end"/>
      </w:r>
      <w:r w:rsidR="005524A1">
        <w:rPr>
          <w:rFonts w:cstheme="minorHAnsi"/>
          <w:lang w:val="en-CA"/>
        </w:rPr>
        <w:t>b).</w:t>
      </w:r>
      <w:r w:rsidR="002657CA">
        <w:rPr>
          <w:rFonts w:cstheme="minorHAnsi"/>
          <w:lang w:val="en-CA"/>
        </w:rPr>
        <w:t xml:space="preserve"> These discoveries show that the actuator can be used </w:t>
      </w:r>
      <w:r w:rsidR="005524A1">
        <w:rPr>
          <w:rFonts w:cstheme="minorHAnsi"/>
          <w:lang w:val="en-CA"/>
        </w:rPr>
        <w:t xml:space="preserve">in </w:t>
      </w:r>
      <w:r w:rsidR="002657CA">
        <w:rPr>
          <w:rFonts w:cstheme="minorHAnsi"/>
          <w:lang w:val="en-CA"/>
        </w:rPr>
        <w:t xml:space="preserve">both configurations to provide two different </w:t>
      </w:r>
      <w:r w:rsidR="002657CA">
        <w:rPr>
          <w:rFonts w:cstheme="minorHAnsi"/>
          <w:lang w:val="en-CA"/>
        </w:rPr>
        <w:lastRenderedPageBreak/>
        <w:t>displacements.</w:t>
      </w:r>
      <w:r w:rsidR="009D4DE1">
        <w:rPr>
          <w:rFonts w:cstheme="minorHAnsi"/>
          <w:lang w:val="en-CA"/>
        </w:rPr>
        <w:t xml:space="preserve"> This makes the linear actuator more customizable, as any </w:t>
      </w:r>
      <w:r w:rsidR="00901D71">
        <w:rPr>
          <w:rFonts w:cstheme="minorHAnsi"/>
          <w:noProof/>
        </w:rPr>
        <mc:AlternateContent>
          <mc:Choice Requires="wps">
            <w:drawing>
              <wp:anchor distT="0" distB="0" distL="114300" distR="114300" simplePos="0" relativeHeight="251658260" behindDoc="0" locked="0" layoutInCell="1" allowOverlap="1" wp14:anchorId="67E7DD81" wp14:editId="7E8F994F">
                <wp:simplePos x="0" y="0"/>
                <wp:positionH relativeFrom="column">
                  <wp:posOffset>4466921</wp:posOffset>
                </wp:positionH>
                <wp:positionV relativeFrom="paragraph">
                  <wp:posOffset>2489310</wp:posOffset>
                </wp:positionV>
                <wp:extent cx="342365" cy="399843"/>
                <wp:effectExtent l="0" t="0" r="635" b="635"/>
                <wp:wrapNone/>
                <wp:docPr id="1258817829" name="Text Box 1258817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65" cy="3998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BF524F" w:rsidP="00BF524F" w:rsidRDefault="00BF524F" w14:paraId="74872361" w14:textId="7F7E8609">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b)</w:t>
                            </w:r>
                          </w:p>
                        </w:txbxContent>
                      </wps:txbx>
                      <wps:bodyPr rot="0" vert="horz" wrap="square" lIns="36576" tIns="36576" rIns="36576" bIns="36576" anchor="t" anchorCtr="0" upright="1">
                        <a:noAutofit/>
                      </wps:bodyPr>
                    </wps:wsp>
                  </a:graphicData>
                </a:graphic>
              </wp:anchor>
            </w:drawing>
          </mc:Choice>
          <mc:Fallback>
            <w:pict w14:anchorId="4C726FDC">
              <v:shape id="Text Box 1258817829" style="position:absolute;left:0;text-align:left;margin-left:351.75pt;margin-top:196pt;width:26.95pt;height:31.5pt;z-index:251658260;visibility:visible;mso-wrap-style:square;mso-wrap-distance-left:9pt;mso-wrap-distance-top:0;mso-wrap-distance-right:9pt;mso-wrap-distance-bottom:0;mso-position-horizontal:absolute;mso-position-horizontal-relative:text;mso-position-vertical:absolute;mso-position-vertical-relative:text;v-text-anchor:top" o:spid="_x0000_s1057"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" w14:anchorId="67E7DD81">
                <v:textbox inset="2.88pt,2.88pt,2.88pt,2.88pt">
                  <w:txbxContent>
                    <w:p w:rsidRPr="006D6C86" w:rsidR="00BF524F" w:rsidP="00BF524F" w:rsidRDefault="00BF524F" w14:paraId="11A5DA70" w14:textId="7F7E8609">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b)</w:t>
                      </w:r>
                    </w:p>
                  </w:txbxContent>
                </v:textbox>
              </v:shape>
            </w:pict>
          </mc:Fallback>
        </mc:AlternateContent>
      </w:r>
      <w:r w:rsidR="009879BE">
        <w:rPr>
          <w:rFonts w:cstheme="minorHAnsi"/>
          <w:noProof/>
        </w:rPr>
        <mc:AlternateContent>
          <mc:Choice Requires="wps">
            <w:drawing>
              <wp:anchor distT="0" distB="0" distL="114300" distR="114300" simplePos="0" relativeHeight="251658259" behindDoc="0" locked="0" layoutInCell="1" allowOverlap="1" wp14:anchorId="2853ED5E" wp14:editId="755FFD91">
                <wp:simplePos x="0" y="0"/>
                <wp:positionH relativeFrom="column">
                  <wp:posOffset>1590095</wp:posOffset>
                </wp:positionH>
                <wp:positionV relativeFrom="paragraph">
                  <wp:posOffset>2456069</wp:posOffset>
                </wp:positionV>
                <wp:extent cx="342365" cy="399843"/>
                <wp:effectExtent l="0" t="0" r="635" b="635"/>
                <wp:wrapNone/>
                <wp:docPr id="1289783836" name="Text Box 1289783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65" cy="3998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901D71" w:rsidR="00BF524F" w:rsidP="00BF524F" w:rsidRDefault="00BF524F" w14:paraId="6665F85A" w14:textId="34F0FB26">
                            <w:pPr>
                              <w:widowControl w:val="0"/>
                              <w:rPr>
                                <w:b/>
                                <w:color w:val="D1E7A8" w:themeColor="accent2" w:themeTint="66"/>
                                <w:sz w:val="32"/>
                                <w:szCs w:val="32"/>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a)</w:t>
                            </w:r>
                          </w:p>
                        </w:txbxContent>
                      </wps:txbx>
                      <wps:bodyPr rot="0" vert="horz" wrap="square" lIns="36576" tIns="36576" rIns="36576" bIns="36576" anchor="t" anchorCtr="0" upright="1">
                        <a:noAutofit/>
                      </wps:bodyPr>
                    </wps:wsp>
                  </a:graphicData>
                </a:graphic>
              </wp:anchor>
            </w:drawing>
          </mc:Choice>
          <mc:Fallback>
            <w:pict w14:anchorId="292D88A0">
              <v:shape id="Text Box 1289783836" style="position:absolute;left:0;text-align:left;margin-left:125.2pt;margin-top:193.4pt;width:26.95pt;height:31.5pt;z-index:251658259;visibility:visible;mso-wrap-style:square;mso-wrap-distance-left:9pt;mso-wrap-distance-top:0;mso-wrap-distance-right:9pt;mso-wrap-distance-bottom:0;mso-position-horizontal:absolute;mso-position-horizontal-relative:text;mso-position-vertical:absolute;mso-position-vertical-relative:text;v-text-anchor:top" o:spid="_x0000_s1058"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" w14:anchorId="2853ED5E">
                <v:textbox inset="2.88pt,2.88pt,2.88pt,2.88pt">
                  <w:txbxContent>
                    <w:p w:rsidRPr="00901D71" w:rsidR="00BF524F" w:rsidP="00BF524F" w:rsidRDefault="00BF524F" w14:paraId="7C5AEED6" w14:textId="34F0FB26">
                      <w:pPr>
                        <w:widowControl w:val="0"/>
                        <w:rPr>
                          <w:b/>
                          <w:color w:val="D1E7A8" w:themeColor="accent2" w:themeTint="66"/>
                          <w:sz w:val="32"/>
                          <w:szCs w:val="32"/>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a)</w:t>
                      </w:r>
                    </w:p>
                  </w:txbxContent>
                </v:textbox>
              </v:shape>
            </w:pict>
          </mc:Fallback>
        </mc:AlternateContent>
      </w:r>
      <w:r w:rsidR="009879BE">
        <w:rPr>
          <w:rFonts w:cstheme="minorHAnsi"/>
          <w:noProof/>
          <w:lang w:val="en-CA"/>
        </w:rPr>
        <mc:AlternateContent>
          <mc:Choice Requires="wpg">
            <w:drawing>
              <wp:anchor distT="0" distB="0" distL="114300" distR="114300" simplePos="0" relativeHeight="251658271" behindDoc="0" locked="0" layoutInCell="1" allowOverlap="1" wp14:anchorId="5F23B268" wp14:editId="52B3A4EB">
                <wp:simplePos x="0" y="0"/>
                <wp:positionH relativeFrom="margin">
                  <wp:align>center</wp:align>
                </wp:positionH>
                <wp:positionV relativeFrom="paragraph">
                  <wp:posOffset>534477</wp:posOffset>
                </wp:positionV>
                <wp:extent cx="5078730" cy="2631440"/>
                <wp:effectExtent l="0" t="0" r="7620" b="0"/>
                <wp:wrapTopAndBottom/>
                <wp:docPr id="205197535" name="Group 205197535"/>
                <wp:cNvGraphicFramePr/>
                <a:graphic xmlns:a="http://schemas.openxmlformats.org/drawingml/2006/main">
                  <a:graphicData uri="http://schemas.microsoft.com/office/word/2010/wordprocessingGroup">
                    <wpg:wgp>
                      <wpg:cNvGrpSpPr/>
                      <wpg:grpSpPr>
                        <a:xfrm>
                          <a:off x="0" y="0"/>
                          <a:ext cx="5078730" cy="2631440"/>
                          <a:chOff x="-23854" y="0"/>
                          <a:chExt cx="5961960" cy="3184773"/>
                        </a:xfrm>
                      </wpg:grpSpPr>
                      <wpg:grpSp>
                        <wpg:cNvPr id="475826670" name="Group 23"/>
                        <wpg:cNvGrpSpPr/>
                        <wpg:grpSpPr>
                          <a:xfrm>
                            <a:off x="0" y="0"/>
                            <a:ext cx="5938106" cy="2747010"/>
                            <a:chOff x="0" y="0"/>
                            <a:chExt cx="5938106" cy="2747010"/>
                          </a:xfrm>
                        </wpg:grpSpPr>
                        <pic:pic xmlns:pic="http://schemas.openxmlformats.org/drawingml/2006/picture">
                          <pic:nvPicPr>
                            <pic:cNvPr id="2119631468" name="Picture 21"/>
                            <pic:cNvPicPr>
                              <a:picLocks noChangeAspect="1"/>
                            </pic:cNvPicPr>
                          </pic:nvPicPr>
                          <pic:blipFill rotWithShape="1">
                            <a:blip r:embed="rId59" cstate="print">
                              <a:extLst>
                                <a:ext uri="{28A0092B-C50C-407E-A947-70E740481C1C}">
                                  <a14:useLocalDpi xmlns:a14="http://schemas.microsoft.com/office/drawing/2010/main" val="0"/>
                                </a:ext>
                              </a:extLst>
                            </a:blip>
                            <a:srcRect l="29588" r="26910" b="13555"/>
                            <a:stretch/>
                          </pic:blipFill>
                          <pic:spPr bwMode="auto">
                            <a:xfrm>
                              <a:off x="3601941" y="0"/>
                              <a:ext cx="2336165" cy="27470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3905249" name="Picture 22"/>
                            <pic:cNvPicPr>
                              <a:picLocks noChangeAspect="1"/>
                            </pic:cNvPicPr>
                          </pic:nvPicPr>
                          <pic:blipFill rotWithShape="1">
                            <a:blip r:embed="rId60" cstate="print">
                              <a:extLst>
                                <a:ext uri="{28A0092B-C50C-407E-A947-70E740481C1C}">
                                  <a14:useLocalDpi xmlns:a14="http://schemas.microsoft.com/office/drawing/2010/main" val="0"/>
                                </a:ext>
                              </a:extLst>
                            </a:blip>
                            <a:srcRect l="25840" t="15158" r="24097" b="14923"/>
                            <a:stretch/>
                          </pic:blipFill>
                          <pic:spPr bwMode="auto">
                            <a:xfrm>
                              <a:off x="0" y="262393"/>
                              <a:ext cx="2972435" cy="2456815"/>
                            </a:xfrm>
                            <a:prstGeom prst="rect">
                              <a:avLst/>
                            </a:prstGeom>
                            <a:noFill/>
                            <a:ln>
                              <a:noFill/>
                            </a:ln>
                            <a:extLst>
                              <a:ext uri="{53640926-AAD7-44D8-BBD7-CCE9431645EC}">
                                <a14:shadowObscured xmlns:a14="http://schemas.microsoft.com/office/drawing/2010/main"/>
                              </a:ext>
                            </a:extLst>
                          </pic:spPr>
                        </pic:pic>
                      </wpg:grpSp>
                      <wps:wsp>
                        <wps:cNvPr id="636484080" name="Text Box 1"/>
                        <wps:cNvSpPr txBox="1"/>
                        <wps:spPr>
                          <a:xfrm>
                            <a:off x="-23854" y="2918073"/>
                            <a:ext cx="5937885" cy="266700"/>
                          </a:xfrm>
                          <a:prstGeom prst="rect">
                            <a:avLst/>
                          </a:prstGeom>
                          <a:solidFill>
                            <a:prstClr val="white"/>
                          </a:solidFill>
                          <a:ln>
                            <a:noFill/>
                          </a:ln>
                        </wps:spPr>
                        <wps:txbx>
                          <w:txbxContent>
                            <w:p w:rsidRPr="00F11822" w:rsidR="00BF524F" w:rsidP="00BF524F" w:rsidRDefault="00BF524F" w14:paraId="6E54D27C" w14:textId="58F0C51C">
                              <w:pPr>
                                <w:pStyle w:val="Caption"/>
                                <w:jc w:val="center"/>
                                <w:rPr>
                                  <w:rFonts w:cstheme="minorHAnsi"/>
                                  <w:iCs/>
                                  <w:noProof/>
                                  <w:sz w:val="24"/>
                                  <w:szCs w:val="28"/>
                                </w:rPr>
                              </w:pPr>
                              <w:bookmarkStart w:name="_Ref131374783" w:id="307"/>
                              <w:bookmarkStart w:name="_Toc131381977" w:id="308"/>
                              <w:bookmarkStart w:name="_Toc131499125" w:id="309"/>
                              <w:r>
                                <w:t xml:space="preserve">Figure </w:t>
                              </w:r>
                              <w:r>
                                <w:fldChar w:fldCharType="begin"/>
                              </w:r>
                              <w:r>
                                <w:instrText>SEQ Figure \* ARABIC</w:instrText>
                              </w:r>
                              <w:r>
                                <w:fldChar w:fldCharType="separate"/>
                              </w:r>
                              <w:r w:rsidR="003133FB">
                                <w:rPr>
                                  <w:noProof/>
                                </w:rPr>
                                <w:t>19</w:t>
                              </w:r>
                              <w:r>
                                <w:fldChar w:fldCharType="end"/>
                              </w:r>
                              <w:bookmarkEnd w:id="307"/>
                              <w:r>
                                <w:t xml:space="preserve"> </w:t>
                              </w:r>
                              <w:r w:rsidR="00F2105F">
                                <w:t>–</w:t>
                              </w:r>
                              <w:r>
                                <w:t xml:space="preserve"> Flexures with couplers for (a) under-mounting and (b) side-mounting</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331F136">
              <v:group id="Group 205197535" style="position:absolute;left:0;text-align:left;margin-left:0;margin-top:42.1pt;width:399.9pt;height:207.2pt;z-index:251658271;mso-position-horizontal:center;mso-position-horizontal-relative:margin;mso-width-relative:margin;mso-height-relative:margin" coordsize="59619,31847" coordorigin="-238" o:spid="_x0000_s1059" w14:anchorId="5F23B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">
                <v:group id="Group 23" style="position:absolute;width:59381;height:27470" coordsize="59381,27470" o:spid="_x0000_s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">
                  <v:shape id="Picture 21" style="position:absolute;left:36019;width:23362;height:27470;visibility:visible;mso-wrap-style:square" o:spid="_x0000_s10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">
                    <v:imagedata cropleft="19391f" cropright="17636f" cropbottom="8883f" o:title="" r:id="rId61"/>
                  </v:shape>
                  <v:shape id="Picture 22" style="position:absolute;top:2623;width:29724;height:24569;visibility:visible;mso-wrap-style:square" o:spid="_x0000_s10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">
                    <v:imagedata cropleft="16935f" croptop="9934f" cropright="15792f" cropbottom="9780f" o:title="" r:id="rId62"/>
                  </v:shape>
                </v:group>
                <v:shape id="Text Box 1" style="position:absolute;left:-238;top:29180;width:59378;height:2667;visibility:visible;mso-wrap-style:square;v-text-anchor:top" o:spid="_x0000_s106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">
                  <v:textbox inset="0,0,0,0">
                    <w:txbxContent>
                      <w:p w:rsidRPr="00F11822" w:rsidR="00BF524F" w:rsidP="00BF524F" w:rsidRDefault="00BF524F" w14:paraId="434B9E5D" w14:textId="58F0C51C">
                        <w:pPr>
                          <w:pStyle w:val="Caption"/>
                          <w:jc w:val="center"/>
                          <w:rPr>
                            <w:rFonts w:cstheme="minorHAnsi"/>
                            <w:iCs/>
                            <w:noProof/>
                            <w:sz w:val="24"/>
                            <w:szCs w:val="28"/>
                          </w:rPr>
                        </w:pPr>
                        <w:r>
                          <w:t xml:space="preserve">Figure </w:t>
                        </w:r>
                        <w:r>
                          <w:fldChar w:fldCharType="begin"/>
                        </w:r>
                        <w:r>
                          <w:instrText>SEQ Figure \* ARABIC</w:instrText>
                        </w:r>
                        <w:r>
                          <w:fldChar w:fldCharType="separate"/>
                        </w:r>
                        <w:r w:rsidR="003133FB">
                          <w:rPr>
                            <w:noProof/>
                          </w:rPr>
                          <w:t>19</w:t>
                        </w:r>
                        <w:r>
                          <w:fldChar w:fldCharType="end"/>
                        </w:r>
                        <w:r>
                          <w:t xml:space="preserve"> </w:t>
                        </w:r>
                        <w:r w:rsidR="00F2105F">
                          <w:t>–</w:t>
                        </w:r>
                        <w:r>
                          <w:t xml:space="preserve"> Flexures with couplers for (a) under-mounting and (b) side-mounting</w:t>
                        </w:r>
                      </w:p>
                    </w:txbxContent>
                  </v:textbox>
                </v:shape>
                <w10:wrap type="topAndBottom" anchorx="margin"/>
              </v:group>
            </w:pict>
          </mc:Fallback>
        </mc:AlternateContent>
      </w:r>
      <w:r w:rsidR="009D4DE1">
        <w:rPr>
          <w:rFonts w:cstheme="minorHAnsi"/>
          <w:lang w:val="en-CA"/>
        </w:rPr>
        <w:t>change results in two more options for experimentation.</w:t>
      </w:r>
    </w:p>
    <w:p w:rsidR="008830AF" w:rsidP="008830AF" w:rsidRDefault="2BA763B3" w14:paraId="43BD2301" w14:textId="522A855B">
      <w:pPr>
        <w:pStyle w:val="Heading3"/>
      </w:pPr>
      <w:bookmarkStart w:name="_Toc131499188" w:id="313"/>
      <w:r>
        <w:t>Table Design</w:t>
      </w:r>
      <w:bookmarkEnd w:id="313"/>
    </w:p>
    <w:p w:rsidR="008830AF" w:rsidP="008830AF" w:rsidRDefault="00297E81" w14:paraId="79682C14" w14:textId="55AA3424">
      <w:pPr>
        <w:rPr>
          <w:lang w:val="en-CA"/>
        </w:rPr>
      </w:pPr>
      <w:r>
        <w:rPr>
          <w:lang w:val="en-CA"/>
        </w:rPr>
        <w:t xml:space="preserve">As seen in </w:t>
      </w:r>
      <w:r>
        <w:rPr>
          <w:lang w:val="en-CA"/>
        </w:rPr>
        <w:fldChar w:fldCharType="begin"/>
      </w:r>
      <w:r>
        <w:rPr>
          <w:lang w:val="en-CA"/>
        </w:rPr>
        <w:instrText xml:space="preserve"> REF _Ref130806470 \h </w:instrText>
      </w:r>
      <w:r w:rsidR="000F70DB">
        <w:rPr>
          <w:lang w:val="en-CA"/>
        </w:rPr>
        <w:instrText xml:space="preserve"> \* MERGEFORMAT </w:instrText>
      </w:r>
      <w:r>
        <w:rPr>
          <w:lang w:val="en-CA"/>
        </w:rPr>
      </w:r>
      <w:r>
        <w:rPr>
          <w:lang w:val="en-CA"/>
        </w:rPr>
        <w:fldChar w:fldCharType="separate"/>
      </w:r>
      <w:r w:rsidR="003133FB">
        <w:t xml:space="preserve">Figure </w:t>
      </w:r>
      <w:r w:rsidR="003133FB">
        <w:rPr>
          <w:noProof/>
        </w:rPr>
        <w:t>20</w:t>
      </w:r>
      <w:r>
        <w:rPr>
          <w:lang w:val="en-CA"/>
        </w:rPr>
        <w:fldChar w:fldCharType="end"/>
      </w:r>
      <w:r>
        <w:rPr>
          <w:lang w:val="en-CA"/>
        </w:rPr>
        <w:t>, t</w:t>
      </w:r>
      <w:r w:rsidR="0029007D">
        <w:rPr>
          <w:lang w:val="en-CA"/>
        </w:rPr>
        <w:t xml:space="preserve">he surface </w:t>
      </w:r>
      <w:r>
        <w:rPr>
          <w:lang w:val="en-CA"/>
        </w:rPr>
        <w:t xml:space="preserve">(1) </w:t>
      </w:r>
      <w:r w:rsidR="0029007D">
        <w:rPr>
          <w:lang w:val="en-CA"/>
        </w:rPr>
        <w:t>on which the eggs are placed</w:t>
      </w:r>
      <w:r w:rsidR="005F192B">
        <w:rPr>
          <w:lang w:val="en-CA"/>
        </w:rPr>
        <w:t xml:space="preserve"> is fastened to a </w:t>
      </w:r>
      <w:r w:rsidR="00A03E5E">
        <w:rPr>
          <w:lang w:val="en-CA"/>
        </w:rPr>
        <w:t>linear bearing pillow block (PIL)</w:t>
      </w:r>
      <w:r>
        <w:rPr>
          <w:lang w:val="en-CA"/>
        </w:rPr>
        <w:t xml:space="preserve"> (2)</w:t>
      </w:r>
      <w:r w:rsidR="00B6340E">
        <w:rPr>
          <w:lang w:val="en-CA"/>
        </w:rPr>
        <w:t xml:space="preserve"> on each side</w:t>
      </w:r>
      <w:r>
        <w:rPr>
          <w:lang w:val="en-CA"/>
        </w:rPr>
        <w:t xml:space="preserve"> with custom 3D printed brackets (3)</w:t>
      </w:r>
      <w:r w:rsidR="00B6340E">
        <w:rPr>
          <w:lang w:val="en-CA"/>
        </w:rPr>
        <w:t xml:space="preserve">. The PIL </w:t>
      </w:r>
      <w:r w:rsidR="00C2710C">
        <w:rPr>
          <w:lang w:val="en-CA"/>
        </w:rPr>
        <w:t>slides</w:t>
      </w:r>
      <w:r w:rsidR="00B6340E">
        <w:rPr>
          <w:lang w:val="en-CA"/>
        </w:rPr>
        <w:t xml:space="preserve"> along a 12 mm metal shaft with minimal friction, </w:t>
      </w:r>
      <w:r w:rsidR="00662F3D">
        <w:rPr>
          <w:lang w:val="en-CA"/>
        </w:rPr>
        <w:t>isolating any motion to one axis (up and down). The metal shafts are clamped to wood</w:t>
      </w:r>
      <w:r>
        <w:rPr>
          <w:lang w:val="en-CA"/>
        </w:rPr>
        <w:t xml:space="preserve"> (4)</w:t>
      </w:r>
      <w:r w:rsidR="00662F3D">
        <w:rPr>
          <w:lang w:val="en-CA"/>
        </w:rPr>
        <w:t>, which is fastened to a sturdy base that can be placed on a table.</w:t>
      </w:r>
      <w:r w:rsidR="000068F2">
        <w:rPr>
          <w:lang w:val="en-CA"/>
        </w:rPr>
        <w:t xml:space="preserve"> </w:t>
      </w:r>
      <w:r w:rsidR="00E54509">
        <w:rPr>
          <w:lang w:val="en-CA"/>
        </w:rPr>
        <w:t>To reduce strain on the flexure, shock absorbing springs</w:t>
      </w:r>
      <w:r>
        <w:rPr>
          <w:lang w:val="en-CA"/>
        </w:rPr>
        <w:t xml:space="preserve"> (5)</w:t>
      </w:r>
      <w:r w:rsidR="00E54509">
        <w:rPr>
          <w:lang w:val="en-CA"/>
        </w:rPr>
        <w:t xml:space="preserve"> are used to sandwich the PIL. </w:t>
      </w:r>
      <w:r w:rsidR="000C4EB6">
        <w:rPr>
          <w:lang w:val="en-CA"/>
        </w:rPr>
        <w:t>This significantly reduces the force needed to push the table upward</w:t>
      </w:r>
      <w:r w:rsidR="00AE76F6">
        <w:rPr>
          <w:lang w:val="en-CA"/>
        </w:rPr>
        <w:t>, overall reducing additional strain on the flexure</w:t>
      </w:r>
      <w:r w:rsidR="000C4EB6">
        <w:rPr>
          <w:lang w:val="en-CA"/>
        </w:rPr>
        <w:t>.</w:t>
      </w:r>
    </w:p>
    <w:p w:rsidR="009C32EF" w:rsidP="009C32EF" w:rsidRDefault="00AE76F6" w14:paraId="13B98669" w14:textId="0A3E9DBB">
      <w:pPr>
        <w:keepNext/>
        <w:jc w:val="center"/>
      </w:pPr>
      <w:r>
        <w:rPr>
          <w:noProof/>
        </w:rPr>
        <mc:AlternateContent>
          <mc:Choice Requires="wps">
            <w:drawing>
              <wp:anchor distT="0" distB="0" distL="114300" distR="114300" simplePos="0" relativeHeight="251658250" behindDoc="0" locked="0" layoutInCell="1" allowOverlap="1" wp14:anchorId="6642030A" wp14:editId="74B1C505">
                <wp:simplePos x="0" y="0"/>
                <wp:positionH relativeFrom="column">
                  <wp:posOffset>4749358</wp:posOffset>
                </wp:positionH>
                <wp:positionV relativeFrom="paragraph">
                  <wp:posOffset>2030261</wp:posOffset>
                </wp:positionV>
                <wp:extent cx="322056" cy="375923"/>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56" cy="37592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07ABC055"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4</w:t>
                            </w:r>
                          </w:p>
                        </w:txbxContent>
                      </wps:txbx>
                      <wps:bodyPr rot="0" vert="horz" wrap="square" lIns="36576" tIns="36576" rIns="36576" bIns="36576" anchor="t" anchorCtr="0" upright="1">
                        <a:noAutofit/>
                      </wps:bodyPr>
                    </wps:wsp>
                  </a:graphicData>
                </a:graphic>
              </wp:anchor>
            </w:drawing>
          </mc:Choice>
          <mc:Fallback>
            <w:pict w14:anchorId="6C039F82">
              <v:shape id="Text Box 26" style="position:absolute;left:0;text-align:left;margin-left:373.95pt;margin-top:159.85pt;width:25.35pt;height:29.6pt;z-index:251658250;visibility:visible;mso-wrap-style:square;mso-wrap-distance-left:9pt;mso-wrap-distance-top:0;mso-wrap-distance-right:9pt;mso-wrap-distance-bottom:0;mso-position-horizontal:absolute;mso-position-horizontal-relative:text;mso-position-vertical:absolute;mso-position-vertical-relative:text;v-text-anchor:top" o:spid="_x0000_s1064"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" w14:anchorId="6642030A">
                <v:textbox inset="2.88pt,2.88pt,2.88pt,2.88pt">
                  <w:txbxContent>
                    <w:p w:rsidRPr="006D6C86" w:rsidR="00297E81" w:rsidP="00297E81" w:rsidRDefault="00297E81" w14:paraId="2598DEE6"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04955B50" wp14:editId="6F99A73D">
                <wp:simplePos x="0" y="0"/>
                <wp:positionH relativeFrom="column">
                  <wp:posOffset>1474139</wp:posOffset>
                </wp:positionH>
                <wp:positionV relativeFrom="paragraph">
                  <wp:posOffset>956421</wp:posOffset>
                </wp:positionV>
                <wp:extent cx="322856" cy="147928"/>
                <wp:effectExtent l="19050" t="19050" r="58420" b="43180"/>
                <wp:wrapNone/>
                <wp:docPr id="25" name="Straight Arrow Connector 25"/>
                <wp:cNvGraphicFramePr/>
                <a:graphic xmlns:a="http://schemas.openxmlformats.org/drawingml/2006/main">
                  <a:graphicData uri="http://schemas.microsoft.com/office/word/2010/wordprocessingShape">
                    <wps:wsp>
                      <wps:cNvCnPr/>
                      <wps:spPr>
                        <a:xfrm>
                          <a:off x="0" y="0"/>
                          <a:ext cx="322856" cy="1479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w:pict w14:anchorId="5F06E972">
              <v:shape id="Straight Arrow Connector 25" style="position:absolute;margin-left:116.05pt;margin-top:75.3pt;width:25.4pt;height:1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49e39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" w14:anchorId="1CE41FF3">
                <v:stroke joinstyle="miter" endarrow="block"/>
              </v:shape>
            </w:pict>
          </mc:Fallback>
        </mc:AlternateContent>
      </w:r>
      <w:r>
        <w:rPr>
          <w:noProof/>
        </w:rPr>
        <mc:AlternateContent>
          <mc:Choice Requires="wps">
            <w:drawing>
              <wp:anchor distT="0" distB="0" distL="114300" distR="114300" simplePos="0" relativeHeight="251658246" behindDoc="0" locked="0" layoutInCell="1" allowOverlap="1" wp14:anchorId="458E5BEB" wp14:editId="3B622E8C">
                <wp:simplePos x="0" y="0"/>
                <wp:positionH relativeFrom="column">
                  <wp:posOffset>2370206</wp:posOffset>
                </wp:positionH>
                <wp:positionV relativeFrom="paragraph">
                  <wp:posOffset>837068</wp:posOffset>
                </wp:positionV>
                <wp:extent cx="322056" cy="375923"/>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56" cy="37592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05831C2B" w14:textId="4F781C75">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p>
                        </w:txbxContent>
                      </wps:txbx>
                      <wps:bodyPr rot="0" vert="horz" wrap="square" lIns="36576" tIns="36576" rIns="36576" bIns="36576" anchor="t" anchorCtr="0" upright="1">
                        <a:noAutofit/>
                      </wps:bodyPr>
                    </wps:wsp>
                  </a:graphicData>
                </a:graphic>
              </wp:anchor>
            </w:drawing>
          </mc:Choice>
          <mc:Fallback>
            <w:pict w14:anchorId="7FEE0D9B">
              <v:shape id="Text Box 22" style="position:absolute;left:0;text-align:left;margin-left:186.65pt;margin-top:65.9pt;width:25.35pt;height:29.6pt;z-index:251658246;visibility:visible;mso-wrap-style:square;mso-wrap-distance-left:9pt;mso-wrap-distance-top:0;mso-wrap-distance-right:9pt;mso-wrap-distance-bottom:0;mso-position-horizontal:absolute;mso-position-horizontal-relative:text;mso-position-vertical:absolute;mso-position-vertical-relative:text;v-text-anchor:top" o:spid="_x0000_s1065"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" w14:anchorId="458E5BEB">
                <v:textbox inset="2.88pt,2.88pt,2.88pt,2.88pt">
                  <w:txbxContent>
                    <w:p w:rsidRPr="006D6C86" w:rsidR="00297E81" w:rsidP="00297E81" w:rsidRDefault="00297E81" w14:paraId="7A036E3D" w14:textId="4F781C75">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4699EDF0" wp14:editId="68D93380">
                <wp:simplePos x="0" y="0"/>
                <wp:positionH relativeFrom="column">
                  <wp:posOffset>2141330</wp:posOffset>
                </wp:positionH>
                <wp:positionV relativeFrom="paragraph">
                  <wp:posOffset>1015834</wp:posOffset>
                </wp:positionV>
                <wp:extent cx="255591" cy="45719"/>
                <wp:effectExtent l="38100" t="57150" r="11430" b="50165"/>
                <wp:wrapNone/>
                <wp:docPr id="24" name="Straight Arrow Connector 24"/>
                <wp:cNvGraphicFramePr/>
                <a:graphic xmlns:a="http://schemas.openxmlformats.org/drawingml/2006/main">
                  <a:graphicData uri="http://schemas.microsoft.com/office/word/2010/wordprocessingShape">
                    <wps:wsp>
                      <wps:cNvCnPr/>
                      <wps:spPr>
                        <a:xfrm flipH="1" flipV="1">
                          <a:off x="0" y="0"/>
                          <a:ext cx="255591"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w:pict w14:anchorId="1B974922">
              <v:shape id="Straight Arrow Connector 24" style="position:absolute;margin-left:168.6pt;margin-top:80pt;width:20.15pt;height:3.6pt;flip:x 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49e39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" w14:anchorId="454105B7">
                <v:stroke joinstyle="miter" endarrow="block"/>
              </v:shape>
            </w:pict>
          </mc:Fallback>
        </mc:AlternateContent>
      </w:r>
      <w:r>
        <w:rPr>
          <w:noProof/>
        </w:rPr>
        <mc:AlternateContent>
          <mc:Choice Requires="wps">
            <w:drawing>
              <wp:anchor distT="0" distB="0" distL="114300" distR="114300" simplePos="0" relativeHeight="251658252" behindDoc="0" locked="0" layoutInCell="1" allowOverlap="1" wp14:anchorId="6A4C4B33" wp14:editId="50F8D0ED">
                <wp:simplePos x="0" y="0"/>
                <wp:positionH relativeFrom="column">
                  <wp:posOffset>1752682</wp:posOffset>
                </wp:positionH>
                <wp:positionV relativeFrom="paragraph">
                  <wp:posOffset>513659</wp:posOffset>
                </wp:positionV>
                <wp:extent cx="106944" cy="257810"/>
                <wp:effectExtent l="19050" t="19050" r="45720" b="46990"/>
                <wp:wrapNone/>
                <wp:docPr id="28" name="Straight Arrow Connector 28"/>
                <wp:cNvGraphicFramePr/>
                <a:graphic xmlns:a="http://schemas.openxmlformats.org/drawingml/2006/main">
                  <a:graphicData uri="http://schemas.microsoft.com/office/word/2010/wordprocessingShape">
                    <wps:wsp>
                      <wps:cNvCnPr/>
                      <wps:spPr>
                        <a:xfrm>
                          <a:off x="0" y="0"/>
                          <a:ext cx="106944" cy="2578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w:pict w14:anchorId="5C911589">
              <v:shape id="Straight Arrow Connector 28" style="position:absolute;margin-left:138pt;margin-top:40.45pt;width:8.4pt;height:20.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49e39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" w14:anchorId="4BA3A756">
                <v:stroke joinstyle="miter" endarrow="block"/>
              </v:shape>
            </w:pict>
          </mc:Fallback>
        </mc:AlternateContent>
      </w:r>
      <w:r w:rsidR="00901D71">
        <w:rPr>
          <w:noProof/>
        </w:rPr>
        <mc:AlternateContent>
          <mc:Choice Requires="wps">
            <w:drawing>
              <wp:anchor distT="0" distB="0" distL="114300" distR="114300" simplePos="0" relativeHeight="251658245" behindDoc="0" locked="0" layoutInCell="1" allowOverlap="1" wp14:anchorId="4947D2B6" wp14:editId="1D82BB8F">
                <wp:simplePos x="0" y="0"/>
                <wp:positionH relativeFrom="column">
                  <wp:posOffset>3092532</wp:posOffset>
                </wp:positionH>
                <wp:positionV relativeFrom="paragraph">
                  <wp:posOffset>1198907</wp:posOffset>
                </wp:positionV>
                <wp:extent cx="222636" cy="399415"/>
                <wp:effectExtent l="0" t="0" r="6350" b="63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62FE3F43"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w14:anchorId="7FCE4BC3">
              <v:shape id="Text Box 21" style="position:absolute;left:0;text-align:left;margin-left:243.5pt;margin-top:94.4pt;width:17.55pt;height:31.4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6"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" w14:anchorId="4947D2B6">
                <v:textbox inset="2.88pt,2.88pt,2.88pt,2.88pt">
                  <w:txbxContent>
                    <w:p w:rsidRPr="006D6C86" w:rsidR="00297E81" w:rsidP="00297E81" w:rsidRDefault="00297E81" w14:paraId="249FAAB8"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v:textbox>
              </v:shape>
            </w:pict>
          </mc:Fallback>
        </mc:AlternateContent>
      </w:r>
      <w:r w:rsidR="00901D71">
        <w:rPr>
          <w:noProof/>
        </w:rPr>
        <mc:AlternateContent>
          <mc:Choice Requires="wps">
            <w:drawing>
              <wp:anchor distT="0" distB="0" distL="114300" distR="114300" simplePos="0" relativeHeight="251658251" behindDoc="0" locked="0" layoutInCell="1" allowOverlap="1" wp14:anchorId="3FE17C24" wp14:editId="62E04661">
                <wp:simplePos x="0" y="0"/>
                <wp:positionH relativeFrom="margin">
                  <wp:posOffset>1592939</wp:posOffset>
                </wp:positionH>
                <wp:positionV relativeFrom="paragraph">
                  <wp:posOffset>184371</wp:posOffset>
                </wp:positionV>
                <wp:extent cx="322056" cy="375923"/>
                <wp:effectExtent l="0" t="0" r="1905" b="508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56" cy="37592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068EF8D7" w14:textId="1C92452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5</w:t>
                            </w:r>
                          </w:p>
                        </w:txbxContent>
                      </wps:txbx>
                      <wps:bodyPr rot="0" vert="horz" wrap="square" lIns="36576" tIns="36576" rIns="36576" bIns="36576" anchor="t" anchorCtr="0" upright="1">
                        <a:noAutofit/>
                      </wps:bodyPr>
                    </wps:wsp>
                  </a:graphicData>
                </a:graphic>
              </wp:anchor>
            </w:drawing>
          </mc:Choice>
          <mc:Fallback>
            <w:pict w14:anchorId="7BCBF1B8">
              <v:shape id="Text Box 27" style="position:absolute;left:0;text-align:left;margin-left:125.45pt;margin-top:14.5pt;width:25.35pt;height:29.6pt;z-index:251658251;visibility:visible;mso-wrap-style:square;mso-wrap-distance-left:9pt;mso-wrap-distance-top:0;mso-wrap-distance-right:9pt;mso-wrap-distance-bottom:0;mso-position-horizontal:absolute;mso-position-horizontal-relative:margin;mso-position-vertical:absolute;mso-position-vertical-relative:text;v-text-anchor:top" o:spid="_x0000_s1067"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" w14:anchorId="3FE17C24">
                <v:textbox inset="2.88pt,2.88pt,2.88pt,2.88pt">
                  <w:txbxContent>
                    <w:p w:rsidRPr="006D6C86" w:rsidR="00297E81" w:rsidP="00297E81" w:rsidRDefault="00297E81" w14:paraId="78941E47" w14:textId="1C92452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5</w:t>
                      </w:r>
                    </w:p>
                  </w:txbxContent>
                </v:textbox>
                <w10:wrap anchorx="margin"/>
              </v:shape>
            </w:pict>
          </mc:Fallback>
        </mc:AlternateContent>
      </w:r>
      <w:r w:rsidR="00297E81">
        <w:rPr>
          <w:noProof/>
        </w:rPr>
        <mc:AlternateContent>
          <mc:Choice Requires="wps">
            <w:drawing>
              <wp:anchor distT="0" distB="0" distL="114300" distR="114300" simplePos="0" relativeHeight="251658247" behindDoc="0" locked="0" layoutInCell="1" allowOverlap="1" wp14:anchorId="49CFACC2" wp14:editId="40A08348">
                <wp:simplePos x="0" y="0"/>
                <wp:positionH relativeFrom="column">
                  <wp:posOffset>1284749</wp:posOffset>
                </wp:positionH>
                <wp:positionV relativeFrom="paragraph">
                  <wp:posOffset>713452</wp:posOffset>
                </wp:positionV>
                <wp:extent cx="371475" cy="438150"/>
                <wp:effectExtent l="0" t="0" r="9525"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381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2AB996EA" w14:textId="7BA36D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p>
                        </w:txbxContent>
                      </wps:txbx>
                      <wps:bodyPr rot="0" vert="horz" wrap="square" lIns="36576" tIns="36576" rIns="36576" bIns="36576" anchor="t" anchorCtr="0" upright="1">
                        <a:noAutofit/>
                      </wps:bodyPr>
                    </wps:wsp>
                  </a:graphicData>
                </a:graphic>
                <wp14:sizeRelH relativeFrom="margin">
                  <wp14:pctWidth>0</wp14:pctWidth>
                </wp14:sizeRelH>
                <wp14:sizeRelV relativeFrom="margin">
                  <wp14:pctHeight>0</wp14:pctHeight>
                </wp14:sizeRelV>
              </wp:anchor>
            </w:drawing>
          </mc:Choice>
          <mc:Fallback>
            <w:pict w14:anchorId="2622DEE2">
              <v:shape id="Text Box 23" style="position:absolute;left:0;text-align:left;margin-left:101.15pt;margin-top:56.2pt;width:29.25pt;height:3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8"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" w14:anchorId="49CFACC2">
                <v:textbox inset="2.88pt,2.88pt,2.88pt,2.88pt">
                  <w:txbxContent>
                    <w:p w:rsidRPr="006D6C86" w:rsidR="00297E81" w:rsidP="00297E81" w:rsidRDefault="00297E81" w14:paraId="78E884CA" w14:textId="7BA36D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p>
                  </w:txbxContent>
                </v:textbox>
              </v:shape>
            </w:pict>
          </mc:Fallback>
        </mc:AlternateContent>
      </w:r>
      <w:r w:rsidR="009C32EF">
        <w:rPr>
          <w:noProof/>
          <w:lang w:val="en-CA"/>
        </w:rPr>
        <w:drawing>
          <wp:inline distT="0" distB="0" distL="0" distR="0" wp14:anchorId="1731FBE0" wp14:editId="60AED4DE">
            <wp:extent cx="4473464" cy="286247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968" t="40" r="3617" b="5453"/>
                    <a:stretch/>
                  </pic:blipFill>
                  <pic:spPr bwMode="auto">
                    <a:xfrm>
                      <a:off x="0" y="0"/>
                      <a:ext cx="4487727" cy="2871597"/>
                    </a:xfrm>
                    <a:prstGeom prst="rect">
                      <a:avLst/>
                    </a:prstGeom>
                    <a:noFill/>
                    <a:ln>
                      <a:noFill/>
                    </a:ln>
                    <a:extLst>
                      <a:ext uri="{53640926-AAD7-44D8-BBD7-CCE9431645EC}">
                        <a14:shadowObscured xmlns:a14="http://schemas.microsoft.com/office/drawing/2010/main"/>
                      </a:ext>
                    </a:extLst>
                  </pic:spPr>
                </pic:pic>
              </a:graphicData>
            </a:graphic>
          </wp:inline>
        </w:drawing>
      </w:r>
    </w:p>
    <w:p w:rsidR="00662F3D" w:rsidP="009C32EF" w:rsidRDefault="009C32EF" w14:paraId="45D5C9EF" w14:textId="3A8DF357">
      <w:pPr>
        <w:pStyle w:val="Caption"/>
        <w:jc w:val="center"/>
      </w:pPr>
      <w:bookmarkStart w:name="_Ref130806470" w:id="314"/>
      <w:bookmarkStart w:name="_Toc131499126" w:id="315"/>
      <w:r>
        <w:t xml:space="preserve">Figure </w:t>
      </w:r>
      <w:r>
        <w:fldChar w:fldCharType="begin"/>
      </w:r>
      <w:r>
        <w:instrText>SEQ Figure \* ARABIC</w:instrText>
      </w:r>
      <w:r>
        <w:fldChar w:fldCharType="separate"/>
      </w:r>
      <w:r w:rsidR="003133FB">
        <w:rPr>
          <w:noProof/>
        </w:rPr>
        <w:t>20</w:t>
      </w:r>
      <w:r>
        <w:fldChar w:fldCharType="end"/>
      </w:r>
      <w:bookmarkEnd w:id="314"/>
      <w:r>
        <w:t xml:space="preserve"> </w:t>
      </w:r>
      <w:r w:rsidR="00E541D8">
        <w:t>–</w:t>
      </w:r>
      <w:r>
        <w:t xml:space="preserve"> 3D model of table design.</w:t>
      </w:r>
      <w:bookmarkEnd w:id="315"/>
    </w:p>
    <w:p w:rsidR="00297E81" w:rsidP="00297E81" w:rsidRDefault="00B77D8E" w14:paraId="54A6AFEC" w14:textId="4410E7CC">
      <w:pPr>
        <w:rPr>
          <w:lang w:val="en-CA"/>
        </w:rPr>
      </w:pPr>
      <w:r>
        <w:rPr>
          <w:lang w:val="en-CA"/>
        </w:rPr>
        <w:lastRenderedPageBreak/>
        <w:fldChar w:fldCharType="begin"/>
      </w:r>
      <w:r>
        <w:rPr>
          <w:lang w:val="en-CA"/>
        </w:rPr>
        <w:instrText xml:space="preserve"> REF _Ref130806470 \h </w:instrText>
      </w:r>
      <w:r w:rsidR="000F70DB">
        <w:rPr>
          <w:lang w:val="en-CA"/>
        </w:rPr>
        <w:instrText xml:space="preserve"> \* MERGEFORMAT </w:instrText>
      </w:r>
      <w:r>
        <w:rPr>
          <w:lang w:val="en-CA"/>
        </w:rPr>
      </w:r>
      <w:r>
        <w:rPr>
          <w:lang w:val="en-CA"/>
        </w:rPr>
        <w:fldChar w:fldCharType="separate"/>
      </w:r>
      <w:r w:rsidR="003133FB">
        <w:t xml:space="preserve">Figure </w:t>
      </w:r>
      <w:r w:rsidR="003133FB">
        <w:rPr>
          <w:noProof/>
        </w:rPr>
        <w:t>20</w:t>
      </w:r>
      <w:r>
        <w:rPr>
          <w:lang w:val="en-CA"/>
        </w:rPr>
        <w:fldChar w:fldCharType="end"/>
      </w:r>
      <w:r>
        <w:rPr>
          <w:lang w:val="en-CA"/>
        </w:rPr>
        <w:t xml:space="preserve"> shows the linear actuator in a side-mounted configuration, where it is coupled to a custom 3D printed bracket.</w:t>
      </w:r>
      <w:r w:rsidR="006E46F0">
        <w:rPr>
          <w:lang w:val="en-CA"/>
        </w:rPr>
        <w:t xml:space="preserve"> Further 3D modelling is needed to shape the frame of the actuator to attach securely to the table frame</w:t>
      </w:r>
      <w:r w:rsidR="0022585A">
        <w:rPr>
          <w:lang w:val="en-CA"/>
        </w:rPr>
        <w:t>.</w:t>
      </w:r>
    </w:p>
    <w:p w:rsidR="001D6CA6" w:rsidP="001D6CA6" w:rsidRDefault="001D6CA6" w14:paraId="41B3CE89" w14:textId="77777777">
      <w:pPr>
        <w:keepNext/>
        <w:jc w:val="center"/>
      </w:pPr>
      <w:r>
        <w:rPr>
          <w:noProof/>
          <w:lang w:val="en-CA"/>
        </w:rPr>
        <w:drawing>
          <wp:inline distT="0" distB="0" distL="0" distR="0" wp14:anchorId="023138BA" wp14:editId="51B85A9F">
            <wp:extent cx="5207029" cy="298173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624" t="6383" r="6679" b="4936"/>
                    <a:stretch/>
                  </pic:blipFill>
                  <pic:spPr bwMode="auto">
                    <a:xfrm>
                      <a:off x="0" y="0"/>
                      <a:ext cx="5209037" cy="2982889"/>
                    </a:xfrm>
                    <a:prstGeom prst="rect">
                      <a:avLst/>
                    </a:prstGeom>
                    <a:noFill/>
                    <a:ln>
                      <a:noFill/>
                    </a:ln>
                    <a:extLst>
                      <a:ext uri="{53640926-AAD7-44D8-BBD7-CCE9431645EC}">
                        <a14:shadowObscured xmlns:a14="http://schemas.microsoft.com/office/drawing/2010/main"/>
                      </a:ext>
                    </a:extLst>
                  </pic:spPr>
                </pic:pic>
              </a:graphicData>
            </a:graphic>
          </wp:inline>
        </w:drawing>
      </w:r>
    </w:p>
    <w:p w:rsidR="006A27C4" w:rsidP="001D6CA6" w:rsidRDefault="001D6CA6" w14:paraId="13B2DD5B" w14:textId="7755569A">
      <w:pPr>
        <w:pStyle w:val="Caption"/>
        <w:jc w:val="center"/>
      </w:pPr>
      <w:bookmarkStart w:name="_Ref130808055" w:id="316"/>
      <w:bookmarkStart w:name="_Toc131499127" w:id="317"/>
      <w:r>
        <w:t xml:space="preserve">Figure </w:t>
      </w:r>
      <w:r>
        <w:fldChar w:fldCharType="begin"/>
      </w:r>
      <w:r>
        <w:instrText>SEQ Figure \* ARABIC</w:instrText>
      </w:r>
      <w:r>
        <w:fldChar w:fldCharType="separate"/>
      </w:r>
      <w:r w:rsidR="003133FB">
        <w:rPr>
          <w:noProof/>
        </w:rPr>
        <w:t>21</w:t>
      </w:r>
      <w:r>
        <w:fldChar w:fldCharType="end"/>
      </w:r>
      <w:bookmarkEnd w:id="316"/>
      <w:r>
        <w:t xml:space="preserve"> </w:t>
      </w:r>
      <w:r w:rsidR="00E541D8">
        <w:t>–</w:t>
      </w:r>
      <w:r>
        <w:t xml:space="preserve"> 3D model of table design, actuator mounted </w:t>
      </w:r>
      <w:r w:rsidR="00840D0C">
        <w:t>underneath.</w:t>
      </w:r>
      <w:bookmarkEnd w:id="317"/>
    </w:p>
    <w:p w:rsidR="00840D0C" w:rsidP="00840D0C" w:rsidRDefault="00840D0C" w14:paraId="5DE653DD" w14:textId="1C82235F">
      <w:pPr>
        <w:rPr>
          <w:lang w:val="en-CA"/>
        </w:rPr>
      </w:pPr>
      <w:r>
        <w:rPr>
          <w:lang w:val="en-CA"/>
        </w:rPr>
        <w:fldChar w:fldCharType="begin"/>
      </w:r>
      <w:r>
        <w:rPr>
          <w:lang w:val="en-CA"/>
        </w:rPr>
        <w:instrText xml:space="preserve"> REF _Ref130808055 \h </w:instrText>
      </w:r>
      <w:r w:rsidR="000F70DB">
        <w:rPr>
          <w:lang w:val="en-CA"/>
        </w:rPr>
        <w:instrText xml:space="preserve"> \* MERGEFORMAT </w:instrText>
      </w:r>
      <w:r>
        <w:rPr>
          <w:lang w:val="en-CA"/>
        </w:rPr>
      </w:r>
      <w:r>
        <w:rPr>
          <w:lang w:val="en-CA"/>
        </w:rPr>
        <w:fldChar w:fldCharType="separate"/>
      </w:r>
      <w:r w:rsidR="003133FB">
        <w:t xml:space="preserve">Figure </w:t>
      </w:r>
      <w:r w:rsidR="003133FB">
        <w:rPr>
          <w:noProof/>
        </w:rPr>
        <w:t>21</w:t>
      </w:r>
      <w:r>
        <w:rPr>
          <w:lang w:val="en-CA"/>
        </w:rPr>
        <w:fldChar w:fldCharType="end"/>
      </w:r>
      <w:r>
        <w:rPr>
          <w:lang w:val="en-CA"/>
        </w:rPr>
        <w:t xml:space="preserve"> shows the option of mounting the linear actuator underneath the table, using a custom 3D printed coupling plate.</w:t>
      </w:r>
    </w:p>
    <w:p w:rsidR="00BF50DC" w:rsidP="00297E81" w:rsidRDefault="004D1051" w14:paraId="7A34ACBA" w14:textId="39251294">
      <w:pPr>
        <w:rPr>
          <w:lang w:val="en-CA"/>
        </w:rPr>
      </w:pPr>
      <w:r>
        <w:rPr>
          <w:lang w:val="en-CA"/>
        </w:rPr>
        <w:t>The wood base is constructed by hand using</w:t>
      </w:r>
      <w:r w:rsidR="00336B77">
        <w:rPr>
          <w:lang w:val="en-CA"/>
        </w:rPr>
        <w:t xml:space="preserve"> a 2x3x8 pine board</w:t>
      </w:r>
      <w:r w:rsidR="00DC147F">
        <w:rPr>
          <w:lang w:val="en-CA"/>
        </w:rPr>
        <w:t xml:space="preserve">, as can be seen in </w:t>
      </w:r>
      <w:r w:rsidR="0054537F">
        <w:rPr>
          <w:lang w:val="en-CA"/>
        </w:rPr>
        <w:fldChar w:fldCharType="begin"/>
      </w:r>
      <w:r w:rsidR="0054537F">
        <w:rPr>
          <w:lang w:val="en-CA"/>
        </w:rPr>
        <w:instrText xml:space="preserve"> REF _Ref131375963 \h </w:instrText>
      </w:r>
      <w:r w:rsidR="0054537F">
        <w:rPr>
          <w:lang w:val="en-CA"/>
        </w:rPr>
      </w:r>
      <w:r w:rsidR="0054537F">
        <w:rPr>
          <w:lang w:val="en-CA"/>
        </w:rPr>
        <w:fldChar w:fldCharType="separate"/>
      </w:r>
      <w:r w:rsidR="003133FB">
        <w:t xml:space="preserve">Figure </w:t>
      </w:r>
      <w:r w:rsidR="003133FB">
        <w:rPr>
          <w:noProof/>
        </w:rPr>
        <w:t>22</w:t>
      </w:r>
      <w:r w:rsidR="0054537F">
        <w:rPr>
          <w:lang w:val="en-CA"/>
        </w:rPr>
        <w:fldChar w:fldCharType="end"/>
      </w:r>
      <w:r w:rsidR="00DC147F">
        <w:rPr>
          <w:lang w:val="en-CA"/>
        </w:rPr>
        <w:t>. Leveling feet can be added as needed</w:t>
      </w:r>
      <w:r w:rsidR="00585E5D">
        <w:rPr>
          <w:lang w:val="en-CA"/>
        </w:rPr>
        <w:t>.</w:t>
      </w:r>
      <w:r w:rsidR="00B45238">
        <w:rPr>
          <w:lang w:val="en-CA"/>
        </w:rPr>
        <w:t xml:space="preserve"> </w:t>
      </w:r>
      <w:r w:rsidR="00BF50DC">
        <w:rPr>
          <w:lang w:val="en-CA"/>
        </w:rPr>
        <w:t>The wooden design of the table is incredibly sturdy</w:t>
      </w:r>
      <w:r w:rsidR="00891C5C">
        <w:rPr>
          <w:lang w:val="en-CA"/>
        </w:rPr>
        <w:t xml:space="preserve"> and </w:t>
      </w:r>
      <w:proofErr w:type="gramStart"/>
      <w:r w:rsidR="00891C5C">
        <w:rPr>
          <w:lang w:val="en-CA"/>
        </w:rPr>
        <w:t>inexpensive</w:t>
      </w:r>
      <w:r w:rsidR="00BF50DC">
        <w:rPr>
          <w:lang w:val="en-CA"/>
        </w:rPr>
        <w:t>,</w:t>
      </w:r>
      <w:proofErr w:type="gramEnd"/>
      <w:r w:rsidR="00BF50DC">
        <w:rPr>
          <w:lang w:val="en-CA"/>
        </w:rPr>
        <w:t xml:space="preserve"> however it requires</w:t>
      </w:r>
      <w:r w:rsidR="00891C5C">
        <w:rPr>
          <w:lang w:val="en-CA"/>
        </w:rPr>
        <w:t xml:space="preserve"> appropriate tools and</w:t>
      </w:r>
      <w:r w:rsidR="00BF50DC">
        <w:rPr>
          <w:lang w:val="en-CA"/>
        </w:rPr>
        <w:t xml:space="preserve"> a person knowledgeable in wood construction to accurately build. A consideration for the future is to design the frame so that it can be 3D printed and snapped together, making it accessible and affordable to anyone with access to a 3D printer.</w:t>
      </w:r>
    </w:p>
    <w:p w:rsidR="0054537F" w:rsidP="0054537F" w:rsidRDefault="0070048D" w14:paraId="48170AF1" w14:textId="1DBDF842">
      <w:pPr>
        <w:keepNext/>
        <w:jc w:val="center"/>
      </w:pPr>
      <w:r>
        <w:rPr>
          <w:noProof/>
        </w:rPr>
        <w:lastRenderedPageBreak/>
        <w:drawing>
          <wp:inline distT="0" distB="0" distL="0" distR="0" wp14:anchorId="3347FEE9" wp14:editId="3D4590E8">
            <wp:extent cx="4532244" cy="2929799"/>
            <wp:effectExtent l="0" t="0" r="1905" b="4445"/>
            <wp:docPr id="30" name="Picture 3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472" t="15990" r="2072" b="1204"/>
                    <a:stretch/>
                  </pic:blipFill>
                  <pic:spPr bwMode="auto">
                    <a:xfrm>
                      <a:off x="0" y="0"/>
                      <a:ext cx="4532244" cy="2929799"/>
                    </a:xfrm>
                    <a:prstGeom prst="rect">
                      <a:avLst/>
                    </a:prstGeom>
                    <a:noFill/>
                    <a:ln>
                      <a:noFill/>
                    </a:ln>
                    <a:extLst>
                      <a:ext uri="{53640926-AAD7-44D8-BBD7-CCE9431645EC}">
                        <a14:shadowObscured xmlns:a14="http://schemas.microsoft.com/office/drawing/2010/main"/>
                      </a:ext>
                    </a:extLst>
                  </pic:spPr>
                </pic:pic>
              </a:graphicData>
            </a:graphic>
          </wp:inline>
        </w:drawing>
      </w:r>
    </w:p>
    <w:p w:rsidR="00E72E80" w:rsidP="0054537F" w:rsidRDefault="0054537F" w14:paraId="6429081D" w14:textId="7DCABC75">
      <w:pPr>
        <w:pStyle w:val="Caption"/>
        <w:jc w:val="center"/>
      </w:pPr>
      <w:bookmarkStart w:name="_Ref131375963" w:id="318"/>
      <w:bookmarkStart w:name="_Toc131499128" w:id="319"/>
      <w:r>
        <w:t xml:space="preserve">Figure </w:t>
      </w:r>
      <w:r>
        <w:fldChar w:fldCharType="begin"/>
      </w:r>
      <w:r>
        <w:instrText>SEQ Figure \* ARABIC</w:instrText>
      </w:r>
      <w:r>
        <w:fldChar w:fldCharType="separate"/>
      </w:r>
      <w:r w:rsidR="003133FB">
        <w:rPr>
          <w:noProof/>
        </w:rPr>
        <w:t>22</w:t>
      </w:r>
      <w:r>
        <w:fldChar w:fldCharType="end"/>
      </w:r>
      <w:bookmarkEnd w:id="318"/>
      <w:r>
        <w:t xml:space="preserve"> – </w:t>
      </w:r>
      <w:r w:rsidRPr="00B330FC">
        <w:t>Actual build of table, with actuator in side-mounted configuration.</w:t>
      </w:r>
      <w:bookmarkEnd w:id="319"/>
    </w:p>
    <w:p w:rsidRPr="00830417" w:rsidR="00F55532" w:rsidP="00830417" w:rsidRDefault="25F43358" w14:paraId="0851C441" w14:textId="3CA6EBDE">
      <w:pPr>
        <w:pStyle w:val="Heading3"/>
      </w:pPr>
      <w:bookmarkStart w:name="_Toc131499189" w:id="320"/>
      <w:r>
        <w:t>Motor</w:t>
      </w:r>
      <w:r w:rsidR="3699C9E4">
        <w:t xml:space="preserve"> </w:t>
      </w:r>
      <w:commentRangeStart w:id="321"/>
      <w:r w:rsidR="3699C9E4">
        <w:t xml:space="preserve">Feedback </w:t>
      </w:r>
      <w:commentRangeEnd w:id="321"/>
      <w:r>
        <w:rPr>
          <w:rStyle w:val="CommentReference"/>
        </w:rPr>
        <w:commentReference w:id="321"/>
      </w:r>
      <w:r w:rsidR="3699C9E4">
        <w:t>System</w:t>
      </w:r>
      <w:bookmarkEnd w:id="320"/>
    </w:p>
    <w:p w:rsidRPr="00FF242E" w:rsidR="00FF242E" w:rsidP="00F55532" w:rsidRDefault="00FF242E" w14:paraId="1FD02EF2" w14:textId="7F6B3573">
      <w:pPr>
        <w:rPr>
          <w:lang w:val="en-CA"/>
        </w:rPr>
      </w:pPr>
      <w:commentRangeStart w:id="322"/>
      <w:r w:rsidRPr="29362E05">
        <w:rPr>
          <w:lang w:val="en-CA"/>
        </w:rPr>
        <w:t>Using I</w:t>
      </w:r>
      <w:r w:rsidRPr="29362E05">
        <w:rPr>
          <w:vertAlign w:val="superscript"/>
          <w:lang w:val="en-CA"/>
        </w:rPr>
        <w:t>2</w:t>
      </w:r>
      <w:r w:rsidRPr="29362E05">
        <w:rPr>
          <w:lang w:val="en-CA"/>
        </w:rPr>
        <w:t xml:space="preserve">C </w:t>
      </w:r>
      <w:r w:rsidRPr="29362E05" w:rsidR="00B0225E">
        <w:rPr>
          <w:lang w:val="en-CA"/>
        </w:rPr>
        <w:t xml:space="preserve">the motor speed can be </w:t>
      </w:r>
      <w:r w:rsidRPr="29362E05" w:rsidR="00D80641">
        <w:rPr>
          <w:lang w:val="en-CA"/>
        </w:rPr>
        <w:t>controlled.</w:t>
      </w:r>
      <w:r w:rsidRPr="29362E05" w:rsidR="00B0225E">
        <w:rPr>
          <w:lang w:val="en-CA"/>
        </w:rPr>
        <w:t xml:space="preserve"> </w:t>
      </w:r>
      <w:r w:rsidRPr="29362E05" w:rsidR="004E28BD">
        <w:rPr>
          <w:lang w:val="en-CA"/>
        </w:rPr>
        <w:t xml:space="preserve">The user </w:t>
      </w:r>
      <w:r w:rsidRPr="29362E05" w:rsidR="0046282A">
        <w:rPr>
          <w:lang w:val="en-CA"/>
        </w:rPr>
        <w:t xml:space="preserve">can set the </w:t>
      </w:r>
      <w:r w:rsidRPr="29362E05" w:rsidR="003751D6">
        <w:rPr>
          <w:lang w:val="en-CA"/>
        </w:rPr>
        <w:t xml:space="preserve">motor RPM (or </w:t>
      </w:r>
      <w:ins w:author="Yuu Ono" w:date="2023-04-06T11:25:00Z" w:id="323">
        <w:r w:rsidRPr="29362E05" w:rsidR="003751D6">
          <w:rPr>
            <w:lang w:val="en-CA"/>
          </w:rPr>
          <w:t>vibration frequency</w:t>
        </w:r>
      </w:ins>
      <w:ins w:author="Yuu Ono" w:date="2023-04-06T11:26:00Z" w:id="324">
        <w:r w:rsidRPr="29362E05" w:rsidR="003751D6">
          <w:rPr>
            <w:lang w:val="en-CA"/>
          </w:rPr>
          <w:t>)</w:t>
        </w:r>
      </w:ins>
      <w:ins w:author="Yuu Ono" w:date="2023-04-06T11:25:00Z" w:id="325">
        <w:r w:rsidRPr="29362E05" w:rsidR="003751D6">
          <w:rPr>
            <w:lang w:val="en-CA"/>
          </w:rPr>
          <w:t xml:space="preserve"> </w:t>
        </w:r>
      </w:ins>
      <w:r w:rsidRPr="29362E05" w:rsidR="0046282A">
        <w:rPr>
          <w:lang w:val="en-CA"/>
        </w:rPr>
        <w:t xml:space="preserve">needed </w:t>
      </w:r>
      <w:r w:rsidRPr="29362E05" w:rsidR="00C121EE">
        <w:rPr>
          <w:lang w:val="en-CA"/>
        </w:rPr>
        <w:t xml:space="preserve">on the </w:t>
      </w:r>
      <w:r w:rsidRPr="29362E05" w:rsidR="00820868">
        <w:rPr>
          <w:lang w:val="en-CA"/>
        </w:rPr>
        <w:t>User Interface</w:t>
      </w:r>
      <w:r w:rsidRPr="29362E05" w:rsidR="00523E63">
        <w:rPr>
          <w:lang w:val="en-CA"/>
        </w:rPr>
        <w:t xml:space="preserve"> </w:t>
      </w:r>
      <w:r w:rsidRPr="29362E05" w:rsidR="00E2645C">
        <w:rPr>
          <w:lang w:val="en-CA"/>
        </w:rPr>
        <w:t xml:space="preserve">then a </w:t>
      </w:r>
      <w:r w:rsidRPr="29362E05" w:rsidR="00602BEF">
        <w:rPr>
          <w:lang w:val="en-CA"/>
        </w:rPr>
        <w:t xml:space="preserve">command </w:t>
      </w:r>
      <w:r w:rsidRPr="29362E05" w:rsidR="00323E24">
        <w:rPr>
          <w:lang w:val="en-CA"/>
        </w:rPr>
        <w:t xml:space="preserve">is sent through the </w:t>
      </w:r>
      <w:r w:rsidRPr="29362E05" w:rsidR="00EB69E9">
        <w:rPr>
          <w:lang w:val="en-CA"/>
        </w:rPr>
        <w:t>R</w:t>
      </w:r>
      <w:r w:rsidRPr="29362E05" w:rsidR="00323E24">
        <w:rPr>
          <w:lang w:val="en-CA"/>
        </w:rPr>
        <w:t xml:space="preserve">aspberry </w:t>
      </w:r>
      <w:r w:rsidRPr="29362E05" w:rsidR="00EB69E9">
        <w:rPr>
          <w:lang w:val="en-CA"/>
        </w:rPr>
        <w:t>P</w:t>
      </w:r>
      <w:r w:rsidRPr="29362E05" w:rsidR="00323E24">
        <w:rPr>
          <w:lang w:val="en-CA"/>
        </w:rPr>
        <w:t>i</w:t>
      </w:r>
      <w:r w:rsidRPr="29362E05" w:rsidR="008F305C">
        <w:rPr>
          <w:lang w:val="en-CA"/>
        </w:rPr>
        <w:t xml:space="preserve">. </w:t>
      </w:r>
      <w:r w:rsidRPr="29362E05" w:rsidR="00E05D5D">
        <w:rPr>
          <w:lang w:val="en-CA"/>
        </w:rPr>
        <w:t>The command</w:t>
      </w:r>
      <w:r w:rsidRPr="29362E05" w:rsidR="00FC7165">
        <w:rPr>
          <w:lang w:val="en-CA"/>
        </w:rPr>
        <w:t xml:space="preserve"> sets</w:t>
      </w:r>
      <w:r w:rsidRPr="29362E05" w:rsidR="00FB0C66">
        <w:rPr>
          <w:lang w:val="en-CA"/>
        </w:rPr>
        <w:t xml:space="preserve"> the </w:t>
      </w:r>
      <w:r w:rsidRPr="29362E05" w:rsidR="00757B61">
        <w:rPr>
          <w:lang w:val="en-CA"/>
        </w:rPr>
        <w:t>PWM signal</w:t>
      </w:r>
      <w:r w:rsidRPr="29362E05" w:rsidR="008125B9">
        <w:rPr>
          <w:lang w:val="en-CA"/>
        </w:rPr>
        <w:t xml:space="preserve"> that </w:t>
      </w:r>
      <w:r w:rsidRPr="29362E05" w:rsidR="00C36DDC">
        <w:rPr>
          <w:lang w:val="en-CA"/>
        </w:rPr>
        <w:t xml:space="preserve">is then </w:t>
      </w:r>
      <w:r w:rsidRPr="29362E05" w:rsidR="00F64C81">
        <w:rPr>
          <w:lang w:val="en-CA"/>
        </w:rPr>
        <w:t xml:space="preserve">changes the speed </w:t>
      </w:r>
      <w:r w:rsidRPr="29362E05" w:rsidR="00222828">
        <w:rPr>
          <w:lang w:val="en-CA"/>
        </w:rPr>
        <w:t>of the</w:t>
      </w:r>
      <w:r w:rsidRPr="29362E05" w:rsidR="00F64C81">
        <w:rPr>
          <w:lang w:val="en-CA"/>
        </w:rPr>
        <w:t xml:space="preserve"> motor </w:t>
      </w:r>
      <w:r w:rsidRPr="29362E05" w:rsidR="0083062D">
        <w:rPr>
          <w:lang w:val="en-CA"/>
        </w:rPr>
        <w:t>accordingly</w:t>
      </w:r>
      <w:r w:rsidRPr="29362E05" w:rsidR="00830417">
        <w:rPr>
          <w:lang w:val="en-CA"/>
        </w:rPr>
        <w:t>.</w:t>
      </w:r>
      <w:r w:rsidRPr="29362E05" w:rsidR="16878326">
        <w:rPr>
          <w:lang w:val="en-CA"/>
        </w:rPr>
        <w:t xml:space="preserve"> The speed is fixed according to the command by using the readings from the rpm sensor to control </w:t>
      </w:r>
      <w:r w:rsidRPr="29362E05" w:rsidR="0222F065">
        <w:rPr>
          <w:lang w:val="en-CA"/>
        </w:rPr>
        <w:t xml:space="preserve">PWM </w:t>
      </w:r>
      <w:r w:rsidRPr="29362E05" w:rsidR="336C7B46">
        <w:rPr>
          <w:lang w:val="en-CA"/>
        </w:rPr>
        <w:t xml:space="preserve">signal which in return controls the speed of the motor. This makes the system </w:t>
      </w:r>
      <w:r w:rsidRPr="29362E05" w:rsidR="67386261">
        <w:rPr>
          <w:lang w:val="en-CA"/>
        </w:rPr>
        <w:t>work with most motors since it is controlling the speed according to the reading of the RPM</w:t>
      </w:r>
      <w:r w:rsidRPr="29362E05" w:rsidR="42E1A491">
        <w:rPr>
          <w:lang w:val="en-CA"/>
        </w:rPr>
        <w:t xml:space="preserve">. This also ensures that if any fault or damage that </w:t>
      </w:r>
      <w:r w:rsidRPr="29362E05" w:rsidR="278D9432">
        <w:rPr>
          <w:lang w:val="en-CA"/>
        </w:rPr>
        <w:t>the motor receives, won’t affect the speed since the system will increase or decrease the voltage according to the speed.</w:t>
      </w:r>
      <w:commentRangeEnd w:id="322"/>
      <w:r>
        <w:rPr>
          <w:rStyle w:val="CommentReference"/>
        </w:rPr>
        <w:commentReference w:id="322"/>
      </w:r>
    </w:p>
    <w:p w:rsidR="00FD0DAB" w:rsidP="0050368C" w:rsidRDefault="0030285D" w14:paraId="7EF0FF01" w14:textId="4001553A">
      <w:pPr>
        <w:pStyle w:val="Heading2"/>
      </w:pPr>
      <w:bookmarkStart w:name="_Toc119591492" w:id="327"/>
      <w:bookmarkStart w:name="_Toc121507660" w:id="328"/>
      <w:r>
        <w:t xml:space="preserve"> </w:t>
      </w:r>
      <w:bookmarkStart w:name="_Toc131499190" w:id="329"/>
      <w:commentRangeStart w:id="330"/>
      <w:commentRangeStart w:id="331"/>
      <w:commentRangeStart w:id="332"/>
      <w:r w:rsidR="42ACB80D">
        <w:t>Database</w:t>
      </w:r>
      <w:bookmarkEnd w:id="327"/>
      <w:bookmarkEnd w:id="328"/>
      <w:commentRangeEnd w:id="330"/>
      <w:r w:rsidR="23246869">
        <w:rPr>
          <w:rStyle w:val="CommentReference"/>
        </w:rPr>
        <w:commentReference w:id="330"/>
      </w:r>
      <w:commentRangeEnd w:id="331"/>
      <w:r w:rsidR="23246869">
        <w:rPr>
          <w:rStyle w:val="CommentReference"/>
        </w:rPr>
        <w:commentReference w:id="331"/>
      </w:r>
      <w:r w:rsidR="6E56A4B4">
        <w:t xml:space="preserve"> Design</w:t>
      </w:r>
      <w:commentRangeEnd w:id="332"/>
      <w:r w:rsidR="009A03F4">
        <w:rPr>
          <w:rStyle w:val="CommentReference"/>
          <w:rFonts w:eastAsiaTheme="minorHAnsi" w:cstheme="minorBidi"/>
          <w:bCs w:val="0"/>
          <w:color w:val="auto"/>
        </w:rPr>
        <w:commentReference w:id="332"/>
      </w:r>
      <w:bookmarkEnd w:id="329"/>
    </w:p>
    <w:p w:rsidRPr="00222828" w:rsidR="26F62D69" w:rsidP="73E39433" w:rsidRDefault="33BBAE37" w14:paraId="68798497" w14:textId="03B77426">
      <w:pPr>
        <w:pStyle w:val="Heading3"/>
      </w:pPr>
      <w:bookmarkStart w:name="_Ref131393557" w:id="335"/>
      <w:bookmarkStart w:name="_Toc131499191" w:id="336"/>
      <w:r>
        <w:t xml:space="preserve">Designing the Database </w:t>
      </w:r>
      <w:bookmarkEnd w:id="335"/>
      <w:r w:rsidR="263F11CA">
        <w:t>Schema</w:t>
      </w:r>
      <w:bookmarkEnd w:id="336"/>
    </w:p>
    <w:p w:rsidR="00755F1E" w:rsidP="68796A56" w:rsidRDefault="7B2D5844" w14:paraId="2AD9F2C3" w14:textId="3E9BBA34">
      <w:pPr>
        <w:rPr>
          <w:color w:val="FF0000"/>
          <w:lang w:val="en-CA"/>
        </w:rPr>
      </w:pPr>
      <w:r w:rsidRPr="68796A56">
        <w:rPr>
          <w:lang w:val="en-CA"/>
        </w:rPr>
        <w:t>As</w:t>
      </w:r>
      <w:r w:rsidRPr="68796A56" w:rsidR="77403E0C">
        <w:rPr>
          <w:lang w:val="en-CA"/>
        </w:rPr>
        <w:t xml:space="preserve"> mentioned in Section </w:t>
      </w:r>
      <w:r w:rsidR="002D3C03">
        <w:rPr>
          <w:lang w:val="en-CA"/>
        </w:rPr>
        <w:fldChar w:fldCharType="begin"/>
      </w:r>
      <w:r w:rsidR="002D3C03">
        <w:rPr>
          <w:lang w:val="en-CA"/>
        </w:rPr>
        <w:instrText xml:space="preserve"> REF _Ref131381092 \n \h </w:instrText>
      </w:r>
      <w:r w:rsidR="002D3C03">
        <w:rPr>
          <w:lang w:val="en-CA"/>
        </w:rPr>
      </w:r>
      <w:r w:rsidR="002D3C03">
        <w:rPr>
          <w:lang w:val="en-CA"/>
        </w:rPr>
        <w:fldChar w:fldCharType="separate"/>
      </w:r>
      <w:r w:rsidR="003133FB">
        <w:rPr>
          <w:lang w:val="en-CA"/>
        </w:rPr>
        <w:t>4.4</w:t>
      </w:r>
      <w:r w:rsidR="002D3C03">
        <w:rPr>
          <w:lang w:val="en-CA"/>
        </w:rPr>
        <w:fldChar w:fldCharType="end"/>
      </w:r>
      <w:r w:rsidRPr="68796A56" w:rsidR="77403E0C">
        <w:rPr>
          <w:lang w:val="en-CA"/>
        </w:rPr>
        <w:t xml:space="preserve">, one of the three primary components of a database is a database schema. </w:t>
      </w:r>
      <w:r w:rsidRPr="68796A56" w:rsidR="5D418533">
        <w:rPr>
          <w:lang w:val="en-CA"/>
        </w:rPr>
        <w:t xml:space="preserve">After choosing </w:t>
      </w:r>
      <w:r w:rsidRPr="3CDC95EB" w:rsidR="1EE3AB86">
        <w:rPr>
          <w:lang w:val="en-CA"/>
        </w:rPr>
        <w:t xml:space="preserve">the </w:t>
      </w:r>
      <w:r w:rsidRPr="3CDC95EB" w:rsidR="7348C2C9">
        <w:rPr>
          <w:lang w:val="en-CA"/>
        </w:rPr>
        <w:t xml:space="preserve">database </w:t>
      </w:r>
      <w:r w:rsidRPr="68796A56" w:rsidR="0CAD18A2">
        <w:rPr>
          <w:lang w:val="en-CA"/>
        </w:rPr>
        <w:t xml:space="preserve">management system, and the query language, </w:t>
      </w:r>
      <w:r w:rsidRPr="3CDC95EB" w:rsidR="25BA3469">
        <w:rPr>
          <w:lang w:val="en-CA"/>
        </w:rPr>
        <w:t xml:space="preserve">the </w:t>
      </w:r>
      <w:r w:rsidRPr="68796A56" w:rsidR="0CAD18A2">
        <w:rPr>
          <w:lang w:val="en-CA"/>
        </w:rPr>
        <w:t xml:space="preserve">next important task </w:t>
      </w:r>
      <w:r w:rsidRPr="68796A56" w:rsidR="1D3E1DC1">
        <w:rPr>
          <w:lang w:val="en-CA"/>
        </w:rPr>
        <w:t xml:space="preserve">was to create a database schema. </w:t>
      </w:r>
      <w:r w:rsidRPr="68796A56" w:rsidR="0ED0FF73">
        <w:rPr>
          <w:lang w:val="en-CA"/>
        </w:rPr>
        <w:t>To recap, a database schema is a blueprint representation of a database that defines the organization and logical structure of the data. It specifies the tables, attributes, and relationships tha</w:t>
      </w:r>
      <w:r w:rsidRPr="68796A56" w:rsidR="153795D7">
        <w:rPr>
          <w:lang w:val="en-CA"/>
        </w:rPr>
        <w:t xml:space="preserve">t are necessary to store and manage data in a database. </w:t>
      </w:r>
    </w:p>
    <w:p w:rsidR="00CA7D64" w:rsidP="68796A56" w:rsidRDefault="7159A8BD" w14:paraId="6E26212C" w14:textId="1AFC812B">
      <w:pPr>
        <w:rPr>
          <w:rFonts w:cstheme="minorBidi"/>
        </w:rPr>
      </w:pPr>
      <w:r w:rsidRPr="7BE8092C">
        <w:rPr>
          <w:lang w:val="en-CA"/>
        </w:rPr>
        <w:t>Initially</w:t>
      </w:r>
      <w:r w:rsidRPr="4956093B" w:rsidR="56273D63">
        <w:rPr>
          <w:lang w:val="en-CA"/>
        </w:rPr>
        <w:t>,</w:t>
      </w:r>
      <w:r w:rsidRPr="68796A56" w:rsidR="0200CCBB">
        <w:rPr>
          <w:lang w:val="en-CA"/>
        </w:rPr>
        <w:t xml:space="preserve"> the purpose and scope of the database </w:t>
      </w:r>
      <w:r w:rsidRPr="7BE8092C">
        <w:rPr>
          <w:lang w:val="en-CA"/>
        </w:rPr>
        <w:t xml:space="preserve">were </w:t>
      </w:r>
      <w:r w:rsidRPr="4A60FB52">
        <w:rPr>
          <w:lang w:val="en-CA"/>
        </w:rPr>
        <w:t xml:space="preserve">identified, along with the tables and fields that needed to be included. </w:t>
      </w:r>
      <w:r w:rsidRPr="4A60FB52" w:rsidR="7B5B847C">
        <w:rPr>
          <w:lang w:val="en-CA"/>
        </w:rPr>
        <w:t>A</w:t>
      </w:r>
      <w:r w:rsidRPr="4A60FB52" w:rsidR="21F61F19">
        <w:rPr>
          <w:lang w:val="en-CA"/>
        </w:rPr>
        <w:t>fter</w:t>
      </w:r>
      <w:r w:rsidRPr="68796A56" w:rsidR="3F0E51F0">
        <w:rPr>
          <w:lang w:val="en-CA"/>
        </w:rPr>
        <w:t xml:space="preserve"> initial meetings with the Davy lab</w:t>
      </w:r>
      <w:r w:rsidRPr="68796A56" w:rsidR="36E480BB">
        <w:rPr>
          <w:lang w:val="en-CA"/>
        </w:rPr>
        <w:t xml:space="preserve"> team</w:t>
      </w:r>
      <w:r w:rsidRPr="68796A56" w:rsidR="3F0E51F0">
        <w:rPr>
          <w:lang w:val="en-CA"/>
        </w:rPr>
        <w:t xml:space="preserve">, </w:t>
      </w:r>
      <w:r w:rsidRPr="68796A56" w:rsidR="5C0154B5">
        <w:rPr>
          <w:lang w:val="en-CA"/>
        </w:rPr>
        <w:t>a list of values they were interested in tracking was formed</w:t>
      </w:r>
      <w:r w:rsidRPr="68796A56" w:rsidR="0E5D3F41">
        <w:rPr>
          <w:lang w:val="en-CA"/>
        </w:rPr>
        <w:t xml:space="preserve">, with which </w:t>
      </w:r>
      <w:r w:rsidRPr="68796A56" w:rsidR="3F0E51F0">
        <w:rPr>
          <w:lang w:val="en-CA"/>
        </w:rPr>
        <w:t>the first iteration of the schema was created</w:t>
      </w:r>
      <w:r w:rsidR="00511E25">
        <w:rPr>
          <w:lang w:val="en-CA"/>
        </w:rPr>
        <w:t xml:space="preserve">. </w:t>
      </w:r>
      <w:r w:rsidRPr="68796A56" w:rsidR="66913E65">
        <w:rPr>
          <w:lang w:val="en-CA"/>
        </w:rPr>
        <w:t xml:space="preserve">Over the development period, the schema went through various iterations </w:t>
      </w:r>
      <w:r w:rsidR="004D1A6F">
        <w:rPr>
          <w:lang w:val="en-CA"/>
        </w:rPr>
        <w:t>(</w:t>
      </w:r>
      <w:r w:rsidR="00966BCE">
        <w:rPr>
          <w:lang w:val="en-CA"/>
        </w:rPr>
        <w:t>included</w:t>
      </w:r>
      <w:r w:rsidR="00511E25">
        <w:rPr>
          <w:lang w:val="en-CA"/>
        </w:rPr>
        <w:t xml:space="preserve"> in the </w:t>
      </w:r>
      <w:r w:rsidR="00966BCE">
        <w:rPr>
          <w:lang w:val="en-CA"/>
        </w:rPr>
        <w:lastRenderedPageBreak/>
        <w:t>a</w:t>
      </w:r>
      <w:r w:rsidR="00511E25">
        <w:rPr>
          <w:lang w:val="en-CA"/>
        </w:rPr>
        <w:t xml:space="preserve">ppendix for reference) </w:t>
      </w:r>
      <w:r w:rsidRPr="68796A56" w:rsidR="66913E65">
        <w:rPr>
          <w:lang w:val="en-CA"/>
        </w:rPr>
        <w:t xml:space="preserve">and was finally updated to look like the one presented </w:t>
      </w:r>
      <w:commentRangeStart w:id="337"/>
      <w:r w:rsidRPr="68796A56" w:rsidR="66913E65">
        <w:rPr>
          <w:lang w:val="en-CA"/>
        </w:rPr>
        <w:t xml:space="preserve">in </w:t>
      </w:r>
      <w:r w:rsidR="002D3C03">
        <w:rPr>
          <w:lang w:val="en-CA"/>
        </w:rPr>
        <w:fldChar w:fldCharType="begin"/>
      </w:r>
      <w:r w:rsidR="002D3C03">
        <w:rPr>
          <w:lang w:val="en-CA"/>
        </w:rPr>
        <w:instrText xml:space="preserve"> REF _Ref121517128 \h </w:instrText>
      </w:r>
      <w:r w:rsidR="002D3C03">
        <w:rPr>
          <w:lang w:val="en-CA"/>
        </w:rPr>
      </w:r>
      <w:r w:rsidR="002D3C03">
        <w:rPr>
          <w:lang w:val="en-CA"/>
        </w:rPr>
        <w:fldChar w:fldCharType="separate"/>
      </w:r>
      <w:r w:rsidR="003133FB">
        <w:t xml:space="preserve">Figure </w:t>
      </w:r>
      <w:r w:rsidR="003133FB">
        <w:rPr>
          <w:noProof/>
        </w:rPr>
        <w:t>23</w:t>
      </w:r>
      <w:r w:rsidR="002D3C03">
        <w:rPr>
          <w:lang w:val="en-CA"/>
        </w:rPr>
        <w:fldChar w:fldCharType="end"/>
      </w:r>
      <w:commentRangeEnd w:id="337"/>
      <w:r w:rsidR="009E06B0">
        <w:rPr>
          <w:rStyle w:val="CommentReference"/>
          <w:rFonts w:cstheme="minorBidi"/>
          <w:lang w:val="en-CA"/>
        </w:rPr>
        <w:commentReference w:id="337"/>
      </w:r>
      <w:r w:rsidRPr="68796A56" w:rsidR="66913E65">
        <w:rPr>
          <w:lang w:val="en-CA"/>
        </w:rPr>
        <w:t xml:space="preserve"> below.</w:t>
      </w:r>
      <w:r w:rsidRPr="68796A56" w:rsidR="645F3AEA">
        <w:rPr>
          <w:lang w:val="en-CA"/>
        </w:rPr>
        <w:t xml:space="preserve"> </w:t>
      </w:r>
      <w:r w:rsidR="005E1858">
        <w:rPr>
          <w:lang w:val="en-CA"/>
        </w:rPr>
        <w:t>As seen from the figure, e</w:t>
      </w:r>
      <w:r w:rsidR="009C1FF3">
        <w:rPr>
          <w:lang w:val="en-CA"/>
        </w:rPr>
        <w:t xml:space="preserve">ach </w:t>
      </w:r>
      <w:r w:rsidR="00273AF9">
        <w:rPr>
          <w:lang w:val="en-CA"/>
        </w:rPr>
        <w:t xml:space="preserve">field has a </w:t>
      </w:r>
      <w:r w:rsidR="00D87C7A">
        <w:rPr>
          <w:lang w:val="en-CA"/>
        </w:rPr>
        <w:t>‘</w:t>
      </w:r>
      <w:r w:rsidR="00273AF9">
        <w:rPr>
          <w:lang w:val="en-CA"/>
        </w:rPr>
        <w:t>type</w:t>
      </w:r>
      <w:r w:rsidR="00D87C7A">
        <w:rPr>
          <w:lang w:val="en-CA"/>
        </w:rPr>
        <w:t>’</w:t>
      </w:r>
      <w:r w:rsidR="00273AF9">
        <w:rPr>
          <w:lang w:val="en-CA"/>
        </w:rPr>
        <w:t>, which represents what kind of an entry it w</w:t>
      </w:r>
      <w:r w:rsidR="00FB2442">
        <w:rPr>
          <w:lang w:val="en-CA"/>
        </w:rPr>
        <w:t>as</w:t>
      </w:r>
      <w:r w:rsidR="00273AF9">
        <w:rPr>
          <w:lang w:val="en-CA"/>
        </w:rPr>
        <w:t xml:space="preserve">. </w:t>
      </w:r>
      <w:r w:rsidR="005E1858">
        <w:rPr>
          <w:lang w:val="en-CA"/>
        </w:rPr>
        <w:t xml:space="preserve">Having multiple options such as Integer, Text, Date, </w:t>
      </w:r>
      <w:r w:rsidR="00D2617C">
        <w:rPr>
          <w:lang w:val="en-CA"/>
        </w:rPr>
        <w:t xml:space="preserve">Date-Time, and </w:t>
      </w:r>
      <w:r w:rsidR="005E1858">
        <w:rPr>
          <w:lang w:val="en-CA"/>
        </w:rPr>
        <w:t>Float</w:t>
      </w:r>
      <w:r w:rsidR="00880FA7">
        <w:rPr>
          <w:lang w:val="en-CA"/>
        </w:rPr>
        <w:t xml:space="preserve">, </w:t>
      </w:r>
      <w:r w:rsidR="004F10F5">
        <w:rPr>
          <w:lang w:val="en-CA"/>
        </w:rPr>
        <w:t>every</w:t>
      </w:r>
      <w:r w:rsidR="00880FA7">
        <w:rPr>
          <w:lang w:val="en-CA"/>
        </w:rPr>
        <w:t xml:space="preserve"> field was assigned </w:t>
      </w:r>
      <w:r w:rsidR="004F10F5">
        <w:rPr>
          <w:lang w:val="en-CA"/>
        </w:rPr>
        <w:t>a</w:t>
      </w:r>
      <w:r w:rsidR="00880FA7">
        <w:rPr>
          <w:lang w:val="en-CA"/>
        </w:rPr>
        <w:t xml:space="preserve"> </w:t>
      </w:r>
      <w:r w:rsidR="00D2617C">
        <w:rPr>
          <w:lang w:val="en-CA"/>
        </w:rPr>
        <w:t xml:space="preserve">logical and </w:t>
      </w:r>
      <w:r w:rsidR="00880FA7">
        <w:rPr>
          <w:lang w:val="en-CA"/>
        </w:rPr>
        <w:t>appropriate field type.</w:t>
      </w:r>
    </w:p>
    <w:p w:rsidR="00755F1E" w:rsidP="00CA7D64" w:rsidRDefault="00EE71C8" w14:paraId="16311CF8" w14:textId="4527BCF1">
      <w:pPr>
        <w:jc w:val="center"/>
      </w:pPr>
      <w:r w:rsidRPr="00EE71C8">
        <w:rPr>
          <w:noProof/>
        </w:rPr>
        <w:drawing>
          <wp:inline distT="0" distB="0" distL="0" distR="0" wp14:anchorId="3613DB7D" wp14:editId="23D01637">
            <wp:extent cx="3096626" cy="3590925"/>
            <wp:effectExtent l="0" t="0" r="889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66"/>
                    <a:stretch>
                      <a:fillRect/>
                    </a:stretch>
                  </pic:blipFill>
                  <pic:spPr>
                    <a:xfrm>
                      <a:off x="0" y="0"/>
                      <a:ext cx="3109569" cy="3605933"/>
                    </a:xfrm>
                    <a:prstGeom prst="rect">
                      <a:avLst/>
                    </a:prstGeom>
                  </pic:spPr>
                </pic:pic>
              </a:graphicData>
            </a:graphic>
          </wp:inline>
        </w:drawing>
      </w:r>
    </w:p>
    <w:p w:rsidR="0004570C" w:rsidP="00F10A6C" w:rsidRDefault="00F10A6C" w14:paraId="0C1A69BC" w14:textId="4DA41A1E">
      <w:pPr>
        <w:pStyle w:val="Caption"/>
        <w:jc w:val="center"/>
      </w:pPr>
      <w:bookmarkStart w:name="_Ref121517128" w:id="338"/>
      <w:bookmarkStart w:name="_Toc131499129" w:id="339"/>
      <w:r>
        <w:t xml:space="preserve">Figure </w:t>
      </w:r>
      <w:r>
        <w:fldChar w:fldCharType="begin"/>
      </w:r>
      <w:r>
        <w:instrText>SEQ Figure \* ARABIC</w:instrText>
      </w:r>
      <w:r>
        <w:fldChar w:fldCharType="separate"/>
      </w:r>
      <w:r w:rsidR="003133FB">
        <w:rPr>
          <w:noProof/>
        </w:rPr>
        <w:t>23</w:t>
      </w:r>
      <w:r>
        <w:fldChar w:fldCharType="end"/>
      </w:r>
      <w:bookmarkEnd w:id="338"/>
      <w:r>
        <w:t xml:space="preserve"> </w:t>
      </w:r>
      <w:r w:rsidR="00E20FA3">
        <w:t>–</w:t>
      </w:r>
      <w:r>
        <w:t xml:space="preserve"> </w:t>
      </w:r>
      <w:r w:rsidRPr="00077063">
        <w:t>Database Schema</w:t>
      </w:r>
      <w:bookmarkEnd w:id="339"/>
    </w:p>
    <w:p w:rsidR="009B72DE" w:rsidP="00C473C7" w:rsidRDefault="004343A7" w14:paraId="13ECE8F6" w14:textId="08B6C331">
      <w:pPr>
        <w:rPr>
          <w:rFonts w:cstheme="minorBidi"/>
        </w:rPr>
      </w:pPr>
      <w:r>
        <w:rPr>
          <w:rFonts w:cstheme="minorBidi"/>
          <w:lang w:val="en-CA"/>
        </w:rPr>
        <w:t>Talking about the column themselves, e</w:t>
      </w:r>
      <w:r w:rsidRPr="00AF0CB1" w:rsidR="00AF0CB1">
        <w:rPr>
          <w:rFonts w:cstheme="minorBidi"/>
          <w:lang w:val="en-CA"/>
        </w:rPr>
        <w:t xml:space="preserve">ach experiment is assigned a unique ID number, which corresponds to a specific entry in the database table. In addition to the ID number, each experiment is associated with a </w:t>
      </w:r>
      <w:r w:rsidR="00835133">
        <w:rPr>
          <w:rFonts w:cstheme="minorBidi"/>
          <w:lang w:val="en-CA"/>
        </w:rPr>
        <w:t>‘</w:t>
      </w:r>
      <w:r w:rsidRPr="00AF0CB1" w:rsidR="00AF0CB1">
        <w:rPr>
          <w:rFonts w:cstheme="minorBidi"/>
          <w:lang w:val="en-CA"/>
        </w:rPr>
        <w:t>species name</w:t>
      </w:r>
      <w:r w:rsidR="00835133">
        <w:rPr>
          <w:rFonts w:cstheme="minorBidi"/>
          <w:lang w:val="en-CA"/>
        </w:rPr>
        <w:t>’</w:t>
      </w:r>
      <w:r w:rsidRPr="00AF0CB1" w:rsidR="00AF0CB1">
        <w:rPr>
          <w:rFonts w:cstheme="minorBidi"/>
          <w:lang w:val="en-CA"/>
        </w:rPr>
        <w:t xml:space="preserve"> and </w:t>
      </w:r>
      <w:r w:rsidR="00835133">
        <w:rPr>
          <w:rFonts w:cstheme="minorBidi"/>
          <w:lang w:val="en-CA"/>
        </w:rPr>
        <w:t>‘</w:t>
      </w:r>
      <w:r w:rsidRPr="00AF0CB1" w:rsidR="00AF0CB1">
        <w:rPr>
          <w:rFonts w:cstheme="minorBidi"/>
          <w:lang w:val="en-CA"/>
        </w:rPr>
        <w:t>ID</w:t>
      </w:r>
      <w:r w:rsidR="00835133">
        <w:rPr>
          <w:rFonts w:cstheme="minorBidi"/>
          <w:lang w:val="en-CA"/>
        </w:rPr>
        <w:t>’</w:t>
      </w:r>
      <w:r w:rsidRPr="00AF0CB1" w:rsidR="00AF0CB1">
        <w:rPr>
          <w:rFonts w:cstheme="minorBidi"/>
          <w:lang w:val="en-CA"/>
        </w:rPr>
        <w:t xml:space="preserve">, providing information on the type of species under investigation. The </w:t>
      </w:r>
      <w:r w:rsidR="00835133">
        <w:rPr>
          <w:rFonts w:cstheme="minorBidi"/>
          <w:lang w:val="en-CA"/>
        </w:rPr>
        <w:t>‘</w:t>
      </w:r>
      <w:r w:rsidRPr="00AF0CB1" w:rsidR="00AF0CB1">
        <w:rPr>
          <w:rFonts w:cstheme="minorBidi"/>
          <w:lang w:val="en-CA"/>
        </w:rPr>
        <w:t>egg count</w:t>
      </w:r>
      <w:r w:rsidR="00835133">
        <w:rPr>
          <w:rFonts w:cstheme="minorBidi"/>
          <w:lang w:val="en-CA"/>
        </w:rPr>
        <w:t>’</w:t>
      </w:r>
      <w:r w:rsidRPr="00AF0CB1" w:rsidR="00AF0CB1">
        <w:rPr>
          <w:rFonts w:cstheme="minorBidi"/>
          <w:lang w:val="en-CA"/>
        </w:rPr>
        <w:t xml:space="preserve"> field tracks the number of eggs utilized in the experiment. Information on the </w:t>
      </w:r>
      <w:r w:rsidR="00835133">
        <w:rPr>
          <w:rFonts w:cstheme="minorBidi"/>
          <w:lang w:val="en-CA"/>
        </w:rPr>
        <w:t>‘</w:t>
      </w:r>
      <w:r w:rsidRPr="00AF0CB1" w:rsidR="00AF0CB1">
        <w:rPr>
          <w:rFonts w:cstheme="minorBidi"/>
          <w:lang w:val="en-CA"/>
        </w:rPr>
        <w:t>location</w:t>
      </w:r>
      <w:r w:rsidR="00835133">
        <w:rPr>
          <w:rFonts w:cstheme="minorBidi"/>
          <w:lang w:val="en-CA"/>
        </w:rPr>
        <w:t>’</w:t>
      </w:r>
      <w:r w:rsidRPr="00AF0CB1" w:rsidR="00AF0CB1">
        <w:rPr>
          <w:rFonts w:cstheme="minorBidi"/>
          <w:lang w:val="en-CA"/>
        </w:rPr>
        <w:t xml:space="preserve"> and </w:t>
      </w:r>
      <w:r w:rsidR="00835133">
        <w:rPr>
          <w:rFonts w:cstheme="minorBidi"/>
          <w:lang w:val="en-CA"/>
        </w:rPr>
        <w:t>‘</w:t>
      </w:r>
      <w:r w:rsidRPr="00AF0CB1" w:rsidR="00AF0CB1">
        <w:rPr>
          <w:rFonts w:cstheme="minorBidi"/>
          <w:lang w:val="en-CA"/>
        </w:rPr>
        <w:t>date of egg collection</w:t>
      </w:r>
      <w:r w:rsidR="00835133">
        <w:rPr>
          <w:rFonts w:cstheme="minorBidi"/>
          <w:lang w:val="en-CA"/>
        </w:rPr>
        <w:t>’</w:t>
      </w:r>
      <w:r w:rsidRPr="00AF0CB1" w:rsidR="00AF0CB1">
        <w:rPr>
          <w:rFonts w:cstheme="minorBidi"/>
          <w:lang w:val="en-CA"/>
        </w:rPr>
        <w:t xml:space="preserve"> is stored in their dedicated columns. An </w:t>
      </w:r>
      <w:r w:rsidR="00835133">
        <w:rPr>
          <w:rFonts w:cstheme="minorBidi"/>
          <w:lang w:val="en-CA"/>
        </w:rPr>
        <w:t>‘</w:t>
      </w:r>
      <w:r w:rsidRPr="00AF0CB1" w:rsidR="00AF0CB1">
        <w:rPr>
          <w:rFonts w:cstheme="minorBidi"/>
          <w:lang w:val="en-CA"/>
        </w:rPr>
        <w:t>email</w:t>
      </w:r>
      <w:r w:rsidR="00835133">
        <w:rPr>
          <w:rFonts w:cstheme="minorBidi"/>
          <w:lang w:val="en-CA"/>
        </w:rPr>
        <w:t>’</w:t>
      </w:r>
      <w:r w:rsidRPr="00AF0CB1" w:rsidR="00AF0CB1">
        <w:rPr>
          <w:rFonts w:cstheme="minorBidi"/>
          <w:lang w:val="en-CA"/>
        </w:rPr>
        <w:t xml:space="preserve"> address column is also included for contact purposes, which is set during the creation of a new experiment using the </w:t>
      </w:r>
      <w:r w:rsidR="00820868">
        <w:rPr>
          <w:rFonts w:cstheme="minorBidi"/>
          <w:lang w:val="en-CA"/>
        </w:rPr>
        <w:t>User Interface</w:t>
      </w:r>
      <w:r w:rsidRPr="00AF0CB1" w:rsidR="00AF0CB1">
        <w:rPr>
          <w:rFonts w:cstheme="minorBidi"/>
          <w:lang w:val="en-CA"/>
        </w:rPr>
        <w:t xml:space="preserve">. </w:t>
      </w:r>
      <w:r w:rsidR="000856D2">
        <w:rPr>
          <w:rFonts w:cstheme="minorBidi"/>
          <w:lang w:val="en-CA"/>
        </w:rPr>
        <w:t>Moreover, the time will be noted a</w:t>
      </w:r>
      <w:r w:rsidR="00302220">
        <w:rPr>
          <w:rFonts w:cstheme="minorBidi"/>
          <w:lang w:val="en-CA"/>
        </w:rPr>
        <w:t>t the point of creating a new experiment</w:t>
      </w:r>
      <w:r w:rsidR="000856D2">
        <w:rPr>
          <w:rFonts w:cstheme="minorBidi"/>
          <w:lang w:val="en-CA"/>
        </w:rPr>
        <w:t xml:space="preserve"> </w:t>
      </w:r>
      <w:r w:rsidR="00835133">
        <w:rPr>
          <w:rFonts w:cstheme="minorBidi"/>
          <w:lang w:val="en-CA"/>
        </w:rPr>
        <w:t xml:space="preserve">using the </w:t>
      </w:r>
      <w:r w:rsidR="00820868">
        <w:rPr>
          <w:rFonts w:cstheme="minorBidi"/>
          <w:lang w:val="en-CA"/>
        </w:rPr>
        <w:t>User Interface</w:t>
      </w:r>
      <w:r w:rsidR="00835133">
        <w:rPr>
          <w:rFonts w:cstheme="minorBidi"/>
          <w:lang w:val="en-CA"/>
        </w:rPr>
        <w:t xml:space="preserve"> </w:t>
      </w:r>
      <w:r w:rsidR="000856D2">
        <w:rPr>
          <w:rFonts w:cstheme="minorBidi"/>
          <w:lang w:val="en-CA"/>
        </w:rPr>
        <w:t xml:space="preserve">and stored in the </w:t>
      </w:r>
      <w:r w:rsidR="00835133">
        <w:rPr>
          <w:rFonts w:cstheme="minorBidi"/>
          <w:lang w:val="en-CA"/>
        </w:rPr>
        <w:t>‘</w:t>
      </w:r>
      <w:r w:rsidR="000856D2">
        <w:rPr>
          <w:rFonts w:cstheme="minorBidi"/>
          <w:lang w:val="en-CA"/>
        </w:rPr>
        <w:t>start time</w:t>
      </w:r>
      <w:r w:rsidR="00835133">
        <w:rPr>
          <w:rFonts w:cstheme="minorBidi"/>
          <w:lang w:val="en-CA"/>
        </w:rPr>
        <w:t>’</w:t>
      </w:r>
      <w:r w:rsidR="000856D2">
        <w:rPr>
          <w:rFonts w:cstheme="minorBidi"/>
          <w:lang w:val="en-CA"/>
        </w:rPr>
        <w:t xml:space="preserve"> column. </w:t>
      </w:r>
      <w:r w:rsidRPr="00AF0CB1" w:rsidR="00AF0CB1">
        <w:rPr>
          <w:rFonts w:cstheme="minorBidi"/>
          <w:lang w:val="en-CA"/>
        </w:rPr>
        <w:t xml:space="preserve">These columns are set once and </w:t>
      </w:r>
      <w:r w:rsidR="00835133">
        <w:rPr>
          <w:rFonts w:cstheme="minorBidi"/>
          <w:lang w:val="en-CA"/>
        </w:rPr>
        <w:t xml:space="preserve">will not be updated </w:t>
      </w:r>
      <w:r w:rsidR="00635507">
        <w:rPr>
          <w:rFonts w:cstheme="minorBidi"/>
          <w:lang w:val="en-CA"/>
        </w:rPr>
        <w:t>during the experiment.</w:t>
      </w:r>
    </w:p>
    <w:p w:rsidR="004343A7" w:rsidP="00C473C7" w:rsidRDefault="00951F42" w14:paraId="08B894CB" w14:textId="1A1D583D">
      <w:pPr>
        <w:rPr>
          <w:rFonts w:cstheme="minorBidi"/>
        </w:rPr>
      </w:pPr>
      <w:r w:rsidRPr="00951F42">
        <w:rPr>
          <w:rFonts w:cstheme="minorBidi"/>
        </w:rPr>
        <w:t xml:space="preserve">The subsequent columns in the database are dedicated to monitoring sensor readings. These readings are taken at 30-minute intervals, which means that the </w:t>
      </w:r>
      <w:r w:rsidR="00B20246">
        <w:rPr>
          <w:rFonts w:cstheme="minorBidi"/>
        </w:rPr>
        <w:t xml:space="preserve">‘timestamp’ </w:t>
      </w:r>
      <w:r w:rsidRPr="00951F42">
        <w:rPr>
          <w:rFonts w:cstheme="minorBidi"/>
        </w:rPr>
        <w:t xml:space="preserve">column </w:t>
      </w:r>
      <w:r w:rsidR="00B20246">
        <w:rPr>
          <w:rFonts w:cstheme="minorBidi"/>
        </w:rPr>
        <w:t>is</w:t>
      </w:r>
      <w:r w:rsidRPr="00951F42">
        <w:rPr>
          <w:rFonts w:cstheme="minorBidi"/>
        </w:rPr>
        <w:t xml:space="preserve"> updated accordingly. The </w:t>
      </w:r>
      <w:commentRangeStart w:id="340"/>
      <w:commentRangeStart w:id="341"/>
      <w:r w:rsidRPr="7AC87CD6" w:rsidR="00294404">
        <w:rPr>
          <w:rFonts w:cstheme="minorBidi"/>
        </w:rPr>
        <w:t>vibration frequency</w:t>
      </w:r>
      <w:r w:rsidRPr="7AC87CD6" w:rsidR="264E68EB">
        <w:rPr>
          <w:rFonts w:cstheme="minorBidi"/>
        </w:rPr>
        <w:t>,</w:t>
      </w:r>
      <w:commentRangeEnd w:id="340"/>
      <w:r w:rsidR="00294404">
        <w:rPr>
          <w:rStyle w:val="CommentReference"/>
        </w:rPr>
        <w:commentReference w:id="340"/>
      </w:r>
      <w:commentRangeEnd w:id="341"/>
      <w:r w:rsidR="00294404">
        <w:rPr>
          <w:rStyle w:val="CommentReference"/>
        </w:rPr>
        <w:commentReference w:id="341"/>
      </w:r>
      <w:r w:rsidRPr="00951F42">
        <w:rPr>
          <w:rFonts w:cstheme="minorBidi"/>
        </w:rPr>
        <w:t xml:space="preserve"> </w:t>
      </w:r>
      <w:r w:rsidR="00B20246">
        <w:rPr>
          <w:rFonts w:cstheme="minorBidi"/>
        </w:rPr>
        <w:t>‘</w:t>
      </w:r>
      <w:r w:rsidRPr="00951F42">
        <w:rPr>
          <w:rFonts w:cstheme="minorBidi"/>
        </w:rPr>
        <w:t>displacement</w:t>
      </w:r>
      <w:r w:rsidR="00B20246">
        <w:rPr>
          <w:rFonts w:cstheme="minorBidi"/>
        </w:rPr>
        <w:t>’</w:t>
      </w:r>
      <w:r w:rsidRPr="00951F42">
        <w:rPr>
          <w:rFonts w:cstheme="minorBidi"/>
        </w:rPr>
        <w:t xml:space="preserve">, </w:t>
      </w:r>
      <w:r w:rsidR="00B20246">
        <w:rPr>
          <w:rFonts w:cstheme="minorBidi"/>
        </w:rPr>
        <w:t>‘</w:t>
      </w:r>
      <w:r w:rsidRPr="00951F42">
        <w:rPr>
          <w:rFonts w:cstheme="minorBidi"/>
        </w:rPr>
        <w:t>temperature</w:t>
      </w:r>
      <w:r w:rsidR="00B20246">
        <w:rPr>
          <w:rFonts w:cstheme="minorBidi"/>
        </w:rPr>
        <w:t>’</w:t>
      </w:r>
      <w:r w:rsidRPr="00951F42">
        <w:rPr>
          <w:rFonts w:cstheme="minorBidi"/>
        </w:rPr>
        <w:t xml:space="preserve">, </w:t>
      </w:r>
      <w:r w:rsidR="00B20246">
        <w:rPr>
          <w:rFonts w:cstheme="minorBidi"/>
        </w:rPr>
        <w:t>‘</w:t>
      </w:r>
      <w:r w:rsidRPr="00951F42">
        <w:rPr>
          <w:rFonts w:cstheme="minorBidi"/>
        </w:rPr>
        <w:t>humidity</w:t>
      </w:r>
      <w:r w:rsidR="00B20246">
        <w:rPr>
          <w:rFonts w:cstheme="minorBidi"/>
        </w:rPr>
        <w:t>’</w:t>
      </w:r>
      <w:r w:rsidRPr="00951F42">
        <w:rPr>
          <w:rFonts w:cstheme="minorBidi"/>
        </w:rPr>
        <w:t xml:space="preserve">, and </w:t>
      </w:r>
      <w:r w:rsidR="00B20246">
        <w:rPr>
          <w:rFonts w:cstheme="minorBidi"/>
        </w:rPr>
        <w:t>‘</w:t>
      </w:r>
      <w:r w:rsidRPr="00951F42">
        <w:rPr>
          <w:rFonts w:cstheme="minorBidi"/>
        </w:rPr>
        <w:t>pressure</w:t>
      </w:r>
      <w:r w:rsidR="00B20246">
        <w:rPr>
          <w:rFonts w:cstheme="minorBidi"/>
        </w:rPr>
        <w:t>’</w:t>
      </w:r>
      <w:r w:rsidRPr="00951F42">
        <w:rPr>
          <w:rFonts w:cstheme="minorBidi"/>
        </w:rPr>
        <w:t xml:space="preserve"> sensors each have their own dedicated column for data collection. These values are critical for the laboratory's research, as they provide crucial information on the conditions under which the eggs </w:t>
      </w:r>
      <w:r w:rsidR="00C245BE">
        <w:rPr>
          <w:rFonts w:cstheme="minorBidi"/>
        </w:rPr>
        <w:t>will be</w:t>
      </w:r>
      <w:r w:rsidRPr="00951F42">
        <w:rPr>
          <w:rFonts w:cstheme="minorBidi"/>
        </w:rPr>
        <w:t xml:space="preserve"> kept</w:t>
      </w:r>
      <w:r w:rsidR="004343A7">
        <w:rPr>
          <w:rFonts w:cstheme="minorBidi"/>
        </w:rPr>
        <w:t>.</w:t>
      </w:r>
    </w:p>
    <w:p w:rsidR="00C11A79" w:rsidP="00C473C7" w:rsidRDefault="00C11A79" w14:paraId="3D20B59C" w14:textId="77777777">
      <w:pPr>
        <w:rPr>
          <w:rFonts w:cstheme="minorBidi"/>
        </w:rPr>
      </w:pPr>
    </w:p>
    <w:p w:rsidR="00C24A8A" w:rsidP="00C24A8A" w:rsidRDefault="52FF37C3" w14:paraId="1138848C" w14:textId="014A015D">
      <w:pPr>
        <w:pStyle w:val="Heading3"/>
      </w:pPr>
      <w:bookmarkStart w:name="_Toc131499192" w:id="342"/>
      <w:r>
        <w:t>Database Implementation on the Raspberry Pi</w:t>
      </w:r>
      <w:bookmarkEnd w:id="342"/>
    </w:p>
    <w:p w:rsidR="08FA867B" w:rsidP="5E667587" w:rsidRDefault="08FA867B" w14:paraId="357B61FB" w14:textId="7172EB26">
      <w:pPr>
        <w:keepNext/>
        <w:rPr>
          <w:lang w:val="en-CA"/>
        </w:rPr>
      </w:pPr>
      <w:r w:rsidRPr="5E667587">
        <w:rPr>
          <w:lang w:val="en-CA"/>
        </w:rPr>
        <w:t xml:space="preserve">After finalizing the design of the database schema, the next step was to implement it on the Raspberry Pi using SQLite. The decision was made to interact with the database programmatically using Python due to its seamless integration with the </w:t>
      </w:r>
      <w:r w:rsidR="00820868">
        <w:rPr>
          <w:lang w:val="en-CA"/>
        </w:rPr>
        <w:t>User Interface</w:t>
      </w:r>
      <w:r w:rsidRPr="5E667587">
        <w:rPr>
          <w:lang w:val="en-CA"/>
        </w:rPr>
        <w:t xml:space="preserve">. Both the database and </w:t>
      </w:r>
      <w:r w:rsidR="00820868">
        <w:rPr>
          <w:lang w:val="en-CA"/>
        </w:rPr>
        <w:t>User Interface</w:t>
      </w:r>
      <w:r w:rsidRPr="5E667587">
        <w:rPr>
          <w:lang w:val="en-CA"/>
        </w:rPr>
        <w:t xml:space="preserve"> were developed using Python as their core programming language. By interacting with the database programmatically through Python, data manipulation was streamlined</w:t>
      </w:r>
      <w:r w:rsidRPr="37A6401F">
        <w:rPr>
          <w:lang w:val="en-CA"/>
        </w:rPr>
        <w:t>,</w:t>
      </w:r>
      <w:r w:rsidRPr="5E667587">
        <w:rPr>
          <w:lang w:val="en-CA"/>
        </w:rPr>
        <w:t xml:space="preserve"> and data retrieval was efficient, leading to enhanced functionality and performance. The SQLite3 module was installed on the Raspberry Pi, as it was the appropriate library/driver to interact with the SQLite database. With the installation, data could be read, updated, and deleted from the database using Python code, making it as simple as using SQL language commands.</w:t>
      </w:r>
    </w:p>
    <w:p w:rsidR="5552BFAA" w:rsidRDefault="5552BFAA" w14:paraId="0FC8588D" w14:textId="1C49FDE1">
      <w:pPr>
        <w:rPr>
          <w:rFonts w:ascii="Calibri" w:hAnsi="Calibri" w:eastAsia="Calibri" w:cs="Calibri"/>
          <w:szCs w:val="24"/>
          <w:lang w:val="en-CA"/>
        </w:rPr>
      </w:pPr>
      <w:r w:rsidRPr="6A0BDA06">
        <w:rPr>
          <w:rFonts w:ascii="Calibri" w:hAnsi="Calibri" w:eastAsia="Calibri" w:cs="Calibri"/>
          <w:szCs w:val="24"/>
          <w:lang w:val="en-CA"/>
        </w:rPr>
        <w:t xml:space="preserve">The </w:t>
      </w:r>
      <w:r w:rsidRPr="0EB4C980">
        <w:rPr>
          <w:rFonts w:ascii="Calibri" w:hAnsi="Calibri" w:eastAsia="Calibri" w:cs="Calibri"/>
          <w:szCs w:val="24"/>
          <w:lang w:val="en-CA"/>
        </w:rPr>
        <w:t>work</w:t>
      </w:r>
      <w:r w:rsidRPr="6A0BDA06">
        <w:rPr>
          <w:rFonts w:ascii="Calibri" w:hAnsi="Calibri" w:eastAsia="Calibri" w:cs="Calibri"/>
          <w:szCs w:val="24"/>
          <w:lang w:val="en-CA"/>
        </w:rPr>
        <w:t xml:space="preserve"> began by creating a database file on the device using the 'CREATE DATABASE' SQL command through Python. This enabled a functional database file that could be utilized for further SQL commands. The database file was stored locally on the Raspberry Pi as a .</w:t>
      </w:r>
      <w:proofErr w:type="spellStart"/>
      <w:r w:rsidRPr="6A0BDA06">
        <w:rPr>
          <w:rFonts w:ascii="Calibri" w:hAnsi="Calibri" w:eastAsia="Calibri" w:cs="Calibri"/>
          <w:szCs w:val="24"/>
          <w:lang w:val="en-CA"/>
        </w:rPr>
        <w:t>db</w:t>
      </w:r>
      <w:proofErr w:type="spellEnd"/>
      <w:r w:rsidRPr="6A0BDA06">
        <w:rPr>
          <w:rFonts w:ascii="Calibri" w:hAnsi="Calibri" w:eastAsia="Calibri" w:cs="Calibri"/>
          <w:szCs w:val="24"/>
          <w:lang w:val="en-CA"/>
        </w:rPr>
        <w:t xml:space="preserve"> file.</w:t>
      </w:r>
    </w:p>
    <w:p w:rsidR="00880BF6" w:rsidP="0688EEB5" w:rsidRDefault="009B274C" w14:paraId="5C7CF94E" w14:textId="7E8583B2">
      <w:r w:rsidRPr="6A0BDA06">
        <w:rPr>
          <w:rFonts w:ascii="Calibri" w:hAnsi="Calibri" w:eastAsia="Calibri" w:cs="Calibri"/>
          <w:szCs w:val="24"/>
          <w:lang w:val="en-CA"/>
        </w:rPr>
        <w:t>Next</w:t>
      </w:r>
      <w:r w:rsidRPr="6A0BDA06" w:rsidR="00880BF6">
        <w:rPr>
          <w:rFonts w:ascii="Calibri" w:hAnsi="Calibri" w:eastAsia="Calibri" w:cs="Calibri"/>
          <w:szCs w:val="24"/>
          <w:lang w:val="en-CA"/>
        </w:rPr>
        <w:t xml:space="preserve">, </w:t>
      </w:r>
      <w:r w:rsidRPr="6A0BDA06" w:rsidR="5552BFAA">
        <w:rPr>
          <w:rFonts w:ascii="Calibri" w:hAnsi="Calibri" w:eastAsia="Calibri" w:cs="Calibri"/>
          <w:szCs w:val="24"/>
          <w:lang w:val="en-CA"/>
        </w:rPr>
        <w:t xml:space="preserve">a Python file was </w:t>
      </w:r>
      <w:r w:rsidRPr="6A0BDA06" w:rsidR="00880BF6">
        <w:rPr>
          <w:rFonts w:ascii="Calibri" w:hAnsi="Calibri" w:eastAsia="Calibri" w:cs="Calibri"/>
          <w:szCs w:val="24"/>
          <w:lang w:val="en-CA"/>
        </w:rPr>
        <w:t xml:space="preserve">constructed containing many functions, each of which played an integral role in populating the database. The first function was programmed to </w:t>
      </w:r>
      <w:r w:rsidRPr="6A0BDA06" w:rsidR="5552BFAA">
        <w:rPr>
          <w:rFonts w:ascii="Calibri" w:hAnsi="Calibri" w:eastAsia="Calibri" w:cs="Calibri"/>
          <w:szCs w:val="24"/>
          <w:lang w:val="en-CA"/>
        </w:rPr>
        <w:t>utilize</w:t>
      </w:r>
      <w:r w:rsidRPr="6A0BDA06" w:rsidR="00880BF6">
        <w:rPr>
          <w:rFonts w:ascii="Calibri" w:hAnsi="Calibri" w:eastAsia="Calibri" w:cs="Calibri"/>
          <w:szCs w:val="24"/>
          <w:lang w:val="en-CA"/>
        </w:rPr>
        <w:t xml:space="preserve"> the 'CREATE TABLE' SQL command, which established</w:t>
      </w:r>
      <w:r w:rsidRPr="6A0BDA06">
        <w:rPr>
          <w:rFonts w:ascii="Calibri" w:hAnsi="Calibri" w:eastAsia="Calibri" w:cs="Calibri"/>
          <w:szCs w:val="24"/>
          <w:lang w:val="en-CA"/>
        </w:rPr>
        <w:t xml:space="preserve"> within the database file,</w:t>
      </w:r>
      <w:r w:rsidRPr="6A0BDA06" w:rsidR="00880BF6">
        <w:rPr>
          <w:rFonts w:ascii="Calibri" w:hAnsi="Calibri" w:eastAsia="Calibri" w:cs="Calibri"/>
          <w:szCs w:val="24"/>
          <w:lang w:val="en-CA"/>
        </w:rPr>
        <w:t xml:space="preserve"> a new table with columns according to the attributes of the designed database schema. In addition, numerous more functions were developed within the same Python file to retrieve real-time sensor information from the sensors themselves. </w:t>
      </w:r>
      <w:r w:rsidRPr="6A0BDA06" w:rsidR="5552BFAA">
        <w:rPr>
          <w:rFonts w:ascii="Calibri" w:hAnsi="Calibri" w:eastAsia="Calibri" w:cs="Calibri"/>
          <w:szCs w:val="24"/>
          <w:lang w:val="en-CA"/>
        </w:rPr>
        <w:t xml:space="preserve">At set intervals, relevant data </w:t>
      </w:r>
      <w:r w:rsidRPr="6A0BDA06" w:rsidR="00880BF6">
        <w:rPr>
          <w:rFonts w:ascii="Calibri" w:hAnsi="Calibri" w:eastAsia="Calibri" w:cs="Calibri"/>
          <w:szCs w:val="24"/>
          <w:lang w:val="en-CA"/>
        </w:rPr>
        <w:t xml:space="preserve">were </w:t>
      </w:r>
      <w:r w:rsidRPr="6A0BDA06" w:rsidR="5552BFAA">
        <w:rPr>
          <w:rFonts w:ascii="Calibri" w:hAnsi="Calibri" w:eastAsia="Calibri" w:cs="Calibri"/>
          <w:szCs w:val="24"/>
          <w:lang w:val="en-CA"/>
        </w:rPr>
        <w:t>acquired</w:t>
      </w:r>
      <w:r w:rsidRPr="6A0BDA06" w:rsidR="00880BF6">
        <w:rPr>
          <w:rFonts w:ascii="Calibri" w:hAnsi="Calibri" w:eastAsia="Calibri" w:cs="Calibri"/>
          <w:szCs w:val="24"/>
          <w:lang w:val="en-CA"/>
        </w:rPr>
        <w:t xml:space="preserve"> and </w:t>
      </w:r>
      <w:r w:rsidRPr="6A0BDA06" w:rsidR="5552BFAA">
        <w:rPr>
          <w:rFonts w:ascii="Calibri" w:hAnsi="Calibri" w:eastAsia="Calibri" w:cs="Calibri"/>
          <w:szCs w:val="24"/>
          <w:lang w:val="en-CA"/>
        </w:rPr>
        <w:t>stored</w:t>
      </w:r>
      <w:r w:rsidRPr="6A0BDA06" w:rsidR="00880BF6">
        <w:rPr>
          <w:rFonts w:ascii="Calibri" w:hAnsi="Calibri" w:eastAsia="Calibri" w:cs="Calibri"/>
          <w:szCs w:val="24"/>
          <w:lang w:val="en-CA"/>
        </w:rPr>
        <w:t xml:space="preserve"> in the databas</w:t>
      </w:r>
      <w:r w:rsidRPr="6A0BDA06" w:rsidR="005366B3">
        <w:rPr>
          <w:rFonts w:ascii="Calibri" w:hAnsi="Calibri" w:eastAsia="Calibri" w:cs="Calibri"/>
          <w:szCs w:val="24"/>
          <w:lang w:val="en-CA"/>
        </w:rPr>
        <w:t>e, by making</w:t>
      </w:r>
      <w:r w:rsidRPr="6A0BDA06" w:rsidR="00880BF6">
        <w:rPr>
          <w:rFonts w:ascii="Calibri" w:hAnsi="Calibri" w:eastAsia="Calibri" w:cs="Calibri"/>
          <w:szCs w:val="24"/>
          <w:lang w:val="en-CA"/>
        </w:rPr>
        <w:t xml:space="preserve"> use of the 'INSERT' SQL command, which enabled the real-time insertion of modified values into the database</w:t>
      </w:r>
      <w:r w:rsidRPr="6A0BDA06" w:rsidR="007751B7">
        <w:rPr>
          <w:rFonts w:ascii="Calibri" w:hAnsi="Calibri" w:eastAsia="Calibri" w:cs="Calibri"/>
          <w:szCs w:val="24"/>
          <w:lang w:val="en-CA"/>
        </w:rPr>
        <w:t xml:space="preserve"> (once every 30 minutes)</w:t>
      </w:r>
      <w:r w:rsidRPr="6A0BDA06" w:rsidR="00880BF6">
        <w:rPr>
          <w:rFonts w:ascii="Calibri" w:hAnsi="Calibri" w:eastAsia="Calibri" w:cs="Calibri"/>
          <w:szCs w:val="24"/>
          <w:lang w:val="en-CA"/>
        </w:rPr>
        <w:t xml:space="preserve">. </w:t>
      </w:r>
      <w:r w:rsidRPr="6A0BDA06" w:rsidR="5552BFAA">
        <w:rPr>
          <w:rFonts w:ascii="Calibri" w:hAnsi="Calibri" w:eastAsia="Calibri" w:cs="Calibri"/>
          <w:szCs w:val="24"/>
          <w:lang w:val="en-CA"/>
        </w:rPr>
        <w:t xml:space="preserve">Lastly, </w:t>
      </w:r>
      <w:r w:rsidRPr="6A0BDA06" w:rsidR="00880BF6">
        <w:rPr>
          <w:rFonts w:ascii="Calibri" w:hAnsi="Calibri" w:eastAsia="Calibri" w:cs="Calibri"/>
          <w:szCs w:val="24"/>
          <w:lang w:val="en-CA"/>
        </w:rPr>
        <w:t xml:space="preserve">a function </w:t>
      </w:r>
      <w:r w:rsidRPr="6A0BDA06" w:rsidR="5552BFAA">
        <w:rPr>
          <w:rFonts w:ascii="Calibri" w:hAnsi="Calibri" w:eastAsia="Calibri" w:cs="Calibri"/>
          <w:szCs w:val="24"/>
          <w:lang w:val="en-CA"/>
        </w:rPr>
        <w:t xml:space="preserve">was developed </w:t>
      </w:r>
      <w:r w:rsidRPr="6A0BDA06" w:rsidR="00880BF6">
        <w:rPr>
          <w:rFonts w:ascii="Calibri" w:hAnsi="Calibri" w:eastAsia="Calibri" w:cs="Calibri"/>
          <w:szCs w:val="24"/>
          <w:lang w:val="en-CA"/>
        </w:rPr>
        <w:t xml:space="preserve">that employed the SQL 'DELETE' command to </w:t>
      </w:r>
      <w:r w:rsidRPr="6A0BDA06" w:rsidR="005366B3">
        <w:rPr>
          <w:rFonts w:ascii="Calibri" w:hAnsi="Calibri" w:eastAsia="Calibri" w:cs="Calibri"/>
          <w:szCs w:val="24"/>
          <w:lang w:val="en-CA"/>
        </w:rPr>
        <w:t>delete</w:t>
      </w:r>
      <w:r w:rsidRPr="6A0BDA06" w:rsidR="00880BF6">
        <w:rPr>
          <w:rFonts w:ascii="Calibri" w:hAnsi="Calibri" w:eastAsia="Calibri" w:cs="Calibri"/>
          <w:szCs w:val="24"/>
          <w:lang w:val="en-CA"/>
        </w:rPr>
        <w:t xml:space="preserve"> an existing database table. This allowed </w:t>
      </w:r>
      <w:r w:rsidRPr="6A0BDA06" w:rsidR="5552BFAA">
        <w:rPr>
          <w:rFonts w:ascii="Calibri" w:hAnsi="Calibri" w:eastAsia="Calibri" w:cs="Calibri"/>
          <w:szCs w:val="24"/>
          <w:lang w:val="en-CA"/>
        </w:rPr>
        <w:t>redundant data to be eliminated</w:t>
      </w:r>
      <w:r w:rsidRPr="6A0BDA06" w:rsidR="00880BF6">
        <w:rPr>
          <w:rFonts w:ascii="Calibri" w:hAnsi="Calibri" w:eastAsia="Calibri" w:cs="Calibri"/>
          <w:szCs w:val="24"/>
          <w:lang w:val="en-CA"/>
        </w:rPr>
        <w:t xml:space="preserve"> from the database when the trial concluded, ensuring effective data management procedures.</w:t>
      </w:r>
    </w:p>
    <w:p w:rsidR="00591771" w:rsidP="0688EEB5" w:rsidRDefault="00C75B13" w14:paraId="5DF62164" w14:textId="77B54332">
      <w:pPr>
        <w:rPr>
          <w:noProof/>
          <w:lang w:val="en-CA"/>
        </w:rPr>
      </w:pPr>
      <w:proofErr w:type="gramStart"/>
      <w:r>
        <w:rPr>
          <w:rFonts w:cstheme="minorBidi"/>
        </w:rPr>
        <w:t>In the event that</w:t>
      </w:r>
      <w:proofErr w:type="gramEnd"/>
      <w:r>
        <w:rPr>
          <w:rFonts w:cstheme="minorBidi"/>
        </w:rPr>
        <w:t xml:space="preserve"> the experiment was terminated</w:t>
      </w:r>
      <w:r w:rsidR="00DE7865">
        <w:rPr>
          <w:rFonts w:cstheme="minorBidi"/>
        </w:rPr>
        <w:t xml:space="preserve"> (using the </w:t>
      </w:r>
      <w:r w:rsidR="00820868">
        <w:rPr>
          <w:rFonts w:cstheme="minorBidi"/>
        </w:rPr>
        <w:t>User Interface</w:t>
      </w:r>
      <w:r w:rsidR="00DE7865">
        <w:rPr>
          <w:rFonts w:cstheme="minorBidi"/>
        </w:rPr>
        <w:t>)</w:t>
      </w:r>
      <w:r>
        <w:rPr>
          <w:rFonts w:cstheme="minorBidi"/>
        </w:rPr>
        <w:t xml:space="preserve">, </w:t>
      </w:r>
      <w:r w:rsidR="00C73BFB">
        <w:rPr>
          <w:rFonts w:cstheme="minorBidi"/>
        </w:rPr>
        <w:t>the .</w:t>
      </w:r>
      <w:proofErr w:type="spellStart"/>
      <w:r w:rsidR="00C73BFB">
        <w:rPr>
          <w:rFonts w:cstheme="minorBidi"/>
        </w:rPr>
        <w:t>db</w:t>
      </w:r>
      <w:proofErr w:type="spellEnd"/>
      <w:r w:rsidR="00C73BFB">
        <w:rPr>
          <w:rFonts w:cstheme="minorBidi"/>
        </w:rPr>
        <w:t xml:space="preserve"> file was automatically converted to a .csv </w:t>
      </w:r>
      <w:r w:rsidRPr="0688EEB5" w:rsidR="79F2FC17">
        <w:rPr>
          <w:rFonts w:cstheme="minorBidi"/>
        </w:rPr>
        <w:t>file</w:t>
      </w:r>
      <w:r w:rsidR="00B96FB3">
        <w:rPr>
          <w:rFonts w:cstheme="minorBidi"/>
        </w:rPr>
        <w:t xml:space="preserve">. </w:t>
      </w:r>
      <w:r w:rsidR="00B540E5">
        <w:rPr>
          <w:rFonts w:cstheme="minorBidi"/>
        </w:rPr>
        <w:t xml:space="preserve">This file was then attached to an email and </w:t>
      </w:r>
      <w:r w:rsidR="000F4EED">
        <w:rPr>
          <w:rFonts w:cstheme="minorBidi"/>
        </w:rPr>
        <w:t xml:space="preserve">automatically </w:t>
      </w:r>
      <w:r w:rsidR="00B540E5">
        <w:rPr>
          <w:rFonts w:cstheme="minorBidi"/>
        </w:rPr>
        <w:t>sent to the email address associated with the experiment</w:t>
      </w:r>
      <w:r w:rsidRPr="0688EEB5" w:rsidR="79F2FC17">
        <w:rPr>
          <w:rFonts w:cstheme="minorBidi"/>
        </w:rPr>
        <w:t>.</w:t>
      </w:r>
      <w:r w:rsidRPr="0688EEB5" w:rsidR="2064D9E2">
        <w:rPr>
          <w:rFonts w:cstheme="minorBidi"/>
        </w:rPr>
        <w:t xml:space="preserve"> A temporary </w:t>
      </w:r>
      <w:r w:rsidR="00B540E5">
        <w:rPr>
          <w:rFonts w:cstheme="minorBidi"/>
        </w:rPr>
        <w:t>G</w:t>
      </w:r>
      <w:r w:rsidRPr="0688EEB5" w:rsidR="00B540E5">
        <w:rPr>
          <w:rFonts w:cstheme="minorBidi"/>
        </w:rPr>
        <w:t>mail</w:t>
      </w:r>
      <w:r w:rsidRPr="0688EEB5" w:rsidR="2064D9E2">
        <w:rPr>
          <w:rFonts w:cstheme="minorBidi"/>
        </w:rPr>
        <w:t xml:space="preserve"> </w:t>
      </w:r>
      <w:r w:rsidRPr="0688EEB5" w:rsidR="7ABC6BF4">
        <w:rPr>
          <w:rFonts w:cstheme="minorBidi"/>
        </w:rPr>
        <w:t xml:space="preserve">account </w:t>
      </w:r>
      <w:r w:rsidRPr="0688EEB5" w:rsidR="52492C8C">
        <w:rPr>
          <w:rFonts w:cstheme="minorBidi"/>
        </w:rPr>
        <w:t>associated with the lab</w:t>
      </w:r>
      <w:r w:rsidRPr="0688EEB5" w:rsidR="7ABC6BF4">
        <w:rPr>
          <w:rFonts w:cstheme="minorBidi"/>
        </w:rPr>
        <w:t xml:space="preserve"> </w:t>
      </w:r>
      <w:r w:rsidR="00B540E5">
        <w:rPr>
          <w:rFonts w:cstheme="minorBidi"/>
        </w:rPr>
        <w:t>was set up to facilitate the file transfer</w:t>
      </w:r>
      <w:r w:rsidRPr="0688EEB5" w:rsidR="52492C8C">
        <w:rPr>
          <w:rFonts w:cstheme="minorBidi"/>
        </w:rPr>
        <w:t>.</w:t>
      </w:r>
      <w:r w:rsidR="0028519D">
        <w:rPr>
          <w:rFonts w:cstheme="minorBidi"/>
        </w:rPr>
        <w:t xml:space="preserve"> </w:t>
      </w:r>
      <w:r w:rsidRPr="00FE7001" w:rsidR="00FE7001">
        <w:rPr>
          <w:rFonts w:cstheme="minorBidi"/>
        </w:rPr>
        <w:t xml:space="preserve">The excel file format of the </w:t>
      </w:r>
      <w:r w:rsidR="00C80A1A">
        <w:rPr>
          <w:rFonts w:cstheme="minorBidi"/>
        </w:rPr>
        <w:t>rec</w:t>
      </w:r>
      <w:r w:rsidR="00C2520F">
        <w:rPr>
          <w:rFonts w:cstheme="minorBidi"/>
        </w:rPr>
        <w:t>eived</w:t>
      </w:r>
      <w:r w:rsidRPr="00FE7001" w:rsidR="00FE7001">
        <w:rPr>
          <w:rFonts w:cstheme="minorBidi"/>
        </w:rPr>
        <w:t xml:space="preserve"> file made it easy for the user to view their experiment data once the experiment had concluded, resembling the screenshot shown in </w:t>
      </w:r>
      <w:r w:rsidR="00D0322E">
        <w:rPr>
          <w:rFonts w:cstheme="minorBidi"/>
        </w:rPr>
        <w:fldChar w:fldCharType="begin"/>
      </w:r>
      <w:r w:rsidR="00D0322E">
        <w:rPr>
          <w:rFonts w:cstheme="minorBidi"/>
        </w:rPr>
        <w:instrText xml:space="preserve"> REF _Ref131377497 \h </w:instrText>
      </w:r>
      <w:r w:rsidR="00D0322E">
        <w:rPr>
          <w:rFonts w:cstheme="minorBidi"/>
        </w:rPr>
      </w:r>
      <w:r w:rsidR="00D0322E">
        <w:rPr>
          <w:rFonts w:cstheme="minorBidi"/>
        </w:rPr>
        <w:fldChar w:fldCharType="separate"/>
      </w:r>
      <w:r w:rsidR="003133FB">
        <w:t xml:space="preserve">Figure </w:t>
      </w:r>
      <w:r w:rsidR="003133FB">
        <w:rPr>
          <w:noProof/>
        </w:rPr>
        <w:t>24</w:t>
      </w:r>
      <w:r w:rsidR="00D0322E">
        <w:rPr>
          <w:rFonts w:cstheme="minorBidi"/>
        </w:rPr>
        <w:fldChar w:fldCharType="end"/>
      </w:r>
      <w:r w:rsidR="00D0322E">
        <w:rPr>
          <w:rFonts w:cstheme="minorBidi"/>
        </w:rPr>
        <w:t xml:space="preserve"> </w:t>
      </w:r>
      <w:r w:rsidRPr="00FE7001" w:rsidR="00FE7001">
        <w:rPr>
          <w:rFonts w:cstheme="minorBidi"/>
        </w:rPr>
        <w:t>below. Overall, this approach allowed for a convenient and streamlined process for transferring experiment data to the user</w:t>
      </w:r>
      <w:r w:rsidR="00D55B0D">
        <w:rPr>
          <w:rFonts w:cstheme="minorBidi"/>
        </w:rPr>
        <w:t xml:space="preserve"> (as seen in the screenshot in </w:t>
      </w:r>
      <w:r w:rsidR="00D0322E">
        <w:rPr>
          <w:rFonts w:cstheme="minorBidi"/>
        </w:rPr>
        <w:fldChar w:fldCharType="begin"/>
      </w:r>
      <w:r w:rsidR="00D0322E">
        <w:rPr>
          <w:rFonts w:cstheme="minorBidi"/>
        </w:rPr>
        <w:instrText xml:space="preserve"> REF _Ref131393388 \h </w:instrText>
      </w:r>
      <w:r w:rsidR="00D0322E">
        <w:rPr>
          <w:rFonts w:cstheme="minorBidi"/>
        </w:rPr>
      </w:r>
      <w:r w:rsidR="00D0322E">
        <w:rPr>
          <w:rFonts w:cstheme="minorBidi"/>
        </w:rPr>
        <w:fldChar w:fldCharType="separate"/>
      </w:r>
      <w:r w:rsidR="003133FB">
        <w:t xml:space="preserve">Figure </w:t>
      </w:r>
      <w:r w:rsidR="003133FB">
        <w:rPr>
          <w:noProof/>
        </w:rPr>
        <w:t>25</w:t>
      </w:r>
      <w:r w:rsidR="00D0322E">
        <w:rPr>
          <w:rFonts w:cstheme="minorBidi"/>
        </w:rPr>
        <w:fldChar w:fldCharType="end"/>
      </w:r>
      <w:r w:rsidR="00D55B0D">
        <w:rPr>
          <w:rFonts w:cstheme="minorBidi"/>
        </w:rPr>
        <w:t>)</w:t>
      </w:r>
      <w:r w:rsidRPr="00FE7001" w:rsidR="00FE7001">
        <w:rPr>
          <w:rFonts w:cstheme="minorBidi"/>
        </w:rPr>
        <w:t>.</w:t>
      </w:r>
      <w:r w:rsidR="000A391C">
        <w:rPr>
          <w:rFonts w:cstheme="minorBidi"/>
        </w:rPr>
        <w:t xml:space="preserve"> </w:t>
      </w:r>
      <w:r w:rsidRPr="00C400E3" w:rsidR="00DC02C4">
        <w:rPr>
          <w:rFonts w:cstheme="minorBidi"/>
        </w:rPr>
        <w:t>All</w:t>
      </w:r>
      <w:r w:rsidRPr="00C400E3" w:rsidR="00C400E3">
        <w:rPr>
          <w:rFonts w:cstheme="minorBidi"/>
        </w:rPr>
        <w:t xml:space="preserve"> the described process, including the automatic conversion of .</w:t>
      </w:r>
      <w:proofErr w:type="spellStart"/>
      <w:r w:rsidRPr="00C400E3" w:rsidR="00C400E3">
        <w:rPr>
          <w:rFonts w:cstheme="minorBidi"/>
        </w:rPr>
        <w:t>db</w:t>
      </w:r>
      <w:proofErr w:type="spellEnd"/>
      <w:r w:rsidRPr="00C400E3" w:rsidR="00C400E3">
        <w:rPr>
          <w:rFonts w:cstheme="minorBidi"/>
        </w:rPr>
        <w:t xml:space="preserve"> file to .csv, attachment to an email, and transfer to the user's email address, was made possible through the creation of a third Python file that incorporated the necessary functions utilized in this process.</w:t>
      </w:r>
      <w:r w:rsidRPr="00591771" w:rsidR="00591771">
        <w:rPr>
          <w:noProof/>
          <w:lang w:val="en-CA"/>
        </w:rPr>
        <w:t xml:space="preserve"> </w:t>
      </w:r>
    </w:p>
    <w:p w:rsidR="004739E8" w:rsidP="004739E8" w:rsidRDefault="00591771" w14:paraId="3313E242" w14:textId="77777777">
      <w:pPr>
        <w:keepNext/>
      </w:pPr>
      <w:r w:rsidRPr="00640D6E">
        <w:rPr>
          <w:noProof/>
          <w:lang w:val="en-CA"/>
        </w:rPr>
        <w:lastRenderedPageBreak/>
        <w:drawing>
          <wp:inline distT="0" distB="0" distL="0" distR="0" wp14:anchorId="410F78CA" wp14:editId="1FE06CAC">
            <wp:extent cx="6038833" cy="885825"/>
            <wp:effectExtent l="0" t="0" r="635"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67"/>
                    <a:stretch>
                      <a:fillRect/>
                    </a:stretch>
                  </pic:blipFill>
                  <pic:spPr>
                    <a:xfrm>
                      <a:off x="0" y="0"/>
                      <a:ext cx="6101209" cy="894975"/>
                    </a:xfrm>
                    <a:prstGeom prst="rect">
                      <a:avLst/>
                    </a:prstGeom>
                  </pic:spPr>
                </pic:pic>
              </a:graphicData>
            </a:graphic>
          </wp:inline>
        </w:drawing>
      </w:r>
    </w:p>
    <w:p w:rsidR="00C400E3" w:rsidP="004739E8" w:rsidRDefault="004739E8" w14:paraId="1B79E48D" w14:textId="182CB8C1">
      <w:pPr>
        <w:pStyle w:val="Caption"/>
        <w:jc w:val="center"/>
      </w:pPr>
      <w:bookmarkStart w:name="_Ref131377497" w:id="343"/>
      <w:bookmarkStart w:name="_Ref131393295" w:id="344"/>
      <w:bookmarkStart w:name="_Toc131499130" w:id="345"/>
      <w:r>
        <w:t xml:space="preserve">Figure </w:t>
      </w:r>
      <w:r>
        <w:fldChar w:fldCharType="begin"/>
      </w:r>
      <w:r>
        <w:instrText>SEQ Figure \* ARABIC</w:instrText>
      </w:r>
      <w:r>
        <w:fldChar w:fldCharType="separate"/>
      </w:r>
      <w:r w:rsidR="003133FB">
        <w:rPr>
          <w:noProof/>
        </w:rPr>
        <w:t>24</w:t>
      </w:r>
      <w:r>
        <w:fldChar w:fldCharType="end"/>
      </w:r>
      <w:bookmarkEnd w:id="343"/>
      <w:r>
        <w:t xml:space="preserve"> </w:t>
      </w:r>
      <w:r w:rsidR="00DF71A2">
        <w:t xml:space="preserve">– </w:t>
      </w:r>
      <w:commentRangeStart w:id="346"/>
      <w:r>
        <w:t>Databas</w:t>
      </w:r>
      <w:commentRangeEnd w:id="346"/>
      <w:r w:rsidR="00DB3239">
        <w:rPr>
          <w:rStyle w:val="CommentReference"/>
          <w:i w:val="0"/>
          <w:iCs/>
          <w:color w:val="auto"/>
        </w:rPr>
        <w:commentReference w:id="346"/>
      </w:r>
      <w:r>
        <w:t>e</w:t>
      </w:r>
      <w:r w:rsidR="00DF71A2">
        <w:t xml:space="preserve"> </w:t>
      </w:r>
      <w:r>
        <w:t>file as an excel spreadsheet.</w:t>
      </w:r>
      <w:bookmarkEnd w:id="344"/>
      <w:bookmarkEnd w:id="345"/>
    </w:p>
    <w:p w:rsidR="00FE36C7" w:rsidP="00FE36C7" w:rsidRDefault="00876947" w14:paraId="599CF1AD" w14:textId="77777777">
      <w:pPr>
        <w:keepNext/>
      </w:pPr>
      <w:r w:rsidRPr="00876947">
        <w:rPr>
          <w:rFonts w:cstheme="minorBidi"/>
          <w:noProof/>
        </w:rPr>
        <w:drawing>
          <wp:inline distT="0" distB="0" distL="0" distR="0" wp14:anchorId="5EA6D3B9" wp14:editId="1FD49EBB">
            <wp:extent cx="5943600" cy="254254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stretch>
                      <a:fillRect/>
                    </a:stretch>
                  </pic:blipFill>
                  <pic:spPr>
                    <a:xfrm>
                      <a:off x="0" y="0"/>
                      <a:ext cx="5943600" cy="2542540"/>
                    </a:xfrm>
                    <a:prstGeom prst="rect">
                      <a:avLst/>
                    </a:prstGeom>
                  </pic:spPr>
                </pic:pic>
              </a:graphicData>
            </a:graphic>
          </wp:inline>
        </w:drawing>
      </w:r>
    </w:p>
    <w:p w:rsidR="00876947" w:rsidP="00FE36C7" w:rsidRDefault="00FE36C7" w14:paraId="265EF402" w14:textId="12A08F53">
      <w:pPr>
        <w:pStyle w:val="Caption"/>
        <w:jc w:val="center"/>
      </w:pPr>
      <w:bookmarkStart w:name="_Ref131393388" w:id="348"/>
      <w:bookmarkStart w:name="_Toc131499131" w:id="349"/>
      <w:r>
        <w:t xml:space="preserve">Figure </w:t>
      </w:r>
      <w:r>
        <w:fldChar w:fldCharType="begin"/>
      </w:r>
      <w:r>
        <w:instrText>SEQ Figure \* ARABIC</w:instrText>
      </w:r>
      <w:r>
        <w:fldChar w:fldCharType="separate"/>
      </w:r>
      <w:r w:rsidR="003133FB">
        <w:rPr>
          <w:noProof/>
        </w:rPr>
        <w:t>25</w:t>
      </w:r>
      <w:r>
        <w:fldChar w:fldCharType="end"/>
      </w:r>
      <w:bookmarkEnd w:id="348"/>
      <w:r>
        <w:t xml:space="preserve"> </w:t>
      </w:r>
      <w:r w:rsidR="00DF71A2">
        <w:t xml:space="preserve">– </w:t>
      </w:r>
      <w:r>
        <w:t>Received</w:t>
      </w:r>
      <w:r w:rsidR="00DF71A2">
        <w:t xml:space="preserve"> </w:t>
      </w:r>
      <w:r>
        <w:t>email containing attached database file as excel spreadsheet.</w:t>
      </w:r>
      <w:bookmarkEnd w:id="349"/>
    </w:p>
    <w:p w:rsidR="008D4910" w:rsidP="007C7A07" w:rsidRDefault="008D4910" w14:paraId="2EE14983" w14:textId="77777777">
      <w:pPr>
        <w:rPr>
          <w:rFonts w:cstheme="minorBidi"/>
        </w:rPr>
      </w:pPr>
      <w:r w:rsidRPr="008D4910">
        <w:rPr>
          <w:rFonts w:cstheme="minorBidi"/>
        </w:rPr>
        <w:t>During the development process for the database, a couple of obstacles were encountered. The initial approach was to automatically send emails with attachments using Google's SMTP server, which is a widely used method for sending emails from a Gmail account to other email clients using a Python script. Typically, this server only requires a username and password for authentication. However, since May 2022, two-factor authentication has been required on all Google accounts, which involves linking a functional cell phone number to the account ​[21]​. A workaround that didn't require a phone number for privacy reasons was attempted but proved unsuccessful within the time constraints of the semester. Consequently, a cell phone number was used to enable the email-sending process.</w:t>
      </w:r>
    </w:p>
    <w:p w:rsidR="007063F9" w:rsidP="007C7A07" w:rsidRDefault="008B09A4" w14:paraId="3811F1C1" w14:textId="175FEA46">
      <w:pPr>
        <w:rPr>
          <w:rFonts w:cstheme="minorBidi"/>
          <w:color w:val="FF0000"/>
        </w:rPr>
      </w:pPr>
      <w:r>
        <w:rPr>
          <w:rFonts w:cstheme="minorBidi"/>
        </w:rPr>
        <w:t xml:space="preserve">Additionally, as mentioned earlier in </w:t>
      </w:r>
      <w:r w:rsidR="00895D16">
        <w:rPr>
          <w:rFonts w:cstheme="minorBidi"/>
        </w:rPr>
        <w:t>Section</w:t>
      </w:r>
      <w:r>
        <w:rPr>
          <w:rFonts w:cstheme="minorBidi"/>
        </w:rPr>
        <w:t xml:space="preserve"> </w:t>
      </w:r>
      <w:r w:rsidR="00BA6FE7">
        <w:rPr>
          <w:rFonts w:cstheme="minorBidi"/>
        </w:rPr>
        <w:fldChar w:fldCharType="begin"/>
      </w:r>
      <w:r w:rsidR="00BA6FE7">
        <w:rPr>
          <w:rFonts w:cstheme="minorBidi"/>
        </w:rPr>
        <w:instrText xml:space="preserve"> REF _Ref131381092 \n \h </w:instrText>
      </w:r>
      <w:r w:rsidR="00BA6FE7">
        <w:rPr>
          <w:rFonts w:cstheme="minorBidi"/>
        </w:rPr>
      </w:r>
      <w:r w:rsidR="00BA6FE7">
        <w:rPr>
          <w:rFonts w:cstheme="minorBidi"/>
        </w:rPr>
        <w:fldChar w:fldCharType="separate"/>
      </w:r>
      <w:r w:rsidR="003133FB">
        <w:rPr>
          <w:rFonts w:cstheme="minorBidi"/>
        </w:rPr>
        <w:t>4.4</w:t>
      </w:r>
      <w:r w:rsidR="00BA6FE7">
        <w:rPr>
          <w:rFonts w:cstheme="minorBidi"/>
        </w:rPr>
        <w:fldChar w:fldCharType="end"/>
      </w:r>
      <w:r>
        <w:rPr>
          <w:rFonts w:cstheme="minorBidi"/>
        </w:rPr>
        <w:t xml:space="preserve">, </w:t>
      </w:r>
      <w:r w:rsidR="00443BF8">
        <w:rPr>
          <w:rFonts w:cstheme="minorBidi"/>
        </w:rPr>
        <w:t xml:space="preserve">initial attempt to implement </w:t>
      </w:r>
      <w:r w:rsidR="00866775">
        <w:rPr>
          <w:rFonts w:cstheme="minorBidi"/>
        </w:rPr>
        <w:t>the</w:t>
      </w:r>
      <w:r w:rsidR="00443BF8">
        <w:rPr>
          <w:rFonts w:cstheme="minorBidi"/>
        </w:rPr>
        <w:t xml:space="preserve"> database involved</w:t>
      </w:r>
      <w:r w:rsidR="007E2763">
        <w:rPr>
          <w:rFonts w:cstheme="minorBidi"/>
        </w:rPr>
        <w:t xml:space="preserve"> using MySQL. However, we discovered</w:t>
      </w:r>
      <w:r w:rsidR="005F411C">
        <w:rPr>
          <w:rFonts w:cstheme="minorBidi"/>
        </w:rPr>
        <w:t xml:space="preserve"> that its implementation on the Raspberry Pi used a fork of MariaDB, which added complexity to the task</w:t>
      </w:r>
      <w:r w:rsidR="0047184F">
        <w:rPr>
          <w:rFonts w:cstheme="minorBidi"/>
        </w:rPr>
        <w:t xml:space="preserve"> </w:t>
      </w:r>
      <w:r w:rsidR="002D0EC7">
        <w:rPr>
          <w:rFonts w:cstheme="minorBidi"/>
        </w:rPr>
        <w:t>and</w:t>
      </w:r>
      <w:r w:rsidR="0047184F">
        <w:rPr>
          <w:rFonts w:cstheme="minorBidi"/>
        </w:rPr>
        <w:t xml:space="preserve"> would have likely delayed development. Furthermore, a lack of </w:t>
      </w:r>
      <w:r w:rsidR="00512694">
        <w:rPr>
          <w:rFonts w:cstheme="minorBidi"/>
        </w:rPr>
        <w:t>doc</w:t>
      </w:r>
      <w:r w:rsidR="0047184F">
        <w:rPr>
          <w:rFonts w:cstheme="minorBidi"/>
        </w:rPr>
        <w:t xml:space="preserve">umentation available to guide us through the </w:t>
      </w:r>
      <w:r w:rsidR="00512694">
        <w:rPr>
          <w:rFonts w:cstheme="minorBidi"/>
        </w:rPr>
        <w:t>implementation process would have made it difficult to troubleshoot issues as they arose.</w:t>
      </w:r>
      <w:r w:rsidR="002D0EC7">
        <w:rPr>
          <w:rFonts w:cstheme="minorBidi"/>
        </w:rPr>
        <w:t xml:space="preserve"> Therefore, </w:t>
      </w:r>
      <w:r w:rsidR="002842B7">
        <w:rPr>
          <w:rFonts w:cstheme="minorBidi"/>
        </w:rPr>
        <w:t>an ultimate</w:t>
      </w:r>
      <w:r w:rsidR="004E2883">
        <w:rPr>
          <w:rFonts w:cstheme="minorBidi"/>
        </w:rPr>
        <w:t xml:space="preserve"> decision to use SQLite </w:t>
      </w:r>
      <w:r w:rsidR="002842B7">
        <w:rPr>
          <w:rFonts w:cstheme="minorBidi"/>
        </w:rPr>
        <w:t>was made</w:t>
      </w:r>
      <w:r w:rsidR="004E2883">
        <w:rPr>
          <w:rFonts w:cstheme="minorBidi"/>
        </w:rPr>
        <w:t>. While this solution</w:t>
      </w:r>
      <w:r w:rsidR="00021FC6">
        <w:rPr>
          <w:rFonts w:cstheme="minorBidi"/>
        </w:rPr>
        <w:t xml:space="preserve"> may not have had </w:t>
      </w:r>
      <w:r w:rsidR="005E782C">
        <w:rPr>
          <w:rFonts w:cstheme="minorBidi"/>
        </w:rPr>
        <w:t>all</w:t>
      </w:r>
      <w:r w:rsidR="00021FC6">
        <w:rPr>
          <w:rFonts w:cstheme="minorBidi"/>
        </w:rPr>
        <w:t xml:space="preserve"> the functionality that MySQL could have offered, its straightforward implementation process was the best course of action given the time constraints of the </w:t>
      </w:r>
      <w:r w:rsidR="007061AC">
        <w:rPr>
          <w:rFonts w:cstheme="minorBidi"/>
        </w:rPr>
        <w:t>deliverables over the semester</w:t>
      </w:r>
      <w:r w:rsidR="00021FC6">
        <w:rPr>
          <w:rFonts w:cstheme="minorBidi"/>
        </w:rPr>
        <w:t>.</w:t>
      </w:r>
      <w:r w:rsidR="00F40978">
        <w:rPr>
          <w:rFonts w:cstheme="minorBidi"/>
        </w:rPr>
        <w:t xml:space="preserve"> A more elaborate explanation of the benefits we traded </w:t>
      </w:r>
      <w:r w:rsidR="005E782C">
        <w:rPr>
          <w:rFonts w:cstheme="minorBidi"/>
        </w:rPr>
        <w:t xml:space="preserve">is listed later in </w:t>
      </w:r>
      <w:r w:rsidR="009E6F59">
        <w:rPr>
          <w:rFonts w:cstheme="minorBidi"/>
        </w:rPr>
        <w:t xml:space="preserve">section </w:t>
      </w:r>
      <w:r w:rsidR="009E6F59">
        <w:rPr>
          <w:rFonts w:cstheme="minorBidi"/>
        </w:rPr>
        <w:fldChar w:fldCharType="begin"/>
      </w:r>
      <w:r w:rsidR="009E6F59">
        <w:rPr>
          <w:rFonts w:cstheme="minorBidi"/>
        </w:rPr>
        <w:instrText xml:space="preserve"> REF _Ref131381067 \r \h </w:instrText>
      </w:r>
      <w:r w:rsidR="009E6F59">
        <w:rPr>
          <w:rFonts w:cstheme="minorBidi"/>
        </w:rPr>
      </w:r>
      <w:r w:rsidR="009E6F59">
        <w:rPr>
          <w:rFonts w:cstheme="minorBidi"/>
        </w:rPr>
        <w:fldChar w:fldCharType="separate"/>
      </w:r>
      <w:r w:rsidR="003133FB">
        <w:rPr>
          <w:rFonts w:cstheme="minorBidi"/>
        </w:rPr>
        <w:t>6.4</w:t>
      </w:r>
      <w:r w:rsidR="009E6F59">
        <w:rPr>
          <w:rFonts w:cstheme="minorBidi"/>
        </w:rPr>
        <w:fldChar w:fldCharType="end"/>
      </w:r>
      <w:r w:rsidR="009E6F59">
        <w:rPr>
          <w:rFonts w:cstheme="minorBidi"/>
        </w:rPr>
        <w:t xml:space="preserve"> </w:t>
      </w:r>
      <w:r w:rsidR="005E782C">
        <w:rPr>
          <w:rFonts w:cstheme="minorBidi"/>
        </w:rPr>
        <w:t xml:space="preserve">of this report. </w:t>
      </w:r>
    </w:p>
    <w:p w:rsidRPr="00163089" w:rsidR="00755F1E" w:rsidP="0050368C" w:rsidRDefault="00820868" w14:paraId="7539AEEA" w14:textId="44FB97A8">
      <w:pPr>
        <w:pStyle w:val="Heading2"/>
      </w:pPr>
      <w:bookmarkStart w:name="_Toc131499193" w:id="350"/>
      <w:r>
        <w:lastRenderedPageBreak/>
        <w:t>User Interface</w:t>
      </w:r>
      <w:commentRangeStart w:id="351"/>
      <w:commentRangeStart w:id="352"/>
      <w:commentRangeEnd w:id="351"/>
      <w:r w:rsidR="00CC4409">
        <w:rPr>
          <w:rStyle w:val="CommentReference"/>
          <w:rFonts w:eastAsiaTheme="minorHAnsi" w:cstheme="minorBidi"/>
          <w:bCs w:val="0"/>
          <w:color w:val="auto"/>
        </w:rPr>
        <w:commentReference w:id="351"/>
      </w:r>
      <w:commentRangeEnd w:id="352"/>
      <w:r w:rsidR="00274330">
        <w:rPr>
          <w:rStyle w:val="CommentReference"/>
          <w:rFonts w:eastAsiaTheme="minorHAnsi" w:cstheme="minorBidi"/>
          <w:bCs w:val="0"/>
          <w:color w:val="auto"/>
        </w:rPr>
        <w:commentReference w:id="352"/>
      </w:r>
      <w:bookmarkEnd w:id="350"/>
    </w:p>
    <w:p w:rsidRPr="00AF3799" w:rsidR="00755F1E" w:rsidP="0050368C" w:rsidRDefault="00755F1E" w14:paraId="40F84C9B" w14:textId="2EAA70E4">
      <w:pPr>
        <w:rPr>
          <w:rFonts w:cstheme="minorHAnsi"/>
        </w:rPr>
      </w:pPr>
      <w:r w:rsidRPr="00AF3799">
        <w:rPr>
          <w:rFonts w:cstheme="minorHAnsi"/>
        </w:rPr>
        <w:t xml:space="preserve">The </w:t>
      </w:r>
      <w:r w:rsidR="00820868">
        <w:rPr>
          <w:rFonts w:cstheme="minorHAnsi"/>
        </w:rPr>
        <w:t>User Interface</w:t>
      </w:r>
      <w:r w:rsidRPr="00AF3799">
        <w:rPr>
          <w:rFonts w:cstheme="minorHAnsi"/>
        </w:rPr>
        <w:t xml:space="preserve"> (UI) </w:t>
      </w:r>
      <w:r w:rsidR="00061DC0">
        <w:rPr>
          <w:rFonts w:cstheme="minorHAnsi"/>
        </w:rPr>
        <w:t xml:space="preserve">provides a way that </w:t>
      </w:r>
      <w:r w:rsidRPr="00AF3799">
        <w:rPr>
          <w:rFonts w:cstheme="minorHAnsi"/>
        </w:rPr>
        <w:t>a user can interact with our device; therefore, it must be designed for efficiency and simplicity. Our design philosophy is to create a</w:t>
      </w:r>
      <w:r w:rsidR="00873D9A">
        <w:rPr>
          <w:rFonts w:cstheme="minorHAnsi"/>
        </w:rPr>
        <w:t xml:space="preserve">n </w:t>
      </w:r>
      <w:r w:rsidRPr="00AF3799">
        <w:rPr>
          <w:rFonts w:cstheme="minorHAnsi"/>
        </w:rPr>
        <w:t xml:space="preserve">interface </w:t>
      </w:r>
      <w:r w:rsidR="00581587">
        <w:rPr>
          <w:rFonts w:cstheme="minorHAnsi"/>
        </w:rPr>
        <w:t>that is simple and highly functional</w:t>
      </w:r>
      <w:r w:rsidR="00B77703">
        <w:rPr>
          <w:rFonts w:cstheme="minorHAnsi"/>
        </w:rPr>
        <w:t xml:space="preserve"> </w:t>
      </w:r>
      <w:r w:rsidRPr="00AF3799">
        <w:rPr>
          <w:rFonts w:cstheme="minorHAnsi"/>
        </w:rPr>
        <w:t xml:space="preserve">which </w:t>
      </w:r>
      <w:r w:rsidRPr="00AF3799" w:rsidR="000E2E17">
        <w:rPr>
          <w:rFonts w:cstheme="minorHAnsi"/>
        </w:rPr>
        <w:t>always allows for full control over the experiment and its parameters</w:t>
      </w:r>
      <w:r w:rsidR="00581587">
        <w:rPr>
          <w:rFonts w:cstheme="minorHAnsi"/>
        </w:rPr>
        <w:t>.</w:t>
      </w:r>
    </w:p>
    <w:p w:rsidR="00CF0064" w:rsidP="00CF0064" w:rsidRDefault="00755F1E" w14:paraId="232D11E1" w14:textId="085D75F6">
      <w:pPr>
        <w:rPr>
          <w:rFonts w:cstheme="minorHAnsi"/>
        </w:rPr>
      </w:pPr>
      <w:r w:rsidRPr="00AF3799">
        <w:rPr>
          <w:rFonts w:cstheme="minorHAnsi"/>
        </w:rPr>
        <w:t>The framework and language to be used in the building of this UI is PyQT</w:t>
      </w:r>
      <w:r w:rsidR="007C5DD4">
        <w:rPr>
          <w:rFonts w:cstheme="minorHAnsi"/>
        </w:rPr>
        <w:t>5</w:t>
      </w:r>
      <w:r w:rsidRPr="00AF3799">
        <w:rPr>
          <w:rFonts w:cstheme="minorHAnsi"/>
        </w:rPr>
        <w:t xml:space="preserve"> and Python respectively. A great feature of PyQt</w:t>
      </w:r>
      <w:r w:rsidR="007C5DD4">
        <w:rPr>
          <w:rFonts w:cstheme="minorHAnsi"/>
        </w:rPr>
        <w:t>5</w:t>
      </w:r>
      <w:r w:rsidRPr="00AF3799">
        <w:rPr>
          <w:rFonts w:cstheme="minorHAnsi"/>
        </w:rPr>
        <w:t xml:space="preserve"> is its </w:t>
      </w:r>
      <w:r w:rsidR="00437285">
        <w:rPr>
          <w:rFonts w:cstheme="minorHAnsi"/>
        </w:rPr>
        <w:t>Qt</w:t>
      </w:r>
      <w:r w:rsidRPr="00AF3799">
        <w:rPr>
          <w:rFonts w:cstheme="minorHAnsi"/>
        </w:rPr>
        <w:t xml:space="preserve"> </w:t>
      </w:r>
      <w:r w:rsidRPr="00AF3799" w:rsidR="00EE6A65">
        <w:rPr>
          <w:rFonts w:cstheme="minorHAnsi"/>
        </w:rPr>
        <w:t>design</w:t>
      </w:r>
      <w:r w:rsidR="000F6F7A">
        <w:rPr>
          <w:rFonts w:cstheme="minorHAnsi"/>
        </w:rPr>
        <w:t>er</w:t>
      </w:r>
      <w:r w:rsidRPr="00AF3799">
        <w:rPr>
          <w:rFonts w:cstheme="minorHAnsi"/>
        </w:rPr>
        <w:t xml:space="preserve"> which allow</w:t>
      </w:r>
      <w:r w:rsidR="00437285">
        <w:rPr>
          <w:rFonts w:cstheme="minorHAnsi"/>
        </w:rPr>
        <w:t>ed</w:t>
      </w:r>
      <w:r w:rsidRPr="00AF3799">
        <w:rPr>
          <w:rFonts w:cstheme="minorHAnsi"/>
        </w:rPr>
        <w:t xml:space="preserve"> for real-time designing of the UI on a 2D plane to then add functionality using code. This streamline</w:t>
      </w:r>
      <w:r w:rsidR="00437285">
        <w:rPr>
          <w:rFonts w:cstheme="minorHAnsi"/>
        </w:rPr>
        <w:t>d</w:t>
      </w:r>
      <w:r w:rsidRPr="00AF3799">
        <w:rPr>
          <w:rFonts w:cstheme="minorHAnsi"/>
        </w:rPr>
        <w:t xml:space="preserve"> the process</w:t>
      </w:r>
      <w:r w:rsidR="0075362F">
        <w:rPr>
          <w:rFonts w:cstheme="minorHAnsi"/>
        </w:rPr>
        <w:t xml:space="preserve"> of building</w:t>
      </w:r>
      <w:r w:rsidRPr="00AF3799">
        <w:rPr>
          <w:rFonts w:cstheme="minorHAnsi"/>
        </w:rPr>
        <w:t xml:space="preserve"> the UI </w:t>
      </w:r>
      <w:r w:rsidR="0075362F">
        <w:rPr>
          <w:rFonts w:cstheme="minorHAnsi"/>
        </w:rPr>
        <w:t>greatly</w:t>
      </w:r>
      <w:r w:rsidRPr="00AF3799">
        <w:rPr>
          <w:rFonts w:cstheme="minorHAnsi"/>
        </w:rPr>
        <w:t xml:space="preserve"> and allow</w:t>
      </w:r>
      <w:r w:rsidR="0075362F">
        <w:rPr>
          <w:rFonts w:cstheme="minorHAnsi"/>
        </w:rPr>
        <w:t>ed</w:t>
      </w:r>
      <w:r w:rsidRPr="00AF3799">
        <w:rPr>
          <w:rFonts w:cstheme="minorHAnsi"/>
        </w:rPr>
        <w:t xml:space="preserve"> for designs that </w:t>
      </w:r>
      <w:r w:rsidR="0075362F">
        <w:rPr>
          <w:rFonts w:cstheme="minorHAnsi"/>
        </w:rPr>
        <w:t>were</w:t>
      </w:r>
      <w:r w:rsidRPr="00AF3799">
        <w:rPr>
          <w:rFonts w:cstheme="minorHAnsi"/>
        </w:rPr>
        <w:t xml:space="preserve"> not as </w:t>
      </w:r>
      <w:r w:rsidR="0075362F">
        <w:rPr>
          <w:rFonts w:cstheme="minorHAnsi"/>
        </w:rPr>
        <w:t xml:space="preserve">easily </w:t>
      </w:r>
      <w:r w:rsidRPr="00AF3799">
        <w:rPr>
          <w:rFonts w:cstheme="minorHAnsi"/>
        </w:rPr>
        <w:t xml:space="preserve">achievable </w:t>
      </w:r>
      <w:r w:rsidR="0075362F">
        <w:rPr>
          <w:rFonts w:cstheme="minorHAnsi"/>
        </w:rPr>
        <w:t>using</w:t>
      </w:r>
      <w:r w:rsidRPr="00AF3799">
        <w:rPr>
          <w:rFonts w:cstheme="minorHAnsi"/>
        </w:rPr>
        <w:t xml:space="preserve"> a pure code </w:t>
      </w:r>
      <w:r w:rsidR="0075362F">
        <w:rPr>
          <w:rFonts w:cstheme="minorHAnsi"/>
        </w:rPr>
        <w:t>approach</w:t>
      </w:r>
      <w:r w:rsidRPr="00AF3799">
        <w:rPr>
          <w:rFonts w:cstheme="minorHAnsi"/>
        </w:rPr>
        <w:t>.</w:t>
      </w:r>
    </w:p>
    <w:p w:rsidRPr="00AF3799" w:rsidR="005442FE" w:rsidP="00CF0064" w:rsidRDefault="005442FE" w14:paraId="4E931D05" w14:textId="77777777">
      <w:pPr>
        <w:rPr>
          <w:rFonts w:cstheme="minorHAnsi"/>
        </w:rPr>
      </w:pPr>
    </w:p>
    <w:p w:rsidR="00755F1E" w:rsidP="00DE0E5A" w:rsidRDefault="00DE0E5A" w14:paraId="5871FC45" w14:textId="6DC699E8">
      <w:r>
        <w:rPr>
          <w:noProof/>
        </w:rPr>
        <w:drawing>
          <wp:inline distT="0" distB="0" distL="0" distR="0" wp14:anchorId="420B4CFB" wp14:editId="0CB9827B">
            <wp:extent cx="5931329" cy="3500755"/>
            <wp:effectExtent l="0" t="0" r="0" b="4445"/>
            <wp:docPr id="78155100" name="Picture 7815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100" name="Picture 7815510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1329" cy="3500755"/>
                    </a:xfrm>
                    <a:prstGeom prst="rect">
                      <a:avLst/>
                    </a:prstGeom>
                    <a:noFill/>
                    <a:ln>
                      <a:noFill/>
                    </a:ln>
                  </pic:spPr>
                </pic:pic>
              </a:graphicData>
            </a:graphic>
          </wp:inline>
        </w:drawing>
      </w:r>
    </w:p>
    <w:p w:rsidR="00755F1E" w:rsidP="009A2E94" w:rsidRDefault="00755F1E" w14:paraId="579932A1" w14:textId="4443347E">
      <w:pPr>
        <w:pStyle w:val="Caption"/>
        <w:jc w:val="center"/>
      </w:pPr>
      <w:bookmarkStart w:name="_Ref117268783" w:id="354"/>
      <w:bookmarkStart w:name="_Toc131499132" w:id="355"/>
      <w:commentRangeStart w:id="356"/>
      <w:r>
        <w:t xml:space="preserve">Figure </w:t>
      </w:r>
      <w:r>
        <w:fldChar w:fldCharType="begin"/>
      </w:r>
      <w:r>
        <w:instrText>SEQ Figure \* ARABIC</w:instrText>
      </w:r>
      <w:r>
        <w:fldChar w:fldCharType="separate"/>
      </w:r>
      <w:r w:rsidR="003133FB">
        <w:rPr>
          <w:noProof/>
        </w:rPr>
        <w:t>26</w:t>
      </w:r>
      <w:r>
        <w:fldChar w:fldCharType="end"/>
      </w:r>
      <w:bookmarkEnd w:id="354"/>
      <w:r w:rsidR="00F10A6C">
        <w:t xml:space="preserve"> </w:t>
      </w:r>
      <w:r w:rsidR="00E55C40">
        <w:t>–</w:t>
      </w:r>
      <w:r>
        <w:t xml:space="preserve"> Home</w:t>
      </w:r>
      <w:r w:rsidR="00E55C40">
        <w:t xml:space="preserve"> </w:t>
      </w:r>
      <w:r>
        <w:t>screen UI</w:t>
      </w:r>
      <w:bookmarkEnd w:id="355"/>
      <w:commentRangeEnd w:id="356"/>
      <w:r w:rsidR="00F221B2">
        <w:rPr>
          <w:rStyle w:val="CommentReference"/>
          <w:i w:val="0"/>
          <w:iCs/>
          <w:color w:val="auto"/>
        </w:rPr>
        <w:commentReference w:id="356"/>
      </w:r>
    </w:p>
    <w:p w:rsidR="009A2E94" w:rsidP="009A2E94" w:rsidRDefault="009A2E94" w14:paraId="0671A65A" w14:textId="79A8C982">
      <w:pPr>
        <w:rPr>
          <w:lang w:val="en-CA"/>
        </w:rPr>
      </w:pPr>
      <w:r>
        <w:rPr>
          <w:lang w:val="en-CA"/>
        </w:rPr>
        <w:t xml:space="preserve">The </w:t>
      </w:r>
      <w:commentRangeStart w:id="357"/>
      <w:r>
        <w:rPr>
          <w:lang w:val="en-CA"/>
        </w:rPr>
        <w:t>homescreen</w:t>
      </w:r>
      <w:commentRangeEnd w:id="357"/>
      <w:r w:rsidR="009910E7">
        <w:rPr>
          <w:rStyle w:val="CommentReference"/>
          <w:rFonts w:cstheme="minorBidi"/>
          <w:lang w:val="en-CA"/>
        </w:rPr>
        <w:commentReference w:id="357"/>
      </w:r>
      <w:r>
        <w:rPr>
          <w:lang w:val="en-CA"/>
        </w:rPr>
        <w:t xml:space="preserve"> </w:t>
      </w:r>
      <w:r w:rsidR="00677D69">
        <w:rPr>
          <w:lang w:val="en-CA"/>
        </w:rPr>
        <w:t xml:space="preserve">is the main </w:t>
      </w:r>
      <w:r w:rsidR="003E038E">
        <w:rPr>
          <w:lang w:val="en-CA"/>
        </w:rPr>
        <w:t>page</w:t>
      </w:r>
      <w:r w:rsidR="00677D69">
        <w:rPr>
          <w:lang w:val="en-CA"/>
        </w:rPr>
        <w:t xml:space="preserve"> of the system, it houses important </w:t>
      </w:r>
      <w:r w:rsidR="005B6FCD">
        <w:rPr>
          <w:lang w:val="en-CA"/>
        </w:rPr>
        <w:t xml:space="preserve">experiment information such as </w:t>
      </w:r>
      <w:r w:rsidR="00A546BD">
        <w:rPr>
          <w:lang w:val="en-CA"/>
        </w:rPr>
        <w:t xml:space="preserve">the vibrational frequency, elapsed time, </w:t>
      </w:r>
      <w:r w:rsidR="001E1096">
        <w:rPr>
          <w:lang w:val="en-CA"/>
        </w:rPr>
        <w:t>sensor information</w:t>
      </w:r>
      <w:r w:rsidR="00017E64">
        <w:rPr>
          <w:lang w:val="en-CA"/>
        </w:rPr>
        <w:t>, and motor status</w:t>
      </w:r>
      <w:r w:rsidR="001E1096">
        <w:rPr>
          <w:lang w:val="en-CA"/>
        </w:rPr>
        <w:t>. Th</w:t>
      </w:r>
      <w:r w:rsidR="003E1552">
        <w:rPr>
          <w:lang w:val="en-CA"/>
        </w:rPr>
        <w:t>e</w:t>
      </w:r>
      <w:r w:rsidR="001E1096">
        <w:rPr>
          <w:lang w:val="en-CA"/>
        </w:rPr>
        <w:t xml:space="preserve">se data are always displayed for the researcher </w:t>
      </w:r>
      <w:r w:rsidR="003E1552">
        <w:rPr>
          <w:lang w:val="en-CA"/>
        </w:rPr>
        <w:t xml:space="preserve">in a clear manner to allow for quick and easy </w:t>
      </w:r>
      <w:r w:rsidR="00175D7A">
        <w:rPr>
          <w:lang w:val="en-CA"/>
        </w:rPr>
        <w:t>monitoring of the</w:t>
      </w:r>
      <w:r w:rsidR="0083476C">
        <w:rPr>
          <w:lang w:val="en-CA"/>
        </w:rPr>
        <w:t xml:space="preserve"> most important parts of the system. </w:t>
      </w:r>
      <w:r w:rsidR="00DE0E5A">
        <w:rPr>
          <w:lang w:val="en-CA"/>
        </w:rPr>
        <w:t>A graphical view of t</w:t>
      </w:r>
      <w:r w:rsidR="008E18E4">
        <w:rPr>
          <w:lang w:val="en-CA"/>
        </w:rPr>
        <w:t xml:space="preserve">he displacement graph is also provided in the interface </w:t>
      </w:r>
      <w:r w:rsidR="003B003D">
        <w:rPr>
          <w:lang w:val="en-CA"/>
        </w:rPr>
        <w:t xml:space="preserve">as a </w:t>
      </w:r>
      <w:r w:rsidR="0080322A">
        <w:rPr>
          <w:lang w:val="en-CA"/>
        </w:rPr>
        <w:t>quality-of-life</w:t>
      </w:r>
      <w:r w:rsidR="003B003D">
        <w:rPr>
          <w:lang w:val="en-CA"/>
        </w:rPr>
        <w:t xml:space="preserve"> improvement.</w:t>
      </w:r>
    </w:p>
    <w:p w:rsidR="00C07C47" w:rsidP="009A2E94" w:rsidRDefault="00C07C47" w14:paraId="64BB8382" w14:textId="11261F93">
      <w:pPr>
        <w:rPr>
          <w:lang w:val="en-CA"/>
        </w:rPr>
      </w:pPr>
      <w:r>
        <w:rPr>
          <w:lang w:val="en-CA"/>
        </w:rPr>
        <w:t xml:space="preserve">As for design elements, the use of proportions and spacing </w:t>
      </w:r>
      <w:r w:rsidR="00B37B3A">
        <w:rPr>
          <w:lang w:val="en-CA"/>
        </w:rPr>
        <w:t>really helps to design the page in a way that is understandable by the user</w:t>
      </w:r>
      <w:r w:rsidR="00240196">
        <w:rPr>
          <w:lang w:val="en-CA"/>
        </w:rPr>
        <w:t xml:space="preserve">. In </w:t>
      </w:r>
      <w:r w:rsidR="00C32FB5">
        <w:rPr>
          <w:lang w:val="en-CA"/>
        </w:rPr>
        <w:t>addition,</w:t>
      </w:r>
      <w:r w:rsidR="00240196">
        <w:rPr>
          <w:lang w:val="en-CA"/>
        </w:rPr>
        <w:t xml:space="preserve"> the use of different and strong colors to </w:t>
      </w:r>
      <w:r w:rsidR="00040E5E">
        <w:rPr>
          <w:lang w:val="en-CA"/>
        </w:rPr>
        <w:t xml:space="preserve">imply </w:t>
      </w:r>
      <w:r w:rsidR="00040E5E">
        <w:rPr>
          <w:lang w:val="en-CA"/>
        </w:rPr>
        <w:lastRenderedPageBreak/>
        <w:t>a specific function was used to</w:t>
      </w:r>
      <w:r w:rsidR="00E078A9">
        <w:rPr>
          <w:lang w:val="en-CA"/>
        </w:rPr>
        <w:t xml:space="preserve"> further </w:t>
      </w:r>
      <w:r w:rsidR="00A7260F">
        <w:rPr>
          <w:lang w:val="en-CA"/>
        </w:rPr>
        <w:t>enforce certain elements</w:t>
      </w:r>
      <w:r w:rsidR="00C32FB5">
        <w:rPr>
          <w:lang w:val="en-CA"/>
        </w:rPr>
        <w:t>’</w:t>
      </w:r>
      <w:r w:rsidR="00840E75">
        <w:rPr>
          <w:lang w:val="en-CA"/>
        </w:rPr>
        <w:t xml:space="preserve"> functions</w:t>
      </w:r>
      <w:r w:rsidR="001A1441">
        <w:rPr>
          <w:lang w:val="en-CA"/>
        </w:rPr>
        <w:t>, for example the use of green for the start button and red for the stop button</w:t>
      </w:r>
      <w:r w:rsidR="008E71C3">
        <w:rPr>
          <w:lang w:val="en-CA"/>
        </w:rPr>
        <w:t xml:space="preserve">. Both </w:t>
      </w:r>
      <w:r w:rsidR="00A4054B">
        <w:rPr>
          <w:lang w:val="en-CA"/>
        </w:rPr>
        <w:t xml:space="preserve">these </w:t>
      </w:r>
      <w:r w:rsidR="008E71C3">
        <w:rPr>
          <w:lang w:val="en-CA"/>
        </w:rPr>
        <w:t>colors</w:t>
      </w:r>
      <w:r w:rsidR="00A4054B">
        <w:rPr>
          <w:lang w:val="en-CA"/>
        </w:rPr>
        <w:t xml:space="preserve"> are</w:t>
      </w:r>
      <w:r w:rsidR="008E71C3">
        <w:rPr>
          <w:lang w:val="en-CA"/>
        </w:rPr>
        <w:t xml:space="preserve"> usually associated with these functions which makes the user instantly make the correlation and thus make it easier for </w:t>
      </w:r>
      <w:r w:rsidR="00A4054B">
        <w:rPr>
          <w:lang w:val="en-CA"/>
        </w:rPr>
        <w:t>the UI to be understood by the user.</w:t>
      </w:r>
    </w:p>
    <w:p w:rsidR="006F02D0" w:rsidP="006F02D0" w:rsidRDefault="0080322A" w14:paraId="107BA1B8" w14:textId="3C38BDFB">
      <w:pPr>
        <w:rPr>
          <w:lang w:val="en-CA"/>
        </w:rPr>
      </w:pPr>
      <w:r>
        <w:rPr>
          <w:lang w:val="en-CA"/>
        </w:rPr>
        <w:t xml:space="preserve">Using the </w:t>
      </w:r>
      <w:r w:rsidR="006C34CE">
        <w:rPr>
          <w:lang w:val="en-CA"/>
        </w:rPr>
        <w:t xml:space="preserve">home </w:t>
      </w:r>
      <w:proofErr w:type="gramStart"/>
      <w:r w:rsidR="006C34CE">
        <w:rPr>
          <w:lang w:val="en-CA"/>
        </w:rPr>
        <w:t>screen</w:t>
      </w:r>
      <w:proofErr w:type="gramEnd"/>
      <w:r>
        <w:rPr>
          <w:lang w:val="en-CA"/>
        </w:rPr>
        <w:t xml:space="preserve"> you can effectively control </w:t>
      </w:r>
      <w:r w:rsidR="00173457">
        <w:rPr>
          <w:lang w:val="en-CA"/>
        </w:rPr>
        <w:t xml:space="preserve">the experiment status. The controls are clear </w:t>
      </w:r>
      <w:r w:rsidR="007A25B9">
        <w:rPr>
          <w:lang w:val="en-CA"/>
        </w:rPr>
        <w:t xml:space="preserve">and grouped </w:t>
      </w:r>
      <w:r w:rsidR="00CB5D9F">
        <w:rPr>
          <w:lang w:val="en-CA"/>
        </w:rPr>
        <w:t>together at the top right of the page</w:t>
      </w:r>
      <w:r w:rsidR="00412E48">
        <w:rPr>
          <w:lang w:val="en-CA"/>
        </w:rPr>
        <w:t xml:space="preserve">, </w:t>
      </w:r>
      <w:r w:rsidR="00CB5D9F">
        <w:rPr>
          <w:lang w:val="en-CA"/>
        </w:rPr>
        <w:t xml:space="preserve">present and accessible </w:t>
      </w:r>
      <w:proofErr w:type="gramStart"/>
      <w:r w:rsidR="00CB5D9F">
        <w:rPr>
          <w:lang w:val="en-CA"/>
        </w:rPr>
        <w:t>at all times</w:t>
      </w:r>
      <w:proofErr w:type="gramEnd"/>
      <w:r w:rsidR="0019691F">
        <w:rPr>
          <w:lang w:val="en-CA"/>
        </w:rPr>
        <w:t xml:space="preserve"> by the user</w:t>
      </w:r>
      <w:r w:rsidR="00CB5D9F">
        <w:rPr>
          <w:lang w:val="en-CA"/>
        </w:rPr>
        <w:t xml:space="preserve">. </w:t>
      </w:r>
      <w:r w:rsidR="0019691F">
        <w:rPr>
          <w:lang w:val="en-CA"/>
        </w:rPr>
        <w:t xml:space="preserve">A start button </w:t>
      </w:r>
      <w:r w:rsidR="00145E3D">
        <w:rPr>
          <w:lang w:val="en-CA"/>
        </w:rPr>
        <w:t xml:space="preserve">to initiate the experiment, a pause/play button to temporarily pause the experiment, and a stop button </w:t>
      </w:r>
      <w:r w:rsidR="009D0A58">
        <w:rPr>
          <w:lang w:val="en-CA"/>
        </w:rPr>
        <w:t>to completely halt the experiment.</w:t>
      </w:r>
      <w:r w:rsidR="00114173">
        <w:rPr>
          <w:lang w:val="en-CA"/>
        </w:rPr>
        <w:t xml:space="preserve"> Lastly there is a settings </w:t>
      </w:r>
      <w:r w:rsidR="006A32AD">
        <w:rPr>
          <w:lang w:val="en-CA"/>
        </w:rPr>
        <w:t xml:space="preserve">button </w:t>
      </w:r>
      <w:r w:rsidR="00F912EE">
        <w:rPr>
          <w:lang w:val="en-CA"/>
        </w:rPr>
        <w:t>signified by the cog icon</w:t>
      </w:r>
      <w:r w:rsidR="00114173">
        <w:rPr>
          <w:lang w:val="en-CA"/>
        </w:rPr>
        <w:t xml:space="preserve"> that </w:t>
      </w:r>
      <w:r w:rsidR="006A32AD">
        <w:rPr>
          <w:lang w:val="en-CA"/>
        </w:rPr>
        <w:t>navigates the user to the settings page.</w:t>
      </w:r>
    </w:p>
    <w:p w:rsidR="00755F1E" w:rsidP="003C4B14" w:rsidRDefault="00D42EF5" w14:paraId="2B382A8D" w14:textId="142B90EA">
      <w:pPr>
        <w:jc w:val="center"/>
      </w:pPr>
      <w:r>
        <w:t> </w:t>
      </w:r>
      <w:r w:rsidR="00B36C41">
        <w:t> </w:t>
      </w:r>
      <w:r w:rsidR="00FD7651">
        <w:rPr>
          <w:noProof/>
        </w:rPr>
        <w:drawing>
          <wp:inline distT="0" distB="0" distL="0" distR="0" wp14:anchorId="4434F70E" wp14:editId="0BEC3EA8">
            <wp:extent cx="5943600" cy="3445510"/>
            <wp:effectExtent l="0" t="0" r="0" b="2540"/>
            <wp:docPr id="1821043201" name="Picture 182104320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43201" name="Picture 7" descr="A screenshot of a computer&#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445510"/>
                    </a:xfrm>
                    <a:prstGeom prst="rect">
                      <a:avLst/>
                    </a:prstGeom>
                    <a:noFill/>
                    <a:ln>
                      <a:noFill/>
                    </a:ln>
                  </pic:spPr>
                </pic:pic>
              </a:graphicData>
            </a:graphic>
          </wp:inline>
        </w:drawing>
      </w:r>
    </w:p>
    <w:p w:rsidR="00755F1E" w:rsidP="003C4B14" w:rsidRDefault="00755F1E" w14:paraId="24C52875" w14:textId="009C15F5">
      <w:pPr>
        <w:pStyle w:val="Caption"/>
        <w:jc w:val="center"/>
      </w:pPr>
      <w:bookmarkStart w:name="_Ref117268904" w:id="358"/>
      <w:bookmarkStart w:name="_Toc131499133" w:id="359"/>
      <w:r>
        <w:t xml:space="preserve">Figure </w:t>
      </w:r>
      <w:r>
        <w:fldChar w:fldCharType="begin"/>
      </w:r>
      <w:r>
        <w:instrText>SEQ Figure \* ARABIC</w:instrText>
      </w:r>
      <w:r>
        <w:fldChar w:fldCharType="separate"/>
      </w:r>
      <w:r w:rsidR="003133FB">
        <w:rPr>
          <w:noProof/>
        </w:rPr>
        <w:t>27</w:t>
      </w:r>
      <w:r>
        <w:fldChar w:fldCharType="end"/>
      </w:r>
      <w:bookmarkEnd w:id="358"/>
      <w:r w:rsidR="00E55C40">
        <w:t xml:space="preserve"> – </w:t>
      </w:r>
      <w:r>
        <w:t>Settings</w:t>
      </w:r>
      <w:r w:rsidR="00E55C40">
        <w:t xml:space="preserve"> </w:t>
      </w:r>
      <w:r w:rsidR="00B36C41">
        <w:t>Page</w:t>
      </w:r>
      <w:r w:rsidR="00E55C40">
        <w:t xml:space="preserve"> </w:t>
      </w:r>
      <w:r>
        <w:t>UI</w:t>
      </w:r>
      <w:bookmarkEnd w:id="359"/>
    </w:p>
    <w:p w:rsidR="00755F1E" w:rsidP="0050368C" w:rsidRDefault="00755F1E" w14:paraId="2EF1C527" w14:textId="369EC35E">
      <w:pPr>
        <w:rPr>
          <w:rFonts w:cstheme="minorHAnsi"/>
        </w:rPr>
      </w:pPr>
      <w:r w:rsidRPr="00AF3799">
        <w:rPr>
          <w:rFonts w:cstheme="minorHAnsi"/>
        </w:rPr>
        <w:t xml:space="preserve">Once </w:t>
      </w:r>
      <w:r w:rsidR="00BA0A94">
        <w:rPr>
          <w:rFonts w:cstheme="minorHAnsi"/>
        </w:rPr>
        <w:t>the user has navigated</w:t>
      </w:r>
      <w:r w:rsidRPr="00AF3799">
        <w:rPr>
          <w:rFonts w:cstheme="minorHAnsi"/>
        </w:rPr>
        <w:t xml:space="preserve"> to the settings </w:t>
      </w:r>
      <w:r w:rsidR="00BA0A94">
        <w:rPr>
          <w:rFonts w:cstheme="minorHAnsi"/>
        </w:rPr>
        <w:t>page</w:t>
      </w:r>
      <w:r w:rsidR="0086443E">
        <w:rPr>
          <w:rFonts w:cstheme="minorHAnsi"/>
        </w:rPr>
        <w:t>, they</w:t>
      </w:r>
      <w:r w:rsidRPr="00AF3799">
        <w:rPr>
          <w:rFonts w:cstheme="minorHAnsi"/>
        </w:rPr>
        <w:t xml:space="preserve"> are presented with </w:t>
      </w:r>
      <w:r w:rsidR="007A49F3">
        <w:rPr>
          <w:rFonts w:cstheme="minorHAnsi"/>
        </w:rPr>
        <w:t>editable fields</w:t>
      </w:r>
      <w:r w:rsidRPr="00AF3799">
        <w:rPr>
          <w:rFonts w:cstheme="minorHAnsi"/>
        </w:rPr>
        <w:t xml:space="preserve"> to change the parameters </w:t>
      </w:r>
      <w:r w:rsidR="007A49F3">
        <w:rPr>
          <w:rFonts w:cstheme="minorHAnsi"/>
        </w:rPr>
        <w:t>of the experiment</w:t>
      </w:r>
      <w:r w:rsidRPr="00AF3799">
        <w:rPr>
          <w:rFonts w:cstheme="minorHAnsi"/>
        </w:rPr>
        <w:t xml:space="preserve"> or </w:t>
      </w:r>
      <w:r w:rsidR="007A49F3">
        <w:rPr>
          <w:rFonts w:cstheme="minorHAnsi"/>
        </w:rPr>
        <w:t xml:space="preserve">the </w:t>
      </w:r>
      <w:r w:rsidRPr="00AF3799">
        <w:rPr>
          <w:rFonts w:cstheme="minorHAnsi"/>
        </w:rPr>
        <w:t>units of your information.</w:t>
      </w:r>
      <w:r w:rsidR="0081271D">
        <w:rPr>
          <w:rFonts w:cstheme="minorHAnsi"/>
        </w:rPr>
        <w:t xml:space="preserve"> These parameters range from </w:t>
      </w:r>
      <w:r w:rsidR="00F706FA">
        <w:rPr>
          <w:rFonts w:cstheme="minorHAnsi"/>
        </w:rPr>
        <w:t xml:space="preserve">important </w:t>
      </w:r>
      <w:r w:rsidR="00301849">
        <w:rPr>
          <w:rFonts w:cstheme="minorHAnsi"/>
        </w:rPr>
        <w:t xml:space="preserve">experiment </w:t>
      </w:r>
      <w:r w:rsidR="002B6A94">
        <w:rPr>
          <w:rFonts w:cstheme="minorHAnsi"/>
        </w:rPr>
        <w:t>related settings</w:t>
      </w:r>
      <w:r w:rsidR="0009442E">
        <w:rPr>
          <w:rFonts w:cstheme="minorHAnsi"/>
        </w:rPr>
        <w:t xml:space="preserve"> like </w:t>
      </w:r>
      <w:r w:rsidR="005434B7">
        <w:rPr>
          <w:rFonts w:cstheme="minorHAnsi"/>
        </w:rPr>
        <w:t>desired amplitude and frequency</w:t>
      </w:r>
      <w:r w:rsidR="00C23D5A">
        <w:rPr>
          <w:rFonts w:cstheme="minorHAnsi"/>
        </w:rPr>
        <w:t xml:space="preserve"> to </w:t>
      </w:r>
      <w:r w:rsidR="00724199">
        <w:rPr>
          <w:rFonts w:cstheme="minorHAnsi"/>
        </w:rPr>
        <w:t>supplementary info</w:t>
      </w:r>
      <w:r w:rsidR="00C05CA6">
        <w:rPr>
          <w:rFonts w:cstheme="minorHAnsi"/>
        </w:rPr>
        <w:t xml:space="preserve"> like site location or species name</w:t>
      </w:r>
      <w:r w:rsidR="00724199">
        <w:rPr>
          <w:rFonts w:cstheme="minorHAnsi"/>
        </w:rPr>
        <w:t xml:space="preserve"> to be </w:t>
      </w:r>
      <w:r w:rsidR="004C761F">
        <w:rPr>
          <w:rFonts w:cstheme="minorHAnsi"/>
        </w:rPr>
        <w:t xml:space="preserve">added in the logging </w:t>
      </w:r>
      <w:r w:rsidR="00C05CA6">
        <w:rPr>
          <w:rFonts w:cstheme="minorHAnsi"/>
        </w:rPr>
        <w:t>of the data in the database.</w:t>
      </w:r>
      <w:r w:rsidR="002B6A94">
        <w:rPr>
          <w:rFonts w:cstheme="minorHAnsi"/>
        </w:rPr>
        <w:t xml:space="preserve"> </w:t>
      </w:r>
      <w:r w:rsidR="00C05CA6">
        <w:rPr>
          <w:rFonts w:cstheme="minorHAnsi"/>
        </w:rPr>
        <w:t>Researchers</w:t>
      </w:r>
      <w:r w:rsidRPr="00AF3799">
        <w:rPr>
          <w:rFonts w:cstheme="minorHAnsi"/>
        </w:rPr>
        <w:t xml:space="preserve"> can input their email addresses so exported data can be sent as a spreadsheet file directly</w:t>
      </w:r>
      <w:r w:rsidR="00412E48">
        <w:rPr>
          <w:rFonts w:cstheme="minorHAnsi"/>
        </w:rPr>
        <w:t xml:space="preserve"> to them</w:t>
      </w:r>
      <w:r w:rsidRPr="00AF3799">
        <w:rPr>
          <w:rFonts w:cstheme="minorHAnsi"/>
        </w:rPr>
        <w:t>, or</w:t>
      </w:r>
      <w:r w:rsidR="00412E48">
        <w:rPr>
          <w:rFonts w:cstheme="minorHAnsi"/>
        </w:rPr>
        <w:t xml:space="preserve"> the data</w:t>
      </w:r>
      <w:r w:rsidRPr="00AF3799">
        <w:rPr>
          <w:rFonts w:cstheme="minorHAnsi"/>
        </w:rPr>
        <w:t xml:space="preserve"> can </w:t>
      </w:r>
      <w:r w:rsidR="00412E48">
        <w:rPr>
          <w:rFonts w:cstheme="minorHAnsi"/>
        </w:rPr>
        <w:t>instead be saved locally on the user machine</w:t>
      </w:r>
      <w:r w:rsidRPr="00AF3799">
        <w:rPr>
          <w:rFonts w:cstheme="minorHAnsi"/>
        </w:rPr>
        <w:t>.</w:t>
      </w:r>
    </w:p>
    <w:p w:rsidR="00BC0107" w:rsidP="0050368C" w:rsidRDefault="00BC0107" w14:paraId="04F9D2D9" w14:textId="77777777">
      <w:pPr>
        <w:rPr>
          <w:rFonts w:cstheme="minorHAnsi"/>
        </w:rPr>
      </w:pPr>
    </w:p>
    <w:p w:rsidR="00BC0107" w:rsidP="00BC0107" w:rsidRDefault="00BC0107" w14:paraId="482E0D15" w14:textId="7C8341BE">
      <w:pPr>
        <w:rPr>
          <w:rFonts w:cstheme="minorHAnsi"/>
        </w:rPr>
      </w:pPr>
      <w:r>
        <w:rPr>
          <w:rFonts w:cstheme="minorHAnsi"/>
        </w:rPr>
        <w:lastRenderedPageBreak/>
        <w:t xml:space="preserve">A big part of building the </w:t>
      </w:r>
      <w:r w:rsidR="00820868">
        <w:rPr>
          <w:rFonts w:cstheme="minorHAnsi"/>
        </w:rPr>
        <w:t>User Interface</w:t>
      </w:r>
      <w:r>
        <w:rPr>
          <w:rFonts w:cstheme="minorHAnsi"/>
        </w:rPr>
        <w:t xml:space="preserve"> was testing. At each step of implementation testing was done to assure that all components of the system still function as they should and to find any hidden issues that might cause fatal errors in the system. One issue that was faced earlier in the project and was causing major problems had to do with loops, due to the use of any loops in the system without the proper preparations would crash the application in the middle of the experiment. </w:t>
      </w:r>
      <w:r w:rsidR="00D96DDB">
        <w:rPr>
          <w:rFonts w:cstheme="minorHAnsi"/>
        </w:rPr>
        <w:t xml:space="preserve">This issue was found early on thanks to vigorous testing </w:t>
      </w:r>
      <w:r>
        <w:rPr>
          <w:rFonts w:cstheme="minorHAnsi"/>
        </w:rPr>
        <w:t xml:space="preserve">and </w:t>
      </w:r>
      <w:r w:rsidR="00D96DDB">
        <w:rPr>
          <w:rFonts w:cstheme="minorHAnsi"/>
        </w:rPr>
        <w:t>was</w:t>
      </w:r>
      <w:r>
        <w:rPr>
          <w:rFonts w:cstheme="minorHAnsi"/>
        </w:rPr>
        <w:t xml:space="preserve"> solved by switching to timer-based loops</w:t>
      </w:r>
      <w:r w:rsidR="00D96DDB">
        <w:rPr>
          <w:rFonts w:cstheme="minorHAnsi"/>
        </w:rPr>
        <w:t xml:space="preserve">, fixing </w:t>
      </w:r>
      <w:r>
        <w:rPr>
          <w:rFonts w:cstheme="minorHAnsi"/>
        </w:rPr>
        <w:t xml:space="preserve">the crashing </w:t>
      </w:r>
      <w:proofErr w:type="gramStart"/>
      <w:r>
        <w:rPr>
          <w:rFonts w:cstheme="minorHAnsi"/>
        </w:rPr>
        <w:t>problem</w:t>
      </w:r>
      <w:proofErr w:type="gramEnd"/>
      <w:r>
        <w:rPr>
          <w:rFonts w:cstheme="minorHAnsi"/>
        </w:rPr>
        <w:t xml:space="preserve"> and enhanc</w:t>
      </w:r>
      <w:r w:rsidR="00D96DDB">
        <w:rPr>
          <w:rFonts w:cstheme="minorHAnsi"/>
        </w:rPr>
        <w:t>ing</w:t>
      </w:r>
      <w:r>
        <w:rPr>
          <w:rFonts w:cstheme="minorHAnsi"/>
        </w:rPr>
        <w:t xml:space="preserve"> performance and timing precision. Not all issues found by testing </w:t>
      </w:r>
      <w:r w:rsidR="00BF09E8">
        <w:rPr>
          <w:rFonts w:cstheme="minorHAnsi"/>
        </w:rPr>
        <w:t>were</w:t>
      </w:r>
      <w:r>
        <w:rPr>
          <w:rFonts w:cstheme="minorHAnsi"/>
        </w:rPr>
        <w:t xml:space="preserve"> technical, some </w:t>
      </w:r>
      <w:r w:rsidR="00BF09E8">
        <w:rPr>
          <w:rFonts w:cstheme="minorHAnsi"/>
        </w:rPr>
        <w:t>were</w:t>
      </w:r>
      <w:r>
        <w:rPr>
          <w:rFonts w:cstheme="minorHAnsi"/>
        </w:rPr>
        <w:t xml:space="preserve"> related to design. </w:t>
      </w:r>
      <w:r w:rsidR="00BF09E8">
        <w:rPr>
          <w:rFonts w:cstheme="minorHAnsi"/>
        </w:rPr>
        <w:t>I</w:t>
      </w:r>
      <w:r>
        <w:rPr>
          <w:rFonts w:cstheme="minorHAnsi"/>
        </w:rPr>
        <w:t>t was found that the original start button (a white play button) was too ambiguous and did</w:t>
      </w:r>
      <w:r w:rsidR="00BF09E8">
        <w:rPr>
          <w:rFonts w:cstheme="minorHAnsi"/>
        </w:rPr>
        <w:t xml:space="preserve"> not</w:t>
      </w:r>
      <w:r>
        <w:rPr>
          <w:rFonts w:cstheme="minorHAnsi"/>
        </w:rPr>
        <w:t xml:space="preserve"> clearly specify its function also users seemed to sometimes confuse it with the pause/play button understandably. Based on the findings the start button was changed into a clearer green button with letters that show it</w:t>
      </w:r>
      <w:r w:rsidR="00BF09E8">
        <w:rPr>
          <w:rFonts w:cstheme="minorHAnsi"/>
        </w:rPr>
        <w:t xml:space="preserve"> is</w:t>
      </w:r>
      <w:r>
        <w:rPr>
          <w:rFonts w:cstheme="minorHAnsi"/>
        </w:rPr>
        <w:t xml:space="preserve"> the start button.</w:t>
      </w:r>
    </w:p>
    <w:p w:rsidR="00273935" w:rsidP="0050368C" w:rsidRDefault="00BC0107" w14:paraId="0FD1F816" w14:textId="5EE88E88">
      <w:pPr>
        <w:rPr>
          <w:rFonts w:cstheme="minorHAnsi"/>
        </w:rPr>
      </w:pPr>
      <w:r w:rsidRPr="00D939D8">
        <w:rPr>
          <w:rFonts w:cstheme="minorHAnsi"/>
        </w:rPr>
        <w:t xml:space="preserve">In conclusion, a well-designed </w:t>
      </w:r>
      <w:r w:rsidR="00820868">
        <w:rPr>
          <w:rFonts w:cstheme="minorHAnsi"/>
        </w:rPr>
        <w:t>User Interface</w:t>
      </w:r>
      <w:r w:rsidRPr="00D939D8">
        <w:rPr>
          <w:rFonts w:cstheme="minorHAnsi"/>
        </w:rPr>
        <w:t xml:space="preserve"> is essential for any device or system, especially in the case of an experiment control system. The use of PyQT5 and Qt designer allowed for the creation of a simple yet highly functional interface that enables full control over the experiment and its parameters. The </w:t>
      </w:r>
      <w:r w:rsidRPr="00D939D8" w:rsidR="002419C1">
        <w:rPr>
          <w:rFonts w:cstheme="minorHAnsi"/>
        </w:rPr>
        <w:t>home screen</w:t>
      </w:r>
      <w:r w:rsidRPr="00D939D8">
        <w:rPr>
          <w:rFonts w:cstheme="minorHAnsi"/>
        </w:rPr>
        <w:t xml:space="preserve"> provides all the necessary information to the researcher in a clear and concise manner, while the settings page allows for the customization of experiment parameters and data logging. Vigorous testing was done throughout the development process to ensure that all components of the system functioned as intended</w:t>
      </w:r>
      <w:r>
        <w:rPr>
          <w:rFonts w:cstheme="minorHAnsi"/>
        </w:rPr>
        <w:t>.</w:t>
      </w:r>
      <w:r w:rsidRPr="002573BA">
        <w:rPr>
          <w:rFonts w:cstheme="minorHAnsi"/>
        </w:rPr>
        <w:t xml:space="preserve"> </w:t>
      </w:r>
      <w:r>
        <w:rPr>
          <w:rFonts w:cstheme="minorHAnsi"/>
        </w:rPr>
        <w:t>T</w:t>
      </w:r>
      <w:r w:rsidRPr="002573BA">
        <w:rPr>
          <w:rFonts w:cstheme="minorHAnsi"/>
        </w:rPr>
        <w:t>echnical and design issues were identified and resolved</w:t>
      </w:r>
      <w:r w:rsidRPr="00D939D8">
        <w:rPr>
          <w:rFonts w:cstheme="minorHAnsi"/>
        </w:rPr>
        <w:t xml:space="preserve">. </w:t>
      </w:r>
      <w:r w:rsidRPr="002573BA">
        <w:rPr>
          <w:rFonts w:cstheme="minorHAnsi"/>
        </w:rPr>
        <w:t xml:space="preserve">Overall, a well-designed </w:t>
      </w:r>
      <w:r w:rsidR="00820868">
        <w:rPr>
          <w:rFonts w:cstheme="minorHAnsi"/>
        </w:rPr>
        <w:t>User Interface</w:t>
      </w:r>
      <w:r w:rsidRPr="002573BA">
        <w:rPr>
          <w:rFonts w:cstheme="minorHAnsi"/>
        </w:rPr>
        <w:t xml:space="preserve"> can enhance the user experience and make the operation of the system more intuitive and efficient</w:t>
      </w:r>
      <w:r>
        <w:rPr>
          <w:rFonts w:cstheme="minorHAnsi"/>
        </w:rPr>
        <w:t>.</w:t>
      </w:r>
    </w:p>
    <w:p w:rsidR="00BC0107" w:rsidP="00BC0107" w:rsidRDefault="00BC0107" w14:paraId="05D7403A" w14:textId="77777777">
      <w:pPr>
        <w:rPr>
          <w:rFonts w:cstheme="minorHAnsi"/>
        </w:rPr>
      </w:pPr>
    </w:p>
    <w:p w:rsidR="00BC0107" w:rsidP="00BC0107" w:rsidRDefault="00BC0107" w14:paraId="61BAE11A" w14:textId="77777777">
      <w:pPr>
        <w:rPr>
          <w:rFonts w:cstheme="minorHAnsi"/>
        </w:rPr>
      </w:pPr>
    </w:p>
    <w:p w:rsidR="00BC0107" w:rsidP="00BC0107" w:rsidRDefault="00BC0107" w14:paraId="783F9CE0" w14:textId="77777777">
      <w:pPr>
        <w:rPr>
          <w:rFonts w:cstheme="minorHAnsi"/>
        </w:rPr>
      </w:pPr>
    </w:p>
    <w:p w:rsidR="00BC0107" w:rsidP="00BC0107" w:rsidRDefault="00BC0107" w14:paraId="42F3E48F" w14:textId="77777777">
      <w:pPr>
        <w:rPr>
          <w:rFonts w:cstheme="minorHAnsi"/>
        </w:rPr>
      </w:pPr>
    </w:p>
    <w:p w:rsidR="00BC0107" w:rsidP="00BC0107" w:rsidRDefault="00BC0107" w14:paraId="512419D3" w14:textId="77777777">
      <w:pPr>
        <w:rPr>
          <w:rFonts w:cstheme="minorHAnsi"/>
        </w:rPr>
      </w:pPr>
    </w:p>
    <w:p w:rsidR="00BC0107" w:rsidP="00BC0107" w:rsidRDefault="00BC0107" w14:paraId="13515399" w14:textId="77777777">
      <w:pPr>
        <w:rPr>
          <w:rFonts w:cstheme="minorHAnsi"/>
        </w:rPr>
      </w:pPr>
    </w:p>
    <w:p w:rsidR="00BC0107" w:rsidP="00BC0107" w:rsidRDefault="00BC0107" w14:paraId="0342FAC1" w14:textId="77777777">
      <w:pPr>
        <w:rPr>
          <w:rFonts w:cstheme="minorHAnsi"/>
        </w:rPr>
      </w:pPr>
    </w:p>
    <w:p w:rsidR="00BC0107" w:rsidP="00BC0107" w:rsidRDefault="00BC0107" w14:paraId="08AB1619" w14:textId="77777777">
      <w:pPr>
        <w:rPr>
          <w:rFonts w:cstheme="minorHAnsi"/>
        </w:rPr>
      </w:pPr>
    </w:p>
    <w:p w:rsidR="00BC0107" w:rsidP="00BC0107" w:rsidRDefault="00BC0107" w14:paraId="174E1F4D" w14:textId="77777777">
      <w:pPr>
        <w:rPr>
          <w:rFonts w:cstheme="minorHAnsi"/>
        </w:rPr>
      </w:pPr>
    </w:p>
    <w:p w:rsidR="00BC0107" w:rsidP="00BC0107" w:rsidRDefault="00BC0107" w14:paraId="44DCFE6B" w14:textId="77777777">
      <w:pPr>
        <w:rPr>
          <w:rFonts w:cstheme="minorHAnsi"/>
        </w:rPr>
      </w:pPr>
    </w:p>
    <w:p w:rsidR="001E61B3" w:rsidP="006F105A" w:rsidRDefault="001B33DF" w14:paraId="457545F8" w14:textId="1A6C77EC">
      <w:pPr>
        <w:pStyle w:val="Heading3"/>
        <w:numPr>
          <w:ilvl w:val="0"/>
          <w:numId w:val="0"/>
        </w:numPr>
      </w:pPr>
      <w:bookmarkStart w:name="_Toc131499194" w:id="360"/>
      <w:commentRangeStart w:id="361"/>
      <w:r>
        <w:lastRenderedPageBreak/>
        <w:t xml:space="preserve">Normal </w:t>
      </w:r>
      <w:r w:rsidR="00EE6012">
        <w:t>U</w:t>
      </w:r>
      <w:r>
        <w:t>se</w:t>
      </w:r>
      <w:r w:rsidR="005947A3">
        <w:t>r</w:t>
      </w:r>
      <w:r>
        <w:t xml:space="preserve"> </w:t>
      </w:r>
      <w:r w:rsidR="005947A3">
        <w:t>Flow</w:t>
      </w:r>
      <w:bookmarkEnd w:id="360"/>
      <w:commentRangeEnd w:id="361"/>
      <w:r w:rsidR="00920CC2">
        <w:rPr>
          <w:rStyle w:val="CommentReference"/>
          <w:rFonts w:eastAsiaTheme="minorHAnsi" w:cstheme="minorBidi"/>
          <w:bCs w:val="0"/>
          <w:color w:val="auto"/>
        </w:rPr>
        <w:commentReference w:id="361"/>
      </w:r>
    </w:p>
    <w:p w:rsidR="000414F5" w:rsidP="001D3CE1" w:rsidRDefault="009170F2" w14:paraId="7745DEBC" w14:textId="1DF33EE5">
      <w:pPr>
        <w:rPr>
          <w:lang w:val="en-CA"/>
        </w:rPr>
      </w:pPr>
      <w:r>
        <w:rPr>
          <w:noProof/>
        </w:rPr>
        <mc:AlternateContent>
          <mc:Choice Requires="wps">
            <w:drawing>
              <wp:anchor distT="0" distB="0" distL="114300" distR="114300" simplePos="0" relativeHeight="251658265" behindDoc="0" locked="0" layoutInCell="1" allowOverlap="1" wp14:anchorId="0E1612B3" wp14:editId="38D90D70">
                <wp:simplePos x="0" y="0"/>
                <wp:positionH relativeFrom="column">
                  <wp:posOffset>6230620</wp:posOffset>
                </wp:positionH>
                <wp:positionV relativeFrom="paragraph">
                  <wp:posOffset>241779</wp:posOffset>
                </wp:positionV>
                <wp:extent cx="222636" cy="399415"/>
                <wp:effectExtent l="0" t="0" r="6350" b="635"/>
                <wp:wrapNone/>
                <wp:docPr id="1103645437" name="Text Box 1103645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BF3529" w:rsidP="00BF3529" w:rsidRDefault="00BF3529" w14:paraId="3E1A90AE" w14:textId="284CA72C">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w14:anchorId="126A949B">
              <v:shape id="Text Box 1103645437" style="position:absolute;left:0;text-align:left;margin-left:490.6pt;margin-top:19.05pt;width:17.55pt;height:31.4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9"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" w14:anchorId="0E1612B3">
                <v:textbox inset="2.88pt,2.88pt,2.88pt,2.88pt">
                  <w:txbxContent>
                    <w:p w:rsidRPr="006D6C86" w:rsidR="00BF3529" w:rsidP="00BF3529" w:rsidRDefault="00BF3529" w14:paraId="672A6659" w14:textId="284CA72C">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v:textbox>
              </v:shape>
            </w:pict>
          </mc:Fallback>
        </mc:AlternateContent>
      </w:r>
      <w:r w:rsidR="00965513">
        <w:rPr>
          <w:noProof/>
        </w:rPr>
        <mc:AlternateContent>
          <mc:Choice Requires="wps">
            <w:drawing>
              <wp:anchor distT="0" distB="0" distL="114300" distR="114300" simplePos="0" relativeHeight="251658267" behindDoc="0" locked="0" layoutInCell="1" allowOverlap="1" wp14:anchorId="0C273211" wp14:editId="6FB892EB">
                <wp:simplePos x="0" y="0"/>
                <wp:positionH relativeFrom="column">
                  <wp:posOffset>3861148</wp:posOffset>
                </wp:positionH>
                <wp:positionV relativeFrom="paragraph">
                  <wp:posOffset>213576</wp:posOffset>
                </wp:positionV>
                <wp:extent cx="222636" cy="399415"/>
                <wp:effectExtent l="0" t="0" r="6350" b="635"/>
                <wp:wrapNone/>
                <wp:docPr id="165186197" name="Text Box 165186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965513" w:rsidP="00965513" w:rsidRDefault="00965513" w14:paraId="0051327D" w14:textId="1FB5FB7C">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w14:anchorId="142BCCF4">
              <v:shape id="Text Box 165186197" style="position:absolute;left:0;text-align:left;margin-left:304.05pt;margin-top:16.8pt;width:17.55pt;height:31.4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70"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" w14:anchorId="0C273211">
                <v:textbox inset="2.88pt,2.88pt,2.88pt,2.88pt">
                  <w:txbxContent>
                    <w:p w:rsidRPr="006D6C86" w:rsidR="00965513" w:rsidP="00965513" w:rsidRDefault="00965513" w14:paraId="0A37501D" w14:textId="1FB5FB7C">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v:textbox>
              </v:shape>
            </w:pict>
          </mc:Fallback>
        </mc:AlternateContent>
      </w:r>
      <w:r w:rsidR="00BF3529">
        <w:rPr>
          <w:noProof/>
        </w:rPr>
        <mc:AlternateContent>
          <mc:Choice Requires="wps">
            <w:drawing>
              <wp:anchor distT="0" distB="0" distL="114300" distR="114300" simplePos="0" relativeHeight="251658264" behindDoc="0" locked="0" layoutInCell="1" allowOverlap="1" wp14:anchorId="29674DC9" wp14:editId="11710BA9">
                <wp:simplePos x="0" y="0"/>
                <wp:positionH relativeFrom="column">
                  <wp:posOffset>6236898</wp:posOffset>
                </wp:positionH>
                <wp:positionV relativeFrom="paragraph">
                  <wp:posOffset>173667</wp:posOffset>
                </wp:positionV>
                <wp:extent cx="258793" cy="198407"/>
                <wp:effectExtent l="0" t="0" r="8255" b="0"/>
                <wp:wrapNone/>
                <wp:docPr id="1856919122" name="Rectangle 1856919122"/>
                <wp:cNvGraphicFramePr/>
                <a:graphic xmlns:a="http://schemas.openxmlformats.org/drawingml/2006/main">
                  <a:graphicData uri="http://schemas.microsoft.com/office/word/2010/wordprocessingShape">
                    <wps:wsp>
                      <wps:cNvSpPr/>
                      <wps:spPr>
                        <a:xfrm>
                          <a:off x="0" y="0"/>
                          <a:ext cx="258793" cy="198407"/>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w:pict w14:anchorId="1369059F">
              <v:rect id="Rectangle 1856919122" style="position:absolute;margin-left:491.1pt;margin-top:13.65pt;width:20.4pt;height:15.6pt;z-index:251658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d="f" strokeweight="1pt" w14:anchorId="5414BF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"/>
            </w:pict>
          </mc:Fallback>
        </mc:AlternateContent>
      </w:r>
      <w:r w:rsidR="00675AF9">
        <w:rPr>
          <w:lang w:val="en-CA"/>
        </w:rPr>
        <w:t xml:space="preserve">The </w:t>
      </w:r>
      <w:r w:rsidR="00DD3BFA">
        <w:rPr>
          <w:lang w:val="en-CA"/>
        </w:rPr>
        <w:t xml:space="preserve">typical user flow </w:t>
      </w:r>
      <w:r w:rsidR="00DB11D1">
        <w:rPr>
          <w:lang w:val="en-CA"/>
        </w:rPr>
        <w:t>in</w:t>
      </w:r>
      <w:r w:rsidR="00DD3BFA">
        <w:rPr>
          <w:lang w:val="en-CA"/>
        </w:rPr>
        <w:t xml:space="preserve"> this </w:t>
      </w:r>
      <w:r w:rsidR="00820868">
        <w:rPr>
          <w:lang w:val="en-CA"/>
        </w:rPr>
        <w:t>User Interface</w:t>
      </w:r>
      <w:r w:rsidR="00DD3BFA">
        <w:rPr>
          <w:lang w:val="en-CA"/>
        </w:rPr>
        <w:t xml:space="preserve"> is </w:t>
      </w:r>
      <w:r w:rsidR="00DB11D1">
        <w:rPr>
          <w:lang w:val="en-CA"/>
        </w:rPr>
        <w:t>simple</w:t>
      </w:r>
      <w:r w:rsidR="00DD3BFA">
        <w:rPr>
          <w:lang w:val="en-CA"/>
        </w:rPr>
        <w:t xml:space="preserve"> and easy to understand, here is how it goes</w:t>
      </w:r>
      <w:r w:rsidR="00DB11D1">
        <w:rPr>
          <w:lang w:val="en-CA"/>
        </w:rPr>
        <w:t>:</w:t>
      </w:r>
    </w:p>
    <w:p w:rsidR="00BC0107" w:rsidP="00BC0107" w:rsidRDefault="00BB23C4" w14:paraId="7F6CBEE2" w14:textId="138459F8">
      <w:pPr>
        <w:rPr>
          <w:lang w:val="en-CA"/>
        </w:rPr>
      </w:pPr>
      <w:r>
        <w:rPr>
          <w:lang w:val="en-CA"/>
        </w:rPr>
        <w:t>Firstly,</w:t>
      </w:r>
      <w:r w:rsidR="001D3CE1">
        <w:rPr>
          <w:lang w:val="en-CA"/>
        </w:rPr>
        <w:t xml:space="preserve"> </w:t>
      </w:r>
      <w:r w:rsidR="006C1DBB">
        <w:rPr>
          <w:lang w:val="en-CA"/>
        </w:rPr>
        <w:t>th</w:t>
      </w:r>
      <w:r w:rsidR="001D3CE1">
        <w:rPr>
          <w:lang w:val="en-CA"/>
        </w:rPr>
        <w:t xml:space="preserve">e </w:t>
      </w:r>
      <w:r w:rsidR="00FB20F9">
        <w:rPr>
          <w:lang w:val="en-CA"/>
        </w:rPr>
        <w:t xml:space="preserve">experiment settings need to be set up </w:t>
      </w:r>
      <w:r>
        <w:rPr>
          <w:lang w:val="en-CA"/>
        </w:rPr>
        <w:t xml:space="preserve">before the experiment can be started. </w:t>
      </w:r>
    </w:p>
    <w:p w:rsidR="00B332F6" w:rsidP="00EE6012" w:rsidRDefault="00D2518D" w14:paraId="73F71BA5" w14:textId="2A1384DE">
      <w:pPr>
        <w:rPr>
          <w:lang w:val="en-CA"/>
        </w:rPr>
      </w:pPr>
      <w:r w:rsidRPr="00D2518D">
        <w:rPr>
          <w:b/>
          <w:bCs/>
          <w:lang w:val="en-CA"/>
        </w:rPr>
        <w:t>1 –</w:t>
      </w:r>
      <w:r w:rsidR="00EA049E">
        <w:rPr>
          <w:lang w:val="en-CA"/>
        </w:rPr>
        <w:t xml:space="preserve"> </w:t>
      </w:r>
      <w:r w:rsidR="00011D39">
        <w:rPr>
          <w:lang w:val="en-CA"/>
        </w:rPr>
        <w:t>T</w:t>
      </w:r>
      <w:r w:rsidR="00BB23C4">
        <w:rPr>
          <w:lang w:val="en-CA"/>
        </w:rPr>
        <w:t xml:space="preserve">he user </w:t>
      </w:r>
      <w:r w:rsidR="000414F5">
        <w:rPr>
          <w:lang w:val="en-CA"/>
        </w:rPr>
        <w:t>presses the settings icon.</w:t>
      </w:r>
    </w:p>
    <w:p w:rsidR="00E3098D" w:rsidP="00B332F6" w:rsidRDefault="005A2935" w14:paraId="68D26D7B" w14:textId="348AC94C">
      <w:pPr>
        <w:jc w:val="center"/>
        <w:rPr>
          <w:lang w:val="en-CA"/>
        </w:rPr>
      </w:pPr>
      <w:r>
        <w:rPr>
          <w:noProof/>
          <w:lang w:val="en-CA"/>
        </w:rPr>
        <w:drawing>
          <wp:anchor distT="0" distB="0" distL="114300" distR="114300" simplePos="0" relativeHeight="251658272" behindDoc="0" locked="0" layoutInCell="1" allowOverlap="1" wp14:anchorId="111F0B75" wp14:editId="287705B2">
            <wp:simplePos x="0" y="0"/>
            <wp:positionH relativeFrom="margin">
              <wp:posOffset>5067431</wp:posOffset>
            </wp:positionH>
            <wp:positionV relativeFrom="paragraph">
              <wp:posOffset>73959</wp:posOffset>
            </wp:positionV>
            <wp:extent cx="712877" cy="712877"/>
            <wp:effectExtent l="0" t="0" r="0" b="11430"/>
            <wp:wrapNone/>
            <wp:docPr id="383726254" name="Graphic 383726254"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420FA4">
        <w:rPr>
          <w:noProof/>
        </w:rPr>
        <w:drawing>
          <wp:inline distT="0" distB="0" distL="0" distR="0" wp14:anchorId="49726B1A" wp14:editId="202B0FA9">
            <wp:extent cx="5022887" cy="2967487"/>
            <wp:effectExtent l="0" t="0" r="6350" b="4445"/>
            <wp:docPr id="455640620" name="Picture 4556406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40620" name="Picture 1" descr="Graphical user interfac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3457" cy="2997363"/>
                    </a:xfrm>
                    <a:prstGeom prst="rect">
                      <a:avLst/>
                    </a:prstGeom>
                    <a:noFill/>
                    <a:ln>
                      <a:noFill/>
                    </a:ln>
                  </pic:spPr>
                </pic:pic>
              </a:graphicData>
            </a:graphic>
          </wp:inline>
        </w:drawing>
      </w:r>
    </w:p>
    <w:p w:rsidR="00885029" w:rsidP="00885029" w:rsidRDefault="00011D39" w14:paraId="556705A4" w14:textId="1E0FE6FA">
      <w:pPr>
        <w:rPr>
          <w:lang w:val="en-CA"/>
        </w:rPr>
      </w:pPr>
      <w:r w:rsidRPr="00D2518D">
        <w:rPr>
          <w:b/>
          <w:bCs/>
          <w:lang w:val="en-CA"/>
        </w:rPr>
        <w:t>2</w:t>
      </w:r>
      <w:r w:rsidRPr="00D2518D" w:rsidR="00D2518D">
        <w:rPr>
          <w:b/>
          <w:bCs/>
          <w:lang w:val="en-CA"/>
        </w:rPr>
        <w:t xml:space="preserve"> –</w:t>
      </w:r>
      <w:r w:rsidR="00EA049E">
        <w:rPr>
          <w:lang w:val="en-CA"/>
        </w:rPr>
        <w:t xml:space="preserve"> </w:t>
      </w:r>
      <w:r w:rsidR="006700DD">
        <w:rPr>
          <w:lang w:val="en-CA"/>
        </w:rPr>
        <w:t>Fill the fields with the respective information</w:t>
      </w:r>
    </w:p>
    <w:p w:rsidR="00804728" w:rsidP="00804728" w:rsidRDefault="005A2935" w14:paraId="196ACEFA" w14:textId="4B593436">
      <w:pPr>
        <w:jc w:val="center"/>
        <w:rPr>
          <w:lang w:val="en-CA"/>
        </w:rPr>
      </w:pPr>
      <w:r>
        <w:rPr>
          <w:noProof/>
          <w:lang w:val="en-CA"/>
        </w:rPr>
        <w:drawing>
          <wp:anchor distT="0" distB="0" distL="114300" distR="114300" simplePos="0" relativeHeight="251658273" behindDoc="0" locked="0" layoutInCell="1" allowOverlap="1" wp14:anchorId="3051A744" wp14:editId="0AD99329">
            <wp:simplePos x="0" y="0"/>
            <wp:positionH relativeFrom="margin">
              <wp:posOffset>1481359</wp:posOffset>
            </wp:positionH>
            <wp:positionV relativeFrom="paragraph">
              <wp:posOffset>903557</wp:posOffset>
            </wp:positionV>
            <wp:extent cx="712877" cy="712877"/>
            <wp:effectExtent l="0" t="0" r="0" b="11430"/>
            <wp:wrapNone/>
            <wp:docPr id="733817389" name="Graphic 73381738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B332F6">
        <w:rPr>
          <w:noProof/>
        </w:rPr>
        <w:drawing>
          <wp:inline distT="0" distB="0" distL="0" distR="0" wp14:anchorId="119FC1A1" wp14:editId="36C36FDF">
            <wp:extent cx="5019440" cy="3001992"/>
            <wp:effectExtent l="0" t="0" r="0" b="8255"/>
            <wp:docPr id="255919800" name="Picture 2559198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800" name="Picture 8" descr="A screenshot of a computer&#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6302" cy="3047961"/>
                    </a:xfrm>
                    <a:prstGeom prst="rect">
                      <a:avLst/>
                    </a:prstGeom>
                    <a:noFill/>
                    <a:ln w="38100">
                      <a:noFill/>
                    </a:ln>
                  </pic:spPr>
                </pic:pic>
              </a:graphicData>
            </a:graphic>
          </wp:inline>
        </w:drawing>
      </w:r>
      <w:r w:rsidR="00A74722">
        <w:rPr>
          <w:lang w:val="en-CA"/>
        </w:rPr>
        <w:br/>
      </w:r>
    </w:p>
    <w:p w:rsidR="00804728" w:rsidRDefault="00804728" w14:paraId="31052510" w14:textId="77777777">
      <w:pPr>
        <w:spacing w:line="259" w:lineRule="auto"/>
        <w:jc w:val="left"/>
        <w:rPr>
          <w:lang w:val="en-CA"/>
        </w:rPr>
      </w:pPr>
      <w:r>
        <w:rPr>
          <w:lang w:val="en-CA"/>
        </w:rPr>
        <w:br w:type="page"/>
      </w:r>
    </w:p>
    <w:p w:rsidR="00885029" w:rsidP="00804728" w:rsidRDefault="00FE607B" w14:paraId="3269841C" w14:textId="7A268FDA">
      <w:pPr>
        <w:jc w:val="left"/>
        <w:rPr>
          <w:lang w:val="en-CA"/>
        </w:rPr>
      </w:pPr>
      <w:r w:rsidRPr="00D2518D">
        <w:rPr>
          <w:b/>
          <w:bCs/>
          <w:lang w:val="en-CA"/>
        </w:rPr>
        <w:lastRenderedPageBreak/>
        <w:t>3</w:t>
      </w:r>
      <w:r w:rsidRPr="00D2518D" w:rsidR="00D2518D">
        <w:rPr>
          <w:b/>
          <w:bCs/>
          <w:lang w:val="en-CA"/>
        </w:rPr>
        <w:t xml:space="preserve"> –</w:t>
      </w:r>
      <w:r>
        <w:rPr>
          <w:lang w:val="en-CA"/>
        </w:rPr>
        <w:t xml:space="preserve"> User presses on </w:t>
      </w:r>
      <w:r w:rsidR="009A3717">
        <w:rPr>
          <w:lang w:val="en-CA"/>
        </w:rPr>
        <w:t>“S</w:t>
      </w:r>
      <w:r>
        <w:rPr>
          <w:lang w:val="en-CA"/>
        </w:rPr>
        <w:t xml:space="preserve">ave </w:t>
      </w:r>
      <w:r w:rsidR="009A3717">
        <w:rPr>
          <w:lang w:val="en-CA"/>
        </w:rPr>
        <w:t>C</w:t>
      </w:r>
      <w:r>
        <w:rPr>
          <w:lang w:val="en-CA"/>
        </w:rPr>
        <w:t>hanges</w:t>
      </w:r>
      <w:r w:rsidR="009A3717">
        <w:rPr>
          <w:lang w:val="en-CA"/>
        </w:rPr>
        <w:t>” button</w:t>
      </w:r>
    </w:p>
    <w:p w:rsidR="00A74722" w:rsidP="00A74722" w:rsidRDefault="005A2935" w14:paraId="51C4940B" w14:textId="3834E006">
      <w:pPr>
        <w:jc w:val="center"/>
        <w:rPr>
          <w:lang w:val="en-CA"/>
        </w:rPr>
      </w:pPr>
      <w:r>
        <w:rPr>
          <w:noProof/>
          <w:lang w:val="en-CA"/>
        </w:rPr>
        <w:drawing>
          <wp:anchor distT="0" distB="0" distL="114300" distR="114300" simplePos="0" relativeHeight="251658274" behindDoc="0" locked="0" layoutInCell="1" allowOverlap="1" wp14:anchorId="3CCBC0B0" wp14:editId="1213DD87">
            <wp:simplePos x="0" y="0"/>
            <wp:positionH relativeFrom="margin">
              <wp:posOffset>4603569</wp:posOffset>
            </wp:positionH>
            <wp:positionV relativeFrom="paragraph">
              <wp:posOffset>2599163</wp:posOffset>
            </wp:positionV>
            <wp:extent cx="712877" cy="712877"/>
            <wp:effectExtent l="0" t="0" r="0" b="11430"/>
            <wp:wrapNone/>
            <wp:docPr id="262283929" name="Graphic 26228392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Pr="00080D2A" w:rsidR="008C6A92">
        <w:rPr>
          <w:noProof/>
          <w:lang w:val="en-CA"/>
        </w:rPr>
        <w:drawing>
          <wp:anchor distT="0" distB="0" distL="114300" distR="114300" simplePos="0" relativeHeight="251658268" behindDoc="0" locked="0" layoutInCell="1" allowOverlap="1" wp14:anchorId="5C948211" wp14:editId="16E93596">
            <wp:simplePos x="0" y="0"/>
            <wp:positionH relativeFrom="margin">
              <wp:posOffset>2344724</wp:posOffset>
            </wp:positionH>
            <wp:positionV relativeFrom="paragraph">
              <wp:posOffset>1329469</wp:posOffset>
            </wp:positionV>
            <wp:extent cx="1081378" cy="841072"/>
            <wp:effectExtent l="0" t="0" r="5080" b="0"/>
            <wp:wrapNone/>
            <wp:docPr id="2020693695" name="Picture 20206936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93695" name="Picture 1"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081378" cy="841072"/>
                    </a:xfrm>
                    <a:prstGeom prst="rect">
                      <a:avLst/>
                    </a:prstGeom>
                  </pic:spPr>
                </pic:pic>
              </a:graphicData>
            </a:graphic>
            <wp14:sizeRelH relativeFrom="margin">
              <wp14:pctWidth>0</wp14:pctWidth>
            </wp14:sizeRelH>
            <wp14:sizeRelV relativeFrom="margin">
              <wp14:pctHeight>0</wp14:pctHeight>
            </wp14:sizeRelV>
          </wp:anchor>
        </w:drawing>
      </w:r>
      <w:r w:rsidR="00A74722">
        <w:rPr>
          <w:noProof/>
        </w:rPr>
        <w:drawing>
          <wp:inline distT="0" distB="0" distL="0" distR="0" wp14:anchorId="6731CA5D" wp14:editId="2F8EA07B">
            <wp:extent cx="5019440" cy="3001992"/>
            <wp:effectExtent l="0" t="0" r="0" b="8255"/>
            <wp:docPr id="851319830" name="Picture 8513198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800" name="Picture 8" descr="A screenshot of a computer&#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6302" cy="3047961"/>
                    </a:xfrm>
                    <a:prstGeom prst="rect">
                      <a:avLst/>
                    </a:prstGeom>
                    <a:noFill/>
                    <a:ln w="38100">
                      <a:noFill/>
                    </a:ln>
                  </pic:spPr>
                </pic:pic>
              </a:graphicData>
            </a:graphic>
          </wp:inline>
        </w:drawing>
      </w:r>
    </w:p>
    <w:p w:rsidR="00FE607B" w:rsidP="00885029" w:rsidRDefault="00FE607B" w14:paraId="754B7C52" w14:textId="19F5B858">
      <w:pPr>
        <w:rPr>
          <w:lang w:val="en-CA"/>
        </w:rPr>
      </w:pPr>
      <w:r w:rsidRPr="00D2518D">
        <w:rPr>
          <w:b/>
          <w:bCs/>
          <w:lang w:val="en-CA"/>
        </w:rPr>
        <w:t>4</w:t>
      </w:r>
      <w:r w:rsidRPr="00D2518D" w:rsidR="00D2518D">
        <w:rPr>
          <w:b/>
          <w:bCs/>
          <w:lang w:val="en-CA"/>
        </w:rPr>
        <w:t xml:space="preserve"> –</w:t>
      </w:r>
      <w:r>
        <w:rPr>
          <w:lang w:val="en-CA"/>
        </w:rPr>
        <w:t xml:space="preserve"> Navigate back to </w:t>
      </w:r>
      <w:r w:rsidR="00820868">
        <w:rPr>
          <w:lang w:val="en-CA"/>
        </w:rPr>
        <w:t>home screen</w:t>
      </w:r>
    </w:p>
    <w:p w:rsidR="00A74722" w:rsidP="00A74722" w:rsidRDefault="005A2935" w14:paraId="75E9B37F" w14:textId="5ADAE47B">
      <w:pPr>
        <w:jc w:val="center"/>
        <w:rPr>
          <w:lang w:val="en-CA"/>
        </w:rPr>
      </w:pPr>
      <w:r>
        <w:rPr>
          <w:noProof/>
          <w:lang w:val="en-CA"/>
        </w:rPr>
        <w:drawing>
          <wp:anchor distT="0" distB="0" distL="114300" distR="114300" simplePos="0" relativeHeight="251658275" behindDoc="0" locked="0" layoutInCell="1" allowOverlap="1" wp14:anchorId="5AED2965" wp14:editId="1BF84F47">
            <wp:simplePos x="0" y="0"/>
            <wp:positionH relativeFrom="margin">
              <wp:posOffset>523239</wp:posOffset>
            </wp:positionH>
            <wp:positionV relativeFrom="paragraph">
              <wp:posOffset>108406</wp:posOffset>
            </wp:positionV>
            <wp:extent cx="712877" cy="712877"/>
            <wp:effectExtent l="0" t="0" r="0" b="11430"/>
            <wp:wrapNone/>
            <wp:docPr id="1415963028" name="Graphic 1415963028"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A74722">
        <w:rPr>
          <w:noProof/>
        </w:rPr>
        <w:drawing>
          <wp:inline distT="0" distB="0" distL="0" distR="0" wp14:anchorId="691CDEFB" wp14:editId="05E4238B">
            <wp:extent cx="5019440" cy="3001992"/>
            <wp:effectExtent l="0" t="0" r="0" b="8255"/>
            <wp:docPr id="994563069" name="Picture 9945630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800" name="Picture 8" descr="A screenshot of a computer&#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6302" cy="3047961"/>
                    </a:xfrm>
                    <a:prstGeom prst="rect">
                      <a:avLst/>
                    </a:prstGeom>
                    <a:noFill/>
                    <a:ln w="38100">
                      <a:noFill/>
                    </a:ln>
                  </pic:spPr>
                </pic:pic>
              </a:graphicData>
            </a:graphic>
          </wp:inline>
        </w:drawing>
      </w:r>
    </w:p>
    <w:p w:rsidR="00804728" w:rsidRDefault="00804728" w14:paraId="71907097" w14:textId="77777777">
      <w:pPr>
        <w:spacing w:line="259" w:lineRule="auto"/>
        <w:jc w:val="left"/>
        <w:rPr>
          <w:lang w:val="en-CA"/>
        </w:rPr>
      </w:pPr>
      <w:r>
        <w:rPr>
          <w:lang w:val="en-CA"/>
        </w:rPr>
        <w:br w:type="page"/>
      </w:r>
    </w:p>
    <w:p w:rsidRPr="00EE6012" w:rsidR="005947A3" w:rsidP="005947A3" w:rsidRDefault="00E13CA8" w14:paraId="75A7933C" w14:textId="3B5E5C1A">
      <w:pPr>
        <w:rPr>
          <w:lang w:val="en-CA"/>
        </w:rPr>
      </w:pPr>
      <w:r w:rsidRPr="00D2518D">
        <w:rPr>
          <w:b/>
          <w:bCs/>
          <w:noProof/>
        </w:rPr>
        <w:lastRenderedPageBreak/>
        <mc:AlternateContent>
          <mc:Choice Requires="wps">
            <w:drawing>
              <wp:anchor distT="0" distB="0" distL="114300" distR="114300" simplePos="0" relativeHeight="251658266" behindDoc="0" locked="0" layoutInCell="1" allowOverlap="1" wp14:anchorId="79A409CC" wp14:editId="79E5609E">
                <wp:simplePos x="0" y="0"/>
                <wp:positionH relativeFrom="column">
                  <wp:posOffset>1720383</wp:posOffset>
                </wp:positionH>
                <wp:positionV relativeFrom="paragraph">
                  <wp:posOffset>2003856</wp:posOffset>
                </wp:positionV>
                <wp:extent cx="222636" cy="399415"/>
                <wp:effectExtent l="0" t="0" r="6350" b="635"/>
                <wp:wrapNone/>
                <wp:docPr id="1846924736" name="Text Box 1846924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8F0447" w:rsidR="00965513" w:rsidP="00965513" w:rsidRDefault="00965513" w14:paraId="28E3B327" w14:textId="2C967F96">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w14:anchorId="460D5CAC">
              <v:shape id="Text Box 1846924736" style="position:absolute;left:0;text-align:left;margin-left:135.45pt;margin-top:157.8pt;width:17.55pt;height:31.4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71"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" w14:anchorId="79A409CC">
                <v:textbox inset="2.88pt,2.88pt,2.88pt,2.88pt">
                  <w:txbxContent>
                    <w:p w:rsidRPr="008F0447" w:rsidR="00965513" w:rsidP="00965513" w:rsidRDefault="00965513" w14:paraId="5DAB6C7B" w14:textId="2C967F96">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v:textbox>
              </v:shape>
            </w:pict>
          </mc:Fallback>
        </mc:AlternateContent>
      </w:r>
      <w:r w:rsidRPr="00D2518D" w:rsidR="00FE607B">
        <w:rPr>
          <w:b/>
          <w:bCs/>
          <w:lang w:val="en-CA"/>
        </w:rPr>
        <w:t>5</w:t>
      </w:r>
      <w:r w:rsidRPr="00D2518D" w:rsidR="00D2518D">
        <w:rPr>
          <w:b/>
          <w:bCs/>
          <w:lang w:val="en-CA"/>
        </w:rPr>
        <w:t xml:space="preserve"> –</w:t>
      </w:r>
      <w:r w:rsidR="00FE607B">
        <w:rPr>
          <w:lang w:val="en-CA"/>
        </w:rPr>
        <w:t xml:space="preserve"> Press </w:t>
      </w:r>
      <w:r w:rsidR="009A3717">
        <w:rPr>
          <w:lang w:val="en-CA"/>
        </w:rPr>
        <w:t>the green “START” button</w:t>
      </w:r>
    </w:p>
    <w:p w:rsidRPr="00EE6012" w:rsidR="00A74722" w:rsidP="00A74722" w:rsidRDefault="00931A0E" w14:paraId="3BE53ED2" w14:textId="00CF8082">
      <w:pPr>
        <w:jc w:val="center"/>
        <w:rPr>
          <w:lang w:val="en-CA"/>
        </w:rPr>
      </w:pPr>
      <w:r>
        <w:rPr>
          <w:noProof/>
          <w:lang w:val="en-CA"/>
        </w:rPr>
        <w:drawing>
          <wp:anchor distT="0" distB="0" distL="114300" distR="114300" simplePos="0" relativeHeight="251658276" behindDoc="0" locked="0" layoutInCell="1" allowOverlap="1" wp14:anchorId="274EFC95" wp14:editId="26AD1DBC">
            <wp:simplePos x="0" y="0"/>
            <wp:positionH relativeFrom="margin">
              <wp:posOffset>4456765</wp:posOffset>
            </wp:positionH>
            <wp:positionV relativeFrom="paragraph">
              <wp:posOffset>63896</wp:posOffset>
            </wp:positionV>
            <wp:extent cx="712877" cy="712877"/>
            <wp:effectExtent l="0" t="0" r="0" b="11430"/>
            <wp:wrapNone/>
            <wp:docPr id="2125406492" name="Graphic 2125406492"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A74722">
        <w:rPr>
          <w:noProof/>
        </w:rPr>
        <w:drawing>
          <wp:inline distT="0" distB="0" distL="0" distR="0" wp14:anchorId="2BCD9BD5" wp14:editId="4F5F03D0">
            <wp:extent cx="5022887" cy="2967487"/>
            <wp:effectExtent l="0" t="0" r="6350" b="4445"/>
            <wp:docPr id="601990803" name="Picture 6019908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40620" name="Picture 1" descr="Graphical user interfac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3457" cy="2997363"/>
                    </a:xfrm>
                    <a:prstGeom prst="rect">
                      <a:avLst/>
                    </a:prstGeom>
                    <a:noFill/>
                    <a:ln>
                      <a:noFill/>
                    </a:ln>
                  </pic:spPr>
                </pic:pic>
              </a:graphicData>
            </a:graphic>
          </wp:inline>
        </w:drawing>
      </w:r>
    </w:p>
    <w:p w:rsidR="00C540AC" w:rsidP="00634ED0" w:rsidRDefault="005D50C2" w14:paraId="2E8F7AAF" w14:textId="52FA2677">
      <w:pPr>
        <w:rPr>
          <w:rFonts w:cstheme="minorBidi"/>
        </w:rPr>
      </w:pPr>
      <w:r w:rsidRPr="5BA430F0">
        <w:rPr>
          <w:rFonts w:cstheme="minorBidi"/>
        </w:rPr>
        <w:t>Other use cases are documented in section 3.3</w:t>
      </w:r>
      <w:r w:rsidRPr="5BA430F0" w:rsidR="008D7DB9">
        <w:rPr>
          <w:rFonts w:cstheme="minorBidi"/>
        </w:rPr>
        <w:t xml:space="preserve">, as well as </w:t>
      </w:r>
      <w:r w:rsidRPr="5BA430F0" w:rsidR="00634ED0">
        <w:rPr>
          <w:rFonts w:cstheme="minorBidi"/>
        </w:rPr>
        <w:t>alternate flows.</w:t>
      </w:r>
    </w:p>
    <w:p w:rsidR="00790730" w:rsidP="00282DFD" w:rsidRDefault="05787383" w14:paraId="235C3D05" w14:textId="73CC7802">
      <w:pPr>
        <w:pStyle w:val="Heading1"/>
      </w:pPr>
      <w:bookmarkStart w:name="_Toc131499195" w:id="362"/>
      <w:commentRangeStart w:id="363"/>
      <w:commentRangeStart w:id="364"/>
      <w:del w:author="Yuu Ono" w:date="2023-04-06T11:41:00Z" w:id="365">
        <w:r w:rsidDel="00647731">
          <w:delText>Trade</w:delText>
        </w:r>
        <w:r w:rsidDel="00647731" w:rsidR="5471160C">
          <w:delText>off Analysis</w:delText>
        </w:r>
        <w:commentRangeEnd w:id="363"/>
        <w:r w:rsidDel="00647731" w:rsidR="00790730">
          <w:rPr>
            <w:rStyle w:val="CommentReference"/>
          </w:rPr>
          <w:commentReference w:id="363"/>
        </w:r>
      </w:del>
      <w:bookmarkEnd w:id="362"/>
      <w:commentRangeEnd w:id="364"/>
      <w:r w:rsidR="00C10908">
        <w:rPr>
          <w:rStyle w:val="CommentReference"/>
          <w:rFonts w:eastAsiaTheme="minorHAnsi" w:cstheme="minorBidi"/>
          <w:bCs w:val="0"/>
          <w:color w:val="auto"/>
          <w:lang w:val="en-CA"/>
        </w:rPr>
        <w:commentReference w:id="364"/>
      </w:r>
      <w:ins w:author="Yuu Ono" w:date="2023-04-06T11:41:00Z" w:id="366">
        <w:r w:rsidR="00647731">
          <w:t xml:space="preserve">System </w:t>
        </w:r>
        <w:r w:rsidR="005E47F1">
          <w:t>Evaluation</w:t>
        </w:r>
      </w:ins>
    </w:p>
    <w:p w:rsidRPr="00A70A3A" w:rsidR="006052F0" w:rsidP="006052F0" w:rsidRDefault="006052F0" w14:paraId="6DC10022" w14:textId="1D46F088">
      <w:pPr>
        <w:pStyle w:val="Heading2"/>
      </w:pPr>
      <w:r>
        <w:t xml:space="preserve"> </w:t>
      </w:r>
      <w:bookmarkStart w:name="_Toc131499196" w:id="367"/>
      <w:r>
        <w:t>Computer and Microcontroller Devices</w:t>
      </w:r>
      <w:bookmarkEnd w:id="367"/>
    </w:p>
    <w:p w:rsidR="006052F0" w:rsidP="006052F0" w:rsidRDefault="006052F0" w14:paraId="202F02D4" w14:textId="51130E1A">
      <w:pPr>
        <w:rPr>
          <w:lang w:val="en-CA"/>
        </w:rPr>
      </w:pPr>
      <w:r>
        <w:rPr>
          <w:lang w:val="en-CA"/>
        </w:rPr>
        <w:t xml:space="preserve">For the main computer, a Raspberry Pi 4 Model B was selected due to its low cost, ease of use, and compact size. The computing power of a Raspberry Pi is sufficient for this project, as it runs a simple </w:t>
      </w:r>
      <w:r w:rsidR="00820868">
        <w:rPr>
          <w:lang w:val="en-CA"/>
        </w:rPr>
        <w:t>User Interface</w:t>
      </w:r>
      <w:r>
        <w:rPr>
          <w:lang w:val="en-CA"/>
        </w:rPr>
        <w:t xml:space="preserve"> and local database. The Raspberry Pi is capable of wired or wireless internet connection, which is needed to send the collected experimental data to users’ emails. For ease of use, the Raspberry Pi has easily interfaceable pins that were used for the I</w:t>
      </w:r>
      <w:r>
        <w:rPr>
          <w:vertAlign w:val="superscript"/>
          <w:lang w:val="en-CA"/>
        </w:rPr>
        <w:t>2</w:t>
      </w:r>
      <w:r>
        <w:rPr>
          <w:lang w:val="en-CA"/>
        </w:rPr>
        <w:t>C connection to the microcontroller. It also has significant documentation so that users with little to no coding experience can easily pick one up and install necessary project files.</w:t>
      </w:r>
    </w:p>
    <w:p w:rsidR="00586F33" w:rsidP="006052F0" w:rsidRDefault="006052F0" w14:paraId="3B124D31" w14:textId="33816E46">
      <w:pPr>
        <w:rPr>
          <w:lang w:val="en-CA"/>
        </w:rPr>
      </w:pPr>
      <w:r>
        <w:rPr>
          <w:lang w:val="en-CA"/>
        </w:rPr>
        <w:t>Two options for the microcontroller were considered and compared for cost, ease of use, and I</w:t>
      </w:r>
      <w:r>
        <w:rPr>
          <w:vertAlign w:val="superscript"/>
          <w:lang w:val="en-CA"/>
        </w:rPr>
        <w:t>2</w:t>
      </w:r>
      <w:r>
        <w:rPr>
          <w:lang w:val="en-CA"/>
        </w:rPr>
        <w:t xml:space="preserve">C compatibility. </w:t>
      </w:r>
      <w:r w:rsidR="00586F33">
        <w:rPr>
          <w:lang w:val="en-CA"/>
        </w:rPr>
        <w:t xml:space="preserve">The microcontroller would also have to be beginner-friendly, as the expected user is a biology researcher with little to no coding experience. The user will have to </w:t>
      </w:r>
      <w:r w:rsidR="00834343">
        <w:rPr>
          <w:lang w:val="en-CA"/>
        </w:rPr>
        <w:t>program microcontrollers for additional tables, so beginner-friendliness was a deciding factor.</w:t>
      </w:r>
    </w:p>
    <w:p w:rsidR="006052F0" w:rsidP="006052F0" w:rsidRDefault="006052F0" w14:paraId="468C36D6" w14:textId="195451DD">
      <w:pPr>
        <w:rPr>
          <w:rFonts w:cstheme="minorBidi"/>
        </w:rPr>
      </w:pPr>
      <w:r>
        <w:rPr>
          <w:lang w:val="en-CA"/>
        </w:rPr>
        <w:t xml:space="preserve">The Texas Instruments MSP430 </w:t>
      </w:r>
      <w:proofErr w:type="spellStart"/>
      <w:r>
        <w:rPr>
          <w:lang w:val="en-CA"/>
        </w:rPr>
        <w:t>LaunchPad</w:t>
      </w:r>
      <w:proofErr w:type="spellEnd"/>
      <w:r>
        <w:rPr>
          <w:lang w:val="en-CA"/>
        </w:rPr>
        <w:t xml:space="preserve"> microcontroller was initially used as it was a donation from </w:t>
      </w:r>
      <w:r w:rsidRPr="22D5EC87">
        <w:rPr>
          <w:rFonts w:cstheme="minorBidi"/>
        </w:rPr>
        <w:t>Jelena Nikolic-Popovic, a Senior Member of Technical Staff at Texas Instruments Canada.</w:t>
      </w:r>
      <w:r w:rsidR="0046397D">
        <w:rPr>
          <w:rFonts w:cstheme="minorBidi"/>
        </w:rPr>
        <w:t xml:space="preserve"> Additional </w:t>
      </w:r>
      <w:proofErr w:type="spellStart"/>
      <w:r w:rsidR="0046397D">
        <w:rPr>
          <w:rFonts w:cstheme="minorBidi"/>
        </w:rPr>
        <w:t>LaunchPads</w:t>
      </w:r>
      <w:proofErr w:type="spellEnd"/>
      <w:r w:rsidR="0046397D">
        <w:rPr>
          <w:rFonts w:cstheme="minorBidi"/>
        </w:rPr>
        <w:t xml:space="preserve"> </w:t>
      </w:r>
      <w:r w:rsidR="00844AD6">
        <w:rPr>
          <w:rFonts w:cstheme="minorBidi"/>
        </w:rPr>
        <w:t xml:space="preserve">are inexpensive at about </w:t>
      </w:r>
      <w:r w:rsidR="00061C87">
        <w:rPr>
          <w:rFonts w:cstheme="minorBidi"/>
        </w:rPr>
        <w:t>$25 per unit.</w:t>
      </w:r>
      <w:r w:rsidRPr="22D5EC87">
        <w:rPr>
          <w:rFonts w:cstheme="minorBidi"/>
        </w:rPr>
        <w:t xml:space="preserve"> The </w:t>
      </w:r>
      <w:proofErr w:type="spellStart"/>
      <w:r w:rsidRPr="22D5EC87">
        <w:rPr>
          <w:rFonts w:cstheme="minorBidi"/>
        </w:rPr>
        <w:t>LaunchPad</w:t>
      </w:r>
      <w:proofErr w:type="spellEnd"/>
      <w:r w:rsidRPr="22D5EC87">
        <w:rPr>
          <w:rFonts w:cstheme="minorBidi"/>
        </w:rPr>
        <w:t xml:space="preserve"> is capable of I</w:t>
      </w:r>
      <w:r w:rsidRPr="22D5EC87">
        <w:rPr>
          <w:rFonts w:cstheme="minorBidi"/>
          <w:vertAlign w:val="superscript"/>
        </w:rPr>
        <w:t>2</w:t>
      </w:r>
      <w:r w:rsidRPr="22D5EC87">
        <w:rPr>
          <w:rFonts w:cstheme="minorBidi"/>
        </w:rPr>
        <w:t>C communication and was successfully programmed to send a PWM signal to a motor driver.</w:t>
      </w:r>
      <w:r w:rsidR="00AC1094">
        <w:rPr>
          <w:rFonts w:cstheme="minorBidi"/>
        </w:rPr>
        <w:t xml:space="preserve"> Due to the low-level C programming language used, and </w:t>
      </w:r>
      <w:r w:rsidR="002610BE">
        <w:rPr>
          <w:rFonts w:cstheme="minorBidi"/>
        </w:rPr>
        <w:t xml:space="preserve">that the </w:t>
      </w:r>
      <w:r w:rsidR="00820868">
        <w:rPr>
          <w:rFonts w:cstheme="minorBidi"/>
        </w:rPr>
        <w:t>User Interface</w:t>
      </w:r>
      <w:r w:rsidR="002610BE">
        <w:rPr>
          <w:rFonts w:cstheme="minorBidi"/>
        </w:rPr>
        <w:t>s directly with registers</w:t>
      </w:r>
      <w:r w:rsidR="00910A37">
        <w:rPr>
          <w:rFonts w:cstheme="minorBidi"/>
        </w:rPr>
        <w:t xml:space="preserve">, the </w:t>
      </w:r>
      <w:proofErr w:type="spellStart"/>
      <w:r w:rsidR="00910A37">
        <w:rPr>
          <w:rFonts w:cstheme="minorBidi"/>
        </w:rPr>
        <w:t>LaunchPad</w:t>
      </w:r>
      <w:proofErr w:type="spellEnd"/>
      <w:r w:rsidR="00910A37">
        <w:rPr>
          <w:rFonts w:cstheme="minorBidi"/>
        </w:rPr>
        <w:t xml:space="preserve"> is extremely fast and efficient.</w:t>
      </w:r>
      <w:r w:rsidRPr="22D5EC87">
        <w:rPr>
          <w:rFonts w:cstheme="minorBidi"/>
        </w:rPr>
        <w:t xml:space="preserve"> </w:t>
      </w:r>
      <w:r w:rsidR="00910A37">
        <w:rPr>
          <w:rFonts w:cstheme="minorBidi"/>
        </w:rPr>
        <w:t xml:space="preserve">However, this low-level programming </w:t>
      </w:r>
      <w:r w:rsidR="00910A37">
        <w:rPr>
          <w:rFonts w:cstheme="minorBidi"/>
        </w:rPr>
        <w:lastRenderedPageBreak/>
        <w:t xml:space="preserve">language </w:t>
      </w:r>
      <w:r w:rsidR="00D806DB">
        <w:rPr>
          <w:rFonts w:cstheme="minorBidi"/>
        </w:rPr>
        <w:t xml:space="preserve">and concept of interfacing with registers </w:t>
      </w:r>
      <w:r w:rsidR="00A76D41">
        <w:rPr>
          <w:rFonts w:cstheme="minorBidi"/>
        </w:rPr>
        <w:t xml:space="preserve">is </w:t>
      </w:r>
      <w:r w:rsidR="00D806DB">
        <w:rPr>
          <w:rFonts w:cstheme="minorBidi"/>
        </w:rPr>
        <w:t xml:space="preserve">extremely difficult for beginner coders to work with. This </w:t>
      </w:r>
      <w:r w:rsidRPr="22D5EC87">
        <w:rPr>
          <w:rFonts w:cstheme="minorBidi"/>
        </w:rPr>
        <w:t>was deemed not user friendly enough for the expected user</w:t>
      </w:r>
      <w:r w:rsidR="00834343">
        <w:rPr>
          <w:rFonts w:cstheme="minorBidi"/>
        </w:rPr>
        <w:t>.</w:t>
      </w:r>
    </w:p>
    <w:p w:rsidRPr="006052F0" w:rsidR="006052F0" w:rsidP="006052F0" w:rsidRDefault="006052F0" w14:paraId="1B9CE9C6" w14:textId="5FE58019">
      <w:pPr>
        <w:rPr>
          <w:rFonts w:cstheme="minorHAnsi"/>
        </w:rPr>
      </w:pPr>
      <w:r>
        <w:rPr>
          <w:rFonts w:cstheme="minorHAnsi"/>
        </w:rPr>
        <w:t>An Arduino Uno was ultimately selected, as it is capable of I</w:t>
      </w:r>
      <w:r>
        <w:rPr>
          <w:rFonts w:cstheme="minorHAnsi"/>
          <w:vertAlign w:val="superscript"/>
        </w:rPr>
        <w:t>2</w:t>
      </w:r>
      <w:r>
        <w:rPr>
          <w:rFonts w:cstheme="minorHAnsi"/>
        </w:rPr>
        <w:t>C communication and has extensive documentation and libraries that are easy to pick up for beginner coders. It also has libraries for specific sensors used in this project.</w:t>
      </w:r>
      <w:r w:rsidR="004C5D31">
        <w:rPr>
          <w:rFonts w:cstheme="minorHAnsi"/>
        </w:rPr>
        <w:t xml:space="preserve"> It is also inexpensive at about $25 per unit.</w:t>
      </w:r>
      <w:r w:rsidR="00D84F85">
        <w:rPr>
          <w:rFonts w:cstheme="minorHAnsi"/>
        </w:rPr>
        <w:t xml:space="preserve"> The Arduino uses a higher-level version of C++ designed specifically for Arduino hardware, which is not as efficient as the </w:t>
      </w:r>
      <w:proofErr w:type="spellStart"/>
      <w:r w:rsidR="00D84F85">
        <w:rPr>
          <w:rFonts w:cstheme="minorHAnsi"/>
        </w:rPr>
        <w:t>LaunchPad’s</w:t>
      </w:r>
      <w:proofErr w:type="spellEnd"/>
      <w:r w:rsidR="00D84F85">
        <w:rPr>
          <w:rFonts w:cstheme="minorHAnsi"/>
        </w:rPr>
        <w:t xml:space="preserve"> low-level C and register interfacing.</w:t>
      </w:r>
      <w:r w:rsidR="001A21A5">
        <w:rPr>
          <w:rFonts w:cstheme="minorHAnsi"/>
        </w:rPr>
        <w:t xml:space="preserve"> However, experienced coders </w:t>
      </w:r>
      <w:proofErr w:type="gramStart"/>
      <w:r w:rsidR="001A21A5">
        <w:rPr>
          <w:rFonts w:cstheme="minorHAnsi"/>
        </w:rPr>
        <w:t>are able to</w:t>
      </w:r>
      <w:proofErr w:type="gramEnd"/>
      <w:r w:rsidR="001A21A5">
        <w:rPr>
          <w:rFonts w:cstheme="minorHAnsi"/>
        </w:rPr>
        <w:t xml:space="preserve"> interface with </w:t>
      </w:r>
      <w:proofErr w:type="gramStart"/>
      <w:r w:rsidR="001A21A5">
        <w:rPr>
          <w:rFonts w:cstheme="minorHAnsi"/>
        </w:rPr>
        <w:t>the Arduino’s</w:t>
      </w:r>
      <w:proofErr w:type="gramEnd"/>
      <w:r w:rsidR="001A21A5">
        <w:rPr>
          <w:rFonts w:cstheme="minorHAnsi"/>
        </w:rPr>
        <w:t xml:space="preserve"> registers if they desire. While it is less efficient than the </w:t>
      </w:r>
      <w:proofErr w:type="spellStart"/>
      <w:r w:rsidR="001A21A5">
        <w:rPr>
          <w:rFonts w:cstheme="minorHAnsi"/>
        </w:rPr>
        <w:t>LaunchPad</w:t>
      </w:r>
      <w:proofErr w:type="spellEnd"/>
      <w:r w:rsidR="001A21A5">
        <w:rPr>
          <w:rFonts w:cstheme="minorHAnsi"/>
        </w:rPr>
        <w:t xml:space="preserve">, it </w:t>
      </w:r>
      <w:r w:rsidR="00487F1B">
        <w:rPr>
          <w:rFonts w:cstheme="minorHAnsi"/>
        </w:rPr>
        <w:t xml:space="preserve">is equal in </w:t>
      </w:r>
      <w:r w:rsidR="003E2332">
        <w:rPr>
          <w:rFonts w:cstheme="minorHAnsi"/>
        </w:rPr>
        <w:t xml:space="preserve">most </w:t>
      </w:r>
      <w:r w:rsidR="00487F1B">
        <w:rPr>
          <w:rFonts w:cstheme="minorHAnsi"/>
        </w:rPr>
        <w:t>other aspects</w:t>
      </w:r>
      <w:r w:rsidR="008A0477">
        <w:rPr>
          <w:rFonts w:cstheme="minorHAnsi"/>
        </w:rPr>
        <w:t xml:space="preserve"> and </w:t>
      </w:r>
      <w:r w:rsidR="0005052D">
        <w:rPr>
          <w:rFonts w:cstheme="minorHAnsi"/>
        </w:rPr>
        <w:t xml:space="preserve">is significantly more </w:t>
      </w:r>
      <w:r w:rsidR="00820868">
        <w:rPr>
          <w:rFonts w:cstheme="minorHAnsi"/>
        </w:rPr>
        <w:t>beginner friendly</w:t>
      </w:r>
      <w:r w:rsidR="007E60D1">
        <w:rPr>
          <w:rFonts w:cstheme="minorHAnsi"/>
        </w:rPr>
        <w:t>.</w:t>
      </w:r>
    </w:p>
    <w:p w:rsidR="00322B37" w:rsidP="00322B37" w:rsidRDefault="00322B37" w14:paraId="281B5864" w14:textId="13F364B7">
      <w:pPr>
        <w:pStyle w:val="Heading2"/>
      </w:pPr>
      <w:r>
        <w:t xml:space="preserve"> </w:t>
      </w:r>
      <w:bookmarkStart w:name="_Toc131499197" w:id="368"/>
      <w:r>
        <w:t>Sensors</w:t>
      </w:r>
      <w:bookmarkEnd w:id="368"/>
    </w:p>
    <w:p w:rsidR="00322B37" w:rsidP="00322B37" w:rsidRDefault="00322B37" w14:paraId="183A69A4" w14:textId="08FD1C6D">
      <w:pPr>
        <w:pStyle w:val="Heading3"/>
      </w:pPr>
      <w:bookmarkStart w:name="_Toc131499198" w:id="369"/>
      <w:r>
        <w:t>Linear Displacement Sensor</w:t>
      </w:r>
      <w:bookmarkEnd w:id="369"/>
    </w:p>
    <w:p w:rsidR="002D6B3A" w:rsidP="008D4BF1" w:rsidRDefault="008D4BF1" w14:paraId="245D2FE3" w14:textId="49D7B3CF">
      <w:pPr>
        <w:rPr>
          <w:lang w:val="en-CA"/>
        </w:rPr>
      </w:pPr>
      <w:r>
        <w:rPr>
          <w:lang w:val="en-CA"/>
        </w:rPr>
        <w:t>Many sensor options were investigated for precisely measuring the linear displacement. The biggest challenge</w:t>
      </w:r>
      <w:r w:rsidR="00DE4055">
        <w:rPr>
          <w:lang w:val="en-CA"/>
        </w:rPr>
        <w:t xml:space="preserve"> was to find a sensor that could accurately measure 0.1 – 1 mm of </w:t>
      </w:r>
      <w:r w:rsidR="002D6B3A">
        <w:rPr>
          <w:lang w:val="en-CA"/>
        </w:rPr>
        <w:t>displacement and be tracked in data collection.</w:t>
      </w:r>
    </w:p>
    <w:p w:rsidR="0034644C" w:rsidP="008D4BF1" w:rsidRDefault="002D6B3A" w14:paraId="047F4FFE" w14:textId="77777777">
      <w:pPr>
        <w:rPr>
          <w:lang w:val="en-CA"/>
        </w:rPr>
      </w:pPr>
      <w:r>
        <w:rPr>
          <w:lang w:val="en-CA"/>
        </w:rPr>
        <w:t xml:space="preserve">Sensors investigated were </w:t>
      </w:r>
      <w:r w:rsidR="00556F2C">
        <w:rPr>
          <w:lang w:val="en-CA"/>
        </w:rPr>
        <w:t>linear potentiometers</w:t>
      </w:r>
      <w:r w:rsidR="001A2ED6">
        <w:rPr>
          <w:lang w:val="en-CA"/>
        </w:rPr>
        <w:t xml:space="preserve"> (</w:t>
      </w:r>
      <w:proofErr w:type="spellStart"/>
      <w:r w:rsidR="001A2ED6">
        <w:rPr>
          <w:lang w:val="en-CA"/>
        </w:rPr>
        <w:t>LinPot</w:t>
      </w:r>
      <w:proofErr w:type="spellEnd"/>
      <w:r w:rsidR="001A2ED6">
        <w:rPr>
          <w:lang w:val="en-CA"/>
        </w:rPr>
        <w:t>)</w:t>
      </w:r>
      <w:r w:rsidR="00556F2C">
        <w:rPr>
          <w:lang w:val="en-CA"/>
        </w:rPr>
        <w:t>, linear variable differential transformers (LVDT)</w:t>
      </w:r>
      <w:r w:rsidR="00B2557F">
        <w:rPr>
          <w:lang w:val="en-CA"/>
        </w:rPr>
        <w:t>, capacitive displacement sensors, laser displacement sensors, and digital indicators.</w:t>
      </w:r>
      <w:r w:rsidR="001A2ED6">
        <w:rPr>
          <w:lang w:val="en-CA"/>
        </w:rPr>
        <w:t xml:space="preserve"> </w:t>
      </w:r>
    </w:p>
    <w:p w:rsidR="002D6B3A" w:rsidP="008D4BF1" w:rsidRDefault="001A2ED6" w14:paraId="59B31C49" w14:textId="5D357A7C">
      <w:pPr>
        <w:rPr>
          <w:lang w:val="en-CA"/>
        </w:rPr>
      </w:pPr>
      <w:proofErr w:type="spellStart"/>
      <w:r>
        <w:rPr>
          <w:lang w:val="en-CA"/>
        </w:rPr>
        <w:t>LinPots</w:t>
      </w:r>
      <w:proofErr w:type="spellEnd"/>
      <w:r w:rsidR="003B3C2C">
        <w:rPr>
          <w:lang w:val="en-CA"/>
        </w:rPr>
        <w:t xml:space="preserve"> and LVDTs were </w:t>
      </w:r>
      <w:r w:rsidR="006831B9">
        <w:rPr>
          <w:lang w:val="en-CA"/>
        </w:rPr>
        <w:t xml:space="preserve">rejected due to </w:t>
      </w:r>
      <w:r w:rsidR="0030480D">
        <w:rPr>
          <w:lang w:val="en-CA"/>
        </w:rPr>
        <w:t>how many full cycles they could measure before losing accuracy. Both had a limit up to 10 million cycles, which would only cover one quarter of the 95 days duration of an experiment at 5 Hz</w:t>
      </w:r>
      <w:r w:rsidR="00EE0E93">
        <w:rPr>
          <w:lang w:val="en-CA"/>
        </w:rPr>
        <w:t>, less for higher frequencies.</w:t>
      </w:r>
    </w:p>
    <w:p w:rsidR="007B5B67" w:rsidP="008D4BF1" w:rsidRDefault="003E1E2A" w14:paraId="5DD9F82B" w14:textId="0F43B2EB">
      <w:pPr>
        <w:rPr>
          <w:lang w:val="en-CA"/>
        </w:rPr>
      </w:pPr>
      <w:r>
        <w:rPr>
          <w:lang w:val="en-CA"/>
        </w:rPr>
        <w:t>Capacitive displacement sensors</w:t>
      </w:r>
      <w:r w:rsidR="008E4BBB">
        <w:rPr>
          <w:lang w:val="en-CA"/>
        </w:rPr>
        <w:t xml:space="preserve"> and laser displacement sensors</w:t>
      </w:r>
      <w:r>
        <w:rPr>
          <w:lang w:val="en-CA"/>
        </w:rPr>
        <w:t xml:space="preserve"> were </w:t>
      </w:r>
      <w:r w:rsidR="008E4BBB">
        <w:rPr>
          <w:lang w:val="en-CA"/>
        </w:rPr>
        <w:t xml:space="preserve">too expensive </w:t>
      </w:r>
      <w:r w:rsidR="00116B76">
        <w:rPr>
          <w:lang w:val="en-CA"/>
        </w:rPr>
        <w:t>for sensors sensitive enough to measure 0.1 mm of displacement</w:t>
      </w:r>
      <w:r w:rsidR="00952D31">
        <w:rPr>
          <w:lang w:val="en-CA"/>
        </w:rPr>
        <w:t>, with many sensors and data processing systems for the sensors costing more than $1000.</w:t>
      </w:r>
    </w:p>
    <w:p w:rsidR="002D6B3A" w:rsidP="002D6B3A" w:rsidRDefault="00126BB6" w14:paraId="3C24F344" w14:textId="5BEB1558">
      <w:pPr>
        <w:rPr>
          <w:lang w:val="en-CA"/>
        </w:rPr>
      </w:pPr>
      <w:r>
        <w:rPr>
          <w:lang w:val="en-CA"/>
        </w:rPr>
        <w:t xml:space="preserve">While the mentioned sensors could measure linear displacement throughout the duration of the experiment, </w:t>
      </w:r>
      <w:r w:rsidR="002875FC">
        <w:rPr>
          <w:lang w:val="en-CA"/>
        </w:rPr>
        <w:t>they are either not durable enough or too expensive to be used. Digital indicators were examined as a low-cost option, as only one sensor would be needed to measure displacement of all tables. However, it comes with the trade-off of not measuring 100% of the time.</w:t>
      </w:r>
      <w:r w:rsidR="007328EA">
        <w:rPr>
          <w:lang w:val="en-CA"/>
        </w:rPr>
        <w:t xml:space="preserve"> This was deemed acceptable by the Davy Lab and the project team</w:t>
      </w:r>
      <w:r w:rsidR="0034231C">
        <w:rPr>
          <w:lang w:val="en-CA"/>
        </w:rPr>
        <w:t>, as measuring linear displacement was important primarily to ensure that all components continue to</w:t>
      </w:r>
      <w:r w:rsidR="00774F24">
        <w:rPr>
          <w:lang w:val="en-CA"/>
        </w:rPr>
        <w:t xml:space="preserve"> work as expected and does not change throughout the duration of the experiment.</w:t>
      </w:r>
    </w:p>
    <w:p w:rsidR="00FD7EB7" w:rsidP="00FD7EB7" w:rsidRDefault="00FD7EB7" w14:paraId="523CEFE1" w14:textId="48D1F5FB">
      <w:pPr>
        <w:pStyle w:val="Heading3"/>
      </w:pPr>
      <w:bookmarkStart w:name="_Toc131499199" w:id="370"/>
      <w:r>
        <w:t>Temperature and Humidity Sensor</w:t>
      </w:r>
      <w:bookmarkEnd w:id="370"/>
    </w:p>
    <w:p w:rsidRPr="00FD7EB7" w:rsidR="00FD7EB7" w:rsidP="00FD7EB7" w:rsidRDefault="0065049C" w14:paraId="75795C52" w14:textId="2C7A99C3">
      <w:pPr>
        <w:rPr>
          <w:lang w:val="en-CA"/>
        </w:rPr>
      </w:pPr>
      <w:r>
        <w:rPr>
          <w:lang w:val="en-CA"/>
        </w:rPr>
        <w:t xml:space="preserve">Temperature and humidity sensors are low-cost sensors that are widely available and easy to use. </w:t>
      </w:r>
      <w:r w:rsidR="00E17B10">
        <w:rPr>
          <w:lang w:val="en-CA"/>
        </w:rPr>
        <w:t>Two sensors were considered as they have</w:t>
      </w:r>
      <w:r w:rsidR="00CF2010">
        <w:rPr>
          <w:lang w:val="en-CA"/>
        </w:rPr>
        <w:t xml:space="preserve"> well-documented</w:t>
      </w:r>
      <w:r w:rsidR="00E17B10">
        <w:rPr>
          <w:lang w:val="en-CA"/>
        </w:rPr>
        <w:t xml:space="preserve"> libraries available for the Arduino</w:t>
      </w:r>
      <w:r w:rsidR="000F0DE5">
        <w:rPr>
          <w:lang w:val="en-CA"/>
        </w:rPr>
        <w:t>. DHT11 and DHT22 sensors are capable of both temperature and humidity measurement. The DHT11 is extremely inexpensive</w:t>
      </w:r>
      <w:r w:rsidR="0071303E">
        <w:rPr>
          <w:lang w:val="en-CA"/>
        </w:rPr>
        <w:t xml:space="preserve"> at about $2 per unit</w:t>
      </w:r>
      <w:r w:rsidR="003A0F6E">
        <w:rPr>
          <w:lang w:val="en-CA"/>
        </w:rPr>
        <w:t xml:space="preserve"> but is known for not </w:t>
      </w:r>
      <w:r w:rsidR="003A0F6E">
        <w:rPr>
          <w:lang w:val="en-CA"/>
        </w:rPr>
        <w:lastRenderedPageBreak/>
        <w:t xml:space="preserve">being </w:t>
      </w:r>
      <w:r w:rsidR="004B4558">
        <w:rPr>
          <w:lang w:val="en-CA"/>
        </w:rPr>
        <w:t>reliably accurate</w:t>
      </w:r>
      <w:r w:rsidR="000F0DE5">
        <w:rPr>
          <w:lang w:val="en-CA"/>
        </w:rPr>
        <w:t>. The DHT22 has a slightly higher cost</w:t>
      </w:r>
      <w:r w:rsidR="0071303E">
        <w:rPr>
          <w:lang w:val="en-CA"/>
        </w:rPr>
        <w:t xml:space="preserve"> at about </w:t>
      </w:r>
      <w:r w:rsidR="00B177A2">
        <w:rPr>
          <w:lang w:val="en-CA"/>
        </w:rPr>
        <w:t xml:space="preserve">$12 </w:t>
      </w:r>
      <w:r w:rsidR="000A2134">
        <w:rPr>
          <w:lang w:val="en-CA"/>
        </w:rPr>
        <w:t xml:space="preserve">per unit </w:t>
      </w:r>
      <w:r w:rsidR="00B177A2">
        <w:rPr>
          <w:lang w:val="en-CA"/>
        </w:rPr>
        <w:t>and is very accurate for the purpose of maintaining the correct environment for reptile</w:t>
      </w:r>
      <w:r w:rsidR="005A4CCB">
        <w:rPr>
          <w:lang w:val="en-CA"/>
        </w:rPr>
        <w:t xml:space="preserve"> egg incubation. Further, only one temperature and humidity sensor </w:t>
      </w:r>
      <w:proofErr w:type="gramStart"/>
      <w:r w:rsidR="005A4CCB">
        <w:rPr>
          <w:lang w:val="en-CA"/>
        </w:rPr>
        <w:t>is</w:t>
      </w:r>
      <w:proofErr w:type="gramEnd"/>
      <w:r w:rsidR="005A4CCB">
        <w:rPr>
          <w:lang w:val="en-CA"/>
        </w:rPr>
        <w:t xml:space="preserve"> required for the entire system. </w:t>
      </w:r>
      <w:r w:rsidR="00797727">
        <w:rPr>
          <w:lang w:val="en-CA"/>
        </w:rPr>
        <w:t>The DHT22 was selected, as</w:t>
      </w:r>
      <w:r w:rsidR="005A4CCB">
        <w:rPr>
          <w:lang w:val="en-CA"/>
        </w:rPr>
        <w:t xml:space="preserve"> the higher cost was determined to be acceptable as a trade-off for the </w:t>
      </w:r>
      <w:r w:rsidR="00B74CC7">
        <w:rPr>
          <w:lang w:val="en-CA"/>
        </w:rPr>
        <w:t>accuracy provided</w:t>
      </w:r>
      <w:r w:rsidR="00797727">
        <w:rPr>
          <w:lang w:val="en-CA"/>
        </w:rPr>
        <w:t>.</w:t>
      </w:r>
    </w:p>
    <w:p w:rsidR="00FD7EB7" w:rsidP="00FD7EB7" w:rsidRDefault="00FD7EB7" w14:paraId="365EFDAA" w14:textId="1B27796E">
      <w:pPr>
        <w:pStyle w:val="Heading3"/>
      </w:pPr>
      <w:bookmarkStart w:name="_Toc131499200" w:id="371"/>
      <w:r>
        <w:t>RPM Sensor</w:t>
      </w:r>
      <w:bookmarkEnd w:id="371"/>
    </w:p>
    <w:p w:rsidRPr="00FD7EB7" w:rsidR="00BB0490" w:rsidP="00FD7EB7" w:rsidRDefault="001E38BB" w14:paraId="123764EA" w14:textId="7816B1CB">
      <w:pPr>
        <w:rPr>
          <w:lang w:val="en-CA"/>
        </w:rPr>
      </w:pPr>
      <w:r>
        <w:rPr>
          <w:lang w:val="en-CA"/>
        </w:rPr>
        <w:t>Several factors were taken into consideration when choosing the right sensor</w:t>
      </w:r>
      <w:r w:rsidR="00405B00">
        <w:rPr>
          <w:lang w:val="en-CA"/>
        </w:rPr>
        <w:t xml:space="preserve">. </w:t>
      </w:r>
      <w:r w:rsidR="007D5A4A">
        <w:rPr>
          <w:lang w:val="en-CA"/>
        </w:rPr>
        <w:t xml:space="preserve">The team mainly focused on getting the most accurate readings while also maintaining a low cost. </w:t>
      </w:r>
      <w:r w:rsidR="009C066A">
        <w:rPr>
          <w:lang w:val="en-CA"/>
        </w:rPr>
        <w:t xml:space="preserve">The first sensor the team considered was a tachometer </w:t>
      </w:r>
      <w:r w:rsidR="00EE55E8">
        <w:rPr>
          <w:lang w:val="en-CA"/>
        </w:rPr>
        <w:t xml:space="preserve">but after </w:t>
      </w:r>
      <w:r w:rsidR="00EB7275">
        <w:rPr>
          <w:lang w:val="en-CA"/>
        </w:rPr>
        <w:t xml:space="preserve">the dc motor was considered the team figured that the shaft of the motor is too small to fit </w:t>
      </w:r>
      <w:r w:rsidR="003A2A5E">
        <w:rPr>
          <w:lang w:val="en-CA"/>
        </w:rPr>
        <w:t>in the tacho</w:t>
      </w:r>
      <w:r w:rsidR="004B631B">
        <w:rPr>
          <w:lang w:val="en-CA"/>
        </w:rPr>
        <w:t>meter chamber</w:t>
      </w:r>
      <w:r w:rsidR="0019786C">
        <w:rPr>
          <w:lang w:val="en-CA"/>
        </w:rPr>
        <w:t xml:space="preserve">. Then came the idea to use </w:t>
      </w:r>
      <w:proofErr w:type="gramStart"/>
      <w:r w:rsidR="0019786C">
        <w:rPr>
          <w:lang w:val="en-CA"/>
        </w:rPr>
        <w:t>a</w:t>
      </w:r>
      <w:proofErr w:type="gramEnd"/>
      <w:r w:rsidR="0019786C">
        <w:rPr>
          <w:lang w:val="en-CA"/>
        </w:rPr>
        <w:t xml:space="preserve"> IR module to calculate </w:t>
      </w:r>
      <w:r w:rsidR="00A25416">
        <w:rPr>
          <w:lang w:val="en-CA"/>
        </w:rPr>
        <w:t xml:space="preserve">the rpm of the motor. The price tag of 5 units comes down to </w:t>
      </w:r>
      <w:r w:rsidR="006E7F1B">
        <w:rPr>
          <w:lang w:val="en-CA"/>
        </w:rPr>
        <w:t>$</w:t>
      </w:r>
      <w:r w:rsidR="00A25416">
        <w:rPr>
          <w:lang w:val="en-CA"/>
        </w:rPr>
        <w:t xml:space="preserve">11 so it is very cheap and reliable. Also integrating the IR module was very simple </w:t>
      </w:r>
      <w:r w:rsidR="006E7F1B">
        <w:rPr>
          <w:lang w:val="en-CA"/>
        </w:rPr>
        <w:t>and easy to re-create for future builds if needed.</w:t>
      </w:r>
    </w:p>
    <w:p w:rsidR="00282DFD" w:rsidP="00026322" w:rsidRDefault="0030285D" w14:paraId="6EC9EDFD" w14:textId="0E2F6026">
      <w:pPr>
        <w:pStyle w:val="Heading2"/>
      </w:pPr>
      <w:r>
        <w:t xml:space="preserve"> </w:t>
      </w:r>
      <w:bookmarkStart w:name="_Toc131499201" w:id="372"/>
      <w:r w:rsidR="485ACA01">
        <w:t>Vibration Simulator</w:t>
      </w:r>
      <w:bookmarkEnd w:id="372"/>
    </w:p>
    <w:p w:rsidR="008E0BDF" w:rsidP="008E0BDF" w:rsidRDefault="008E0BDF" w14:paraId="0F00AA17" w14:textId="6BC2C9BE">
      <w:pPr>
        <w:pStyle w:val="Heading3"/>
      </w:pPr>
      <w:bookmarkStart w:name="_Toc131499202" w:id="373"/>
      <w:r>
        <w:t>Flexure-guided Linear Actuator</w:t>
      </w:r>
      <w:bookmarkEnd w:id="373"/>
    </w:p>
    <w:p w:rsidR="008E0BDF" w:rsidP="008E0BDF" w:rsidRDefault="008E0BDF" w14:paraId="00DEDAED" w14:textId="40AAB9ED">
      <w:pPr>
        <w:rPr>
          <w:lang w:val="en-CA"/>
        </w:rPr>
      </w:pPr>
      <w:r>
        <w:rPr>
          <w:lang w:val="en-CA"/>
        </w:rPr>
        <w:t xml:space="preserve">As was discussed in depth in sections </w:t>
      </w:r>
      <w:r>
        <w:rPr>
          <w:lang w:val="en-CA"/>
        </w:rPr>
        <w:fldChar w:fldCharType="begin"/>
      </w:r>
      <w:r>
        <w:rPr>
          <w:lang w:val="en-CA"/>
        </w:rPr>
        <w:instrText xml:space="preserve"> REF _Ref131379715 \r \h </w:instrText>
      </w:r>
      <w:r>
        <w:rPr>
          <w:lang w:val="en-CA"/>
        </w:rPr>
      </w:r>
      <w:r>
        <w:rPr>
          <w:lang w:val="en-CA"/>
        </w:rPr>
        <w:fldChar w:fldCharType="separate"/>
      </w:r>
      <w:r w:rsidR="003133FB">
        <w:rPr>
          <w:lang w:val="en-CA"/>
        </w:rPr>
        <w:t>4.3.1</w:t>
      </w:r>
      <w:r>
        <w:rPr>
          <w:lang w:val="en-CA"/>
        </w:rPr>
        <w:fldChar w:fldCharType="end"/>
      </w:r>
      <w:r>
        <w:rPr>
          <w:lang w:val="en-CA"/>
        </w:rPr>
        <w:t xml:space="preserve"> and </w:t>
      </w:r>
      <w:r>
        <w:rPr>
          <w:lang w:val="en-CA"/>
        </w:rPr>
        <w:fldChar w:fldCharType="begin"/>
      </w:r>
      <w:r>
        <w:rPr>
          <w:lang w:val="en-CA"/>
        </w:rPr>
        <w:instrText xml:space="preserve"> REF _Ref131379738 \r \h </w:instrText>
      </w:r>
      <w:r>
        <w:rPr>
          <w:lang w:val="en-CA"/>
        </w:rPr>
      </w:r>
      <w:r>
        <w:rPr>
          <w:lang w:val="en-CA"/>
        </w:rPr>
        <w:fldChar w:fldCharType="separate"/>
      </w:r>
      <w:r w:rsidR="003133FB">
        <w:rPr>
          <w:lang w:val="en-CA"/>
        </w:rPr>
        <w:t>5.2.1</w:t>
      </w:r>
      <w:r>
        <w:rPr>
          <w:lang w:val="en-CA"/>
        </w:rPr>
        <w:fldChar w:fldCharType="end"/>
      </w:r>
      <w:r>
        <w:rPr>
          <w:lang w:val="en-CA"/>
        </w:rPr>
        <w:t xml:space="preserve">, </w:t>
      </w:r>
      <w:r w:rsidR="006F0E43">
        <w:rPr>
          <w:lang w:val="en-CA"/>
        </w:rPr>
        <w:t xml:space="preserve">most methods of creating </w:t>
      </w:r>
      <w:r w:rsidR="00003FDD">
        <w:rPr>
          <w:lang w:val="en-CA"/>
        </w:rPr>
        <w:t>the linear displacement needed for vibration were deemed</w:t>
      </w:r>
      <w:r w:rsidR="0041108A">
        <w:rPr>
          <w:lang w:val="en-CA"/>
        </w:rPr>
        <w:t xml:space="preserve"> too costly or not </w:t>
      </w:r>
      <w:r w:rsidR="00232DB1">
        <w:rPr>
          <w:lang w:val="en-CA"/>
        </w:rPr>
        <w:t xml:space="preserve">accurate enough. For example, using a traditional lead screw linear actuator </w:t>
      </w:r>
      <w:r w:rsidR="00D26D51">
        <w:rPr>
          <w:lang w:val="en-CA"/>
        </w:rPr>
        <w:t xml:space="preserve">has too much backlash when the direction is changed. Similarly, using a piezo flexure-guided linear actuator </w:t>
      </w:r>
      <w:r w:rsidR="008F39F3">
        <w:rPr>
          <w:lang w:val="en-CA"/>
        </w:rPr>
        <w:t>would not be accurate due to the hysteresis when changing directions.</w:t>
      </w:r>
      <w:r>
        <w:rPr>
          <w:lang w:val="en-CA"/>
        </w:rPr>
        <w:t xml:space="preserve"> </w:t>
      </w:r>
      <w:r w:rsidR="008F39F3">
        <w:rPr>
          <w:lang w:val="en-CA"/>
        </w:rPr>
        <w:t>In both cases, since direction would need to be changed 5-20 times per second, the displacement would not be predictable.</w:t>
      </w:r>
    </w:p>
    <w:p w:rsidR="001E0DDA" w:rsidP="008E0BDF" w:rsidRDefault="00EC5D77" w14:paraId="1F8DBCDD" w14:textId="7BA7C7A9">
      <w:pPr>
        <w:rPr>
          <w:lang w:val="en-CA"/>
        </w:rPr>
      </w:pPr>
      <w:r>
        <w:rPr>
          <w:lang w:val="en-CA"/>
        </w:rPr>
        <w:t xml:space="preserve">Existing industrial shake tables were </w:t>
      </w:r>
      <w:proofErr w:type="gramStart"/>
      <w:r>
        <w:rPr>
          <w:lang w:val="en-CA"/>
        </w:rPr>
        <w:t xml:space="preserve">considered, </w:t>
      </w:r>
      <w:r w:rsidR="00F0369C">
        <w:rPr>
          <w:lang w:val="en-CA"/>
        </w:rPr>
        <w:t>but</w:t>
      </w:r>
      <w:proofErr w:type="gramEnd"/>
      <w:r w:rsidR="00F0369C">
        <w:rPr>
          <w:lang w:val="en-CA"/>
        </w:rPr>
        <w:t xml:space="preserve"> begin at $5000 for a single shake table</w:t>
      </w:r>
      <w:r w:rsidR="00E460D2">
        <w:rPr>
          <w:lang w:val="en-CA"/>
        </w:rPr>
        <w:t>.</w:t>
      </w:r>
      <w:r w:rsidR="005A2047">
        <w:rPr>
          <w:lang w:val="en-CA"/>
        </w:rPr>
        <w:t xml:space="preserve"> </w:t>
      </w:r>
      <w:proofErr w:type="gramStart"/>
      <w:r w:rsidR="005A2047">
        <w:rPr>
          <w:lang w:val="en-CA"/>
        </w:rPr>
        <w:t>Therefore</w:t>
      </w:r>
      <w:proofErr w:type="gramEnd"/>
      <w:r w:rsidR="005A2047">
        <w:rPr>
          <w:lang w:val="en-CA"/>
        </w:rPr>
        <w:t xml:space="preserve"> it was determined that the team would develop a new</w:t>
      </w:r>
      <w:r w:rsidR="00F03643">
        <w:rPr>
          <w:lang w:val="en-CA"/>
        </w:rPr>
        <w:t>, cost-effective</w:t>
      </w:r>
      <w:r w:rsidR="005A2047">
        <w:rPr>
          <w:lang w:val="en-CA"/>
        </w:rPr>
        <w:t xml:space="preserve"> shake table design</w:t>
      </w:r>
      <w:r w:rsidR="00F03643">
        <w:rPr>
          <w:lang w:val="en-CA"/>
        </w:rPr>
        <w:t>.</w:t>
      </w:r>
    </w:p>
    <w:p w:rsidRPr="008E0BDF" w:rsidR="00F03643" w:rsidP="008E0BDF" w:rsidRDefault="00F03643" w14:paraId="16082555" w14:textId="4449C7B7">
      <w:pPr>
        <w:rPr>
          <w:lang w:val="en-CA"/>
        </w:rPr>
      </w:pPr>
      <w:commentRangeStart w:id="374"/>
      <w:r>
        <w:rPr>
          <w:lang w:val="en-CA"/>
        </w:rPr>
        <w:t xml:space="preserve">The JWST </w:t>
      </w:r>
      <w:r w:rsidR="003F62A6">
        <w:rPr>
          <w:lang w:val="en-CA"/>
        </w:rPr>
        <w:t xml:space="preserve">fine positioning stage linear actuator was ultimately used for its low cost. Since the design was available for free as a 3D model, it could be iterated upon for no cost, and printed for no cost at Carleton’s </w:t>
      </w:r>
      <w:proofErr w:type="spellStart"/>
      <w:r w:rsidR="003F62A6">
        <w:rPr>
          <w:lang w:val="en-CA"/>
        </w:rPr>
        <w:t>MacOdrum</w:t>
      </w:r>
      <w:proofErr w:type="spellEnd"/>
      <w:r w:rsidR="003F62A6">
        <w:rPr>
          <w:lang w:val="en-CA"/>
        </w:rPr>
        <w:t xml:space="preserve"> Library.</w:t>
      </w:r>
      <w:r w:rsidR="00374A8D">
        <w:rPr>
          <w:lang w:val="en-CA"/>
        </w:rPr>
        <w:t xml:space="preserve"> The design eliminated backlash that made </w:t>
      </w:r>
      <w:proofErr w:type="gramStart"/>
      <w:r w:rsidR="00374A8D">
        <w:rPr>
          <w:lang w:val="en-CA"/>
        </w:rPr>
        <w:t>other</w:t>
      </w:r>
      <w:proofErr w:type="gramEnd"/>
      <w:r w:rsidR="00374A8D">
        <w:rPr>
          <w:lang w:val="en-CA"/>
        </w:rPr>
        <w:t xml:space="preserve"> linear actuator designs unfavourable</w:t>
      </w:r>
      <w:r w:rsidR="008D515F">
        <w:rPr>
          <w:lang w:val="en-CA"/>
        </w:rPr>
        <w:t>.</w:t>
      </w:r>
      <w:commentRangeEnd w:id="374"/>
      <w:r w:rsidR="008D515F">
        <w:rPr>
          <w:rStyle w:val="CommentReference"/>
          <w:rFonts w:cstheme="minorBidi"/>
          <w:lang w:val="en-CA"/>
        </w:rPr>
        <w:commentReference w:id="374"/>
      </w:r>
    </w:p>
    <w:p w:rsidR="00964B0E" w:rsidP="00964B0E" w:rsidRDefault="00964B0E" w14:paraId="768DC8A2" w14:textId="2AD11036">
      <w:pPr>
        <w:pStyle w:val="Heading3"/>
      </w:pPr>
      <w:bookmarkStart w:name="_Toc131499203" w:id="375"/>
      <w:r>
        <w:t>Motor Feedback System</w:t>
      </w:r>
      <w:bookmarkEnd w:id="375"/>
    </w:p>
    <w:p w:rsidRPr="000A2727" w:rsidR="00926294" w:rsidP="000A2727" w:rsidRDefault="00431E43" w14:paraId="21053B8E" w14:textId="26AC899D">
      <w:pPr>
        <w:rPr>
          <w:lang w:val="en-CA"/>
        </w:rPr>
      </w:pPr>
      <w:r>
        <w:rPr>
          <w:lang w:val="en-CA"/>
        </w:rPr>
        <w:t xml:space="preserve">The main components of the feedback </w:t>
      </w:r>
      <w:r w:rsidR="002B16EA">
        <w:rPr>
          <w:lang w:val="en-CA"/>
        </w:rPr>
        <w:t xml:space="preserve">system are the micro-controllers. The team chose to work with the Arduino uno </w:t>
      </w:r>
      <w:r w:rsidR="0097046A">
        <w:rPr>
          <w:lang w:val="en-CA"/>
        </w:rPr>
        <w:t xml:space="preserve">since everyone was familiar with one and they are </w:t>
      </w:r>
      <w:r w:rsidR="00BA510D">
        <w:rPr>
          <w:lang w:val="en-CA"/>
        </w:rPr>
        <w:t>easy</w:t>
      </w:r>
      <w:r w:rsidR="0097046A">
        <w:rPr>
          <w:lang w:val="en-CA"/>
        </w:rPr>
        <w:t xml:space="preserve"> to integrate sensors with</w:t>
      </w:r>
      <w:r w:rsidR="00522969">
        <w:rPr>
          <w:lang w:val="en-CA"/>
        </w:rPr>
        <w:t xml:space="preserve">, since the Arduino uno has multiple programable pins that can control </w:t>
      </w:r>
      <w:r w:rsidR="000852F4">
        <w:rPr>
          <w:lang w:val="en-CA"/>
        </w:rPr>
        <w:t>the speed of the motor using pulse width modulation.</w:t>
      </w:r>
      <w:r w:rsidR="002F29A9">
        <w:rPr>
          <w:lang w:val="en-CA"/>
        </w:rPr>
        <w:t xml:space="preserve"> To connect the Arduino to the UI the team added a Raspberry Pi that can send </w:t>
      </w:r>
      <w:r w:rsidR="00CD6B3A">
        <w:rPr>
          <w:lang w:val="en-CA"/>
        </w:rPr>
        <w:t>commands from the UI to the Arduino to control the speed of the motor.</w:t>
      </w:r>
    </w:p>
    <w:p w:rsidRPr="001C675F" w:rsidR="001C675F" w:rsidP="0AD9EC03" w:rsidRDefault="0030285D" w14:paraId="1C3B49D7" w14:textId="25ED7098">
      <w:pPr>
        <w:pStyle w:val="Heading2"/>
      </w:pPr>
      <w:r>
        <w:lastRenderedPageBreak/>
        <w:t xml:space="preserve"> </w:t>
      </w:r>
      <w:bookmarkStart w:name="_Ref131381067" w:id="376"/>
      <w:bookmarkStart w:name="_Toc131499204" w:id="377"/>
      <w:r w:rsidR="5471160C">
        <w:t>Database</w:t>
      </w:r>
      <w:bookmarkEnd w:id="376"/>
      <w:bookmarkEnd w:id="377"/>
    </w:p>
    <w:p w:rsidRPr="00597E5F" w:rsidR="00597E5F" w:rsidP="00597E5F" w:rsidRDefault="00597E5F" w14:paraId="40624F66" w14:textId="08C01FE7">
      <w:pPr>
        <w:rPr>
          <w:lang w:val="en-CA"/>
        </w:rPr>
      </w:pPr>
      <w:r w:rsidRPr="00597E5F">
        <w:rPr>
          <w:lang w:val="en-CA"/>
        </w:rPr>
        <w:t>Choosing the right database management system for a project require</w:t>
      </w:r>
      <w:r>
        <w:rPr>
          <w:lang w:val="en-CA"/>
        </w:rPr>
        <w:t>d</w:t>
      </w:r>
      <w:r w:rsidRPr="00597E5F">
        <w:rPr>
          <w:lang w:val="en-CA"/>
        </w:rPr>
        <w:t xml:space="preserve"> careful consideration of various factors, including performance, scalability, cost, ease of use, and availability of support and documentation. In the case of this project, the team had to weigh the pros and cons of using either a relational database management system (RDMS) or a non-relational database management system (NoSQL). While NoSQL databases like Firebase offer</w:t>
      </w:r>
      <w:r>
        <w:rPr>
          <w:lang w:val="en-CA"/>
        </w:rPr>
        <w:t>ed</w:t>
      </w:r>
      <w:r w:rsidRPr="00597E5F">
        <w:rPr>
          <w:lang w:val="en-CA"/>
        </w:rPr>
        <w:t xml:space="preserve"> real-time updates and scalability, they also c</w:t>
      </w:r>
      <w:r>
        <w:rPr>
          <w:lang w:val="en-CA"/>
        </w:rPr>
        <w:t>a</w:t>
      </w:r>
      <w:r w:rsidRPr="00597E5F">
        <w:rPr>
          <w:lang w:val="en-CA"/>
        </w:rPr>
        <w:t xml:space="preserve">me with a higher cost and a steeper learning curve. On the other hand, RDMS like SQLite and MySQL </w:t>
      </w:r>
      <w:r w:rsidR="00FF0A32">
        <w:rPr>
          <w:lang w:val="en-CA"/>
        </w:rPr>
        <w:t>were</w:t>
      </w:r>
      <w:r w:rsidRPr="00597E5F">
        <w:rPr>
          <w:lang w:val="en-CA"/>
        </w:rPr>
        <w:t xml:space="preserve"> more established and widely used, making them easier to work with and offer</w:t>
      </w:r>
      <w:r w:rsidR="00FF0A32">
        <w:rPr>
          <w:lang w:val="en-CA"/>
        </w:rPr>
        <w:t>ed</w:t>
      </w:r>
      <w:r w:rsidRPr="00597E5F">
        <w:rPr>
          <w:lang w:val="en-CA"/>
        </w:rPr>
        <w:t xml:space="preserve"> better support and documentation. However, they </w:t>
      </w:r>
      <w:r w:rsidR="00FF0A32">
        <w:rPr>
          <w:lang w:val="en-CA"/>
        </w:rPr>
        <w:t>weren’t as</w:t>
      </w:r>
      <w:r w:rsidRPr="00597E5F">
        <w:rPr>
          <w:lang w:val="en-CA"/>
        </w:rPr>
        <w:t xml:space="preserve"> scalable as NoSQL databases and may require more maintenance and setup.</w:t>
      </w:r>
    </w:p>
    <w:p w:rsidR="00026322" w:rsidP="00597E5F" w:rsidRDefault="00597E5F" w14:paraId="48EABB36" w14:textId="7C6F7F2E">
      <w:pPr>
        <w:rPr>
          <w:lang w:val="en-CA"/>
        </w:rPr>
      </w:pPr>
      <w:r w:rsidRPr="00597E5F">
        <w:rPr>
          <w:lang w:val="en-CA"/>
        </w:rPr>
        <w:t>After evaluating several RDMS options, the team had to choose between SQLite and MySQL. While MySQL ha</w:t>
      </w:r>
      <w:r w:rsidR="00805D6A">
        <w:rPr>
          <w:lang w:val="en-CA"/>
        </w:rPr>
        <w:t>d</w:t>
      </w:r>
      <w:r w:rsidRPr="00597E5F">
        <w:rPr>
          <w:lang w:val="en-CA"/>
        </w:rPr>
        <w:t xml:space="preserve"> more advanced features and better remote access capabilities, it proved to be more challenging to implement on the Raspberry Pi due to its forked version, MariaDB. On the other hand, SQLite's lightweight nature and serverless architecture made it an efficient and cost-effective solution for storing and retrieving data collected from various sensors. However, SQLite may not be as suitable for larger datasets and complex operations as MySQL.</w:t>
      </w:r>
    </w:p>
    <w:p w:rsidRPr="004E0881" w:rsidR="004E0881" w:rsidP="004E0881" w:rsidRDefault="004E0881" w14:paraId="0D99AFC1" w14:textId="2B84EEC4">
      <w:pPr>
        <w:rPr>
          <w:lang w:val="en-CA"/>
        </w:rPr>
      </w:pPr>
      <w:r w:rsidRPr="004E0881">
        <w:rPr>
          <w:lang w:val="en-CA"/>
        </w:rPr>
        <w:t xml:space="preserve">Another important </w:t>
      </w:r>
      <w:r w:rsidRPr="004E0881" w:rsidR="001C675F">
        <w:rPr>
          <w:lang w:val="en-CA"/>
        </w:rPr>
        <w:t>trade-off</w:t>
      </w:r>
      <w:r w:rsidRPr="004E0881">
        <w:rPr>
          <w:lang w:val="en-CA"/>
        </w:rPr>
        <w:t xml:space="preserve"> </w:t>
      </w:r>
      <w:r>
        <w:rPr>
          <w:lang w:val="en-CA"/>
        </w:rPr>
        <w:t xml:space="preserve">we </w:t>
      </w:r>
      <w:r w:rsidRPr="004E0881">
        <w:rPr>
          <w:lang w:val="en-CA"/>
        </w:rPr>
        <w:t>consider</w:t>
      </w:r>
      <w:r>
        <w:rPr>
          <w:lang w:val="en-CA"/>
        </w:rPr>
        <w:t>ed</w:t>
      </w:r>
      <w:r w:rsidRPr="004E0881">
        <w:rPr>
          <w:lang w:val="en-CA"/>
        </w:rPr>
        <w:t xml:space="preserve"> was the choice of query language. While SQL is a well-established and widely used language, allowing for efficient data management and manipulation, it may not be as flexible and scalable as other query languages used in NoSQL databases. Therefore, the team had to weigh the benefits of using a familiar and efficient language against the potential limitations of SQL.</w:t>
      </w:r>
    </w:p>
    <w:p w:rsidRPr="00026322" w:rsidR="004E0881" w:rsidP="004E0881" w:rsidRDefault="004E0881" w14:paraId="3F88F284" w14:textId="5BF83DC1">
      <w:pPr>
        <w:rPr>
          <w:lang w:val="en-CA"/>
        </w:rPr>
      </w:pPr>
      <w:r w:rsidRPr="004E0881">
        <w:rPr>
          <w:lang w:val="en-CA"/>
        </w:rPr>
        <w:t>Finally, the team had to consider the design of the database schema, which determines the organization and logical structure of the data. While a well-designed schema can ensure the consistency and correctness of the data, it may also require more upfront planning and may be less flexible to changes in the future. Therefore, the team had to balance the need for a well-structured and organized database schema with the potential drawbacks of a rigid and inflexible design.</w:t>
      </w:r>
    </w:p>
    <w:p w:rsidR="00282DFD" w:rsidP="0005749E" w:rsidRDefault="0030285D" w14:paraId="3B9CECE5" w14:textId="5D3F6932">
      <w:pPr>
        <w:pStyle w:val="Heading2"/>
      </w:pPr>
      <w:r>
        <w:t xml:space="preserve"> </w:t>
      </w:r>
      <w:r w:rsidR="00820868">
        <w:t>User Interface</w:t>
      </w:r>
    </w:p>
    <w:p w:rsidRPr="006C2B4F" w:rsidR="002F6C9B" w:rsidP="000C30E2" w:rsidRDefault="006C2B4F" w14:paraId="70133B41" w14:textId="5C3925B8">
      <w:pPr>
        <w:rPr>
          <w:rFonts w:cstheme="minorHAnsi"/>
          <w:lang w:val="en-CA"/>
        </w:rPr>
      </w:pPr>
      <w:r w:rsidRPr="006C2B4F">
        <w:rPr>
          <w:rFonts w:cstheme="minorHAnsi"/>
          <w:lang w:val="en-CA"/>
        </w:rPr>
        <w:t xml:space="preserve">Kivy and PyQt5 are both popular frameworks used for developing </w:t>
      </w:r>
      <w:r w:rsidR="00820868">
        <w:rPr>
          <w:rFonts w:cstheme="minorHAnsi"/>
          <w:lang w:val="en-CA"/>
        </w:rPr>
        <w:t>User Interface</w:t>
      </w:r>
      <w:r w:rsidRPr="006C2B4F">
        <w:rPr>
          <w:rFonts w:cstheme="minorHAnsi"/>
          <w:lang w:val="en-CA"/>
        </w:rPr>
        <w:t>s in Python. Kivy is an open-source framework that provides cross-platform support for creating interactive applications with multi-touch support. PyQt5, on the other hand, is a Python binding for the Qt application framework, which is a powerful and mature framework that has been around for over 20 years.</w:t>
      </w:r>
    </w:p>
    <w:p w:rsidRPr="006C2B4F" w:rsidR="002F6C9B" w:rsidP="000C30E2" w:rsidRDefault="006C2B4F" w14:paraId="08088C68" w14:textId="12FCDE83">
      <w:pPr>
        <w:rPr>
          <w:rFonts w:cstheme="minorHAnsi"/>
          <w:lang w:val="en-CA"/>
        </w:rPr>
      </w:pPr>
      <w:r w:rsidRPr="006C2B4F">
        <w:rPr>
          <w:rFonts w:cstheme="minorHAnsi"/>
          <w:lang w:val="en-CA"/>
        </w:rPr>
        <w:t xml:space="preserve">One advantage of Kivy is its ease of use for creating applications with complex, multi-touch </w:t>
      </w:r>
      <w:r w:rsidR="00820868">
        <w:rPr>
          <w:rFonts w:cstheme="minorHAnsi"/>
          <w:lang w:val="en-CA"/>
        </w:rPr>
        <w:t>User Interface</w:t>
      </w:r>
      <w:r w:rsidRPr="006C2B4F">
        <w:rPr>
          <w:rFonts w:cstheme="minorHAnsi"/>
          <w:lang w:val="en-CA"/>
        </w:rPr>
        <w:t xml:space="preserve">s. It has a simple syntax and provides a wide range of widgets and tools for creating </w:t>
      </w:r>
      <w:r w:rsidRPr="006C2B4F">
        <w:rPr>
          <w:rFonts w:cstheme="minorHAnsi"/>
          <w:lang w:val="en-CA"/>
        </w:rPr>
        <w:lastRenderedPageBreak/>
        <w:t xml:space="preserve">dynamic interfaces. Kivy is also </w:t>
      </w:r>
      <w:proofErr w:type="gramStart"/>
      <w:r w:rsidRPr="006C2B4F">
        <w:rPr>
          <w:rFonts w:cstheme="minorHAnsi"/>
          <w:lang w:val="en-CA"/>
        </w:rPr>
        <w:t>open-source</w:t>
      </w:r>
      <w:proofErr w:type="gramEnd"/>
      <w:r w:rsidRPr="006C2B4F">
        <w:rPr>
          <w:rFonts w:cstheme="minorHAnsi"/>
          <w:lang w:val="en-CA"/>
        </w:rPr>
        <w:t>, which means it has a large community of developers who contribute to its development and provide support for users.</w:t>
      </w:r>
      <w:r w:rsidR="000C30E2">
        <w:rPr>
          <w:rFonts w:cstheme="minorHAnsi"/>
          <w:lang w:val="en-CA"/>
        </w:rPr>
        <w:t xml:space="preserve"> </w:t>
      </w:r>
    </w:p>
    <w:p w:rsidRPr="006C2B4F" w:rsidR="002F6C9B" w:rsidP="000C30E2" w:rsidRDefault="006C2B4F" w14:paraId="371A5F9C" w14:textId="361A3B65">
      <w:pPr>
        <w:rPr>
          <w:rFonts w:cstheme="minorHAnsi"/>
          <w:lang w:val="en-CA"/>
        </w:rPr>
      </w:pPr>
      <w:r w:rsidRPr="006C2B4F">
        <w:rPr>
          <w:rFonts w:cstheme="minorHAnsi"/>
          <w:lang w:val="en-CA"/>
        </w:rPr>
        <w:t xml:space="preserve">PyQt5, on the other hand, provides a mature and stable development environment with a powerful and flexible toolset for creating </w:t>
      </w:r>
      <w:r w:rsidR="00820868">
        <w:rPr>
          <w:rFonts w:cstheme="minorHAnsi"/>
          <w:lang w:val="en-CA"/>
        </w:rPr>
        <w:t>User Interface</w:t>
      </w:r>
      <w:r w:rsidRPr="006C2B4F">
        <w:rPr>
          <w:rFonts w:cstheme="minorHAnsi"/>
          <w:lang w:val="en-CA"/>
        </w:rPr>
        <w:t>s. One of the major advantages of PyQt5 is its Qt Designer, which allows for real-time designing of the UI on a 2D plane to then add functionality using code. This streamlines the process of building the UI and allows for designs that may not be easily achievable using a pure code approach. PyQt5 also offers seamless integration with other Python libraries and tools.</w:t>
      </w:r>
    </w:p>
    <w:p w:rsidR="002F6C9B" w:rsidP="006C2B4F" w:rsidRDefault="006C2B4F" w14:paraId="73220EC1" w14:textId="47492223">
      <w:pPr>
        <w:rPr>
          <w:rFonts w:cstheme="minorHAnsi"/>
          <w:lang w:val="en-CA"/>
        </w:rPr>
      </w:pPr>
      <w:r w:rsidRPr="006C2B4F">
        <w:rPr>
          <w:rFonts w:cstheme="minorHAnsi"/>
          <w:lang w:val="en-CA"/>
        </w:rPr>
        <w:t>However, one disadvantage of Kivy is its limited documentation, which can make it difficult for users to get started with the framework. PyQt5, on the other hand, has extensive documentation and tutorials, which makes it easier for users to learn and use the framework. Another potential disadvantage of PyQt5 is that it is not open-source and requires a license for commercial use.</w:t>
      </w:r>
      <w:r w:rsidR="000C30E2">
        <w:rPr>
          <w:rFonts w:cstheme="minorHAnsi"/>
          <w:lang w:val="en-CA"/>
        </w:rPr>
        <w:t xml:space="preserve"> In addition, </w:t>
      </w:r>
      <w:proofErr w:type="spellStart"/>
      <w:r w:rsidRPr="000C30E2" w:rsidR="000C30E2">
        <w:rPr>
          <w:rFonts w:cstheme="minorHAnsi"/>
          <w:lang w:val="en-CA"/>
        </w:rPr>
        <w:t>Kivy's</w:t>
      </w:r>
      <w:proofErr w:type="spellEnd"/>
      <w:r w:rsidRPr="000C30E2" w:rsidR="000C30E2">
        <w:rPr>
          <w:rFonts w:cstheme="minorHAnsi"/>
          <w:lang w:val="en-CA"/>
        </w:rPr>
        <w:t xml:space="preserve"> default styling is very basic, and it can be difficult to create more complex designs without a deep understanding of the framework</w:t>
      </w:r>
      <w:r w:rsidRPr="000C30E2" w:rsidR="003C1B9A">
        <w:rPr>
          <w:rFonts w:cstheme="minorHAnsi"/>
          <w:lang w:val="en-CA"/>
        </w:rPr>
        <w:t>,</w:t>
      </w:r>
      <w:r w:rsidR="000C30E2">
        <w:rPr>
          <w:rFonts w:cstheme="minorHAnsi"/>
          <w:lang w:val="en-CA"/>
        </w:rPr>
        <w:t xml:space="preserve"> but PyQt5 give you a lot of flexibility with styling even before you start writing any code.</w:t>
      </w:r>
    </w:p>
    <w:p w:rsidRPr="002F6C9B" w:rsidR="005A4CAF" w:rsidP="002F6C9B" w:rsidRDefault="00950564" w14:paraId="08B95449" w14:textId="71D16453">
      <w:pPr>
        <w:rPr>
          <w:rFonts w:cstheme="minorHAnsi"/>
          <w:lang w:val="en-CA"/>
        </w:rPr>
      </w:pPr>
      <w:r>
        <w:rPr>
          <w:rFonts w:cstheme="minorHAnsi"/>
          <w:lang w:val="en-CA"/>
        </w:rPr>
        <w:t xml:space="preserve">Ultimately the team chose to go with </w:t>
      </w:r>
      <w:r w:rsidR="003976C8">
        <w:rPr>
          <w:rFonts w:cstheme="minorHAnsi"/>
          <w:lang w:val="en-CA"/>
        </w:rPr>
        <w:t xml:space="preserve">PyQt5 for its advantage in </w:t>
      </w:r>
      <w:r w:rsidR="0076683A">
        <w:rPr>
          <w:rFonts w:cstheme="minorHAnsi"/>
          <w:lang w:val="en-CA"/>
        </w:rPr>
        <w:t>having a designer which almost cut developing and implement</w:t>
      </w:r>
      <w:r w:rsidR="005E596C">
        <w:rPr>
          <w:rFonts w:cstheme="minorHAnsi"/>
          <w:lang w:val="en-CA"/>
        </w:rPr>
        <w:t xml:space="preserve">ation time in half. </w:t>
      </w:r>
      <w:r w:rsidR="008E6857">
        <w:rPr>
          <w:rFonts w:cstheme="minorHAnsi"/>
          <w:lang w:val="en-CA"/>
        </w:rPr>
        <w:t>In addition</w:t>
      </w:r>
      <w:r w:rsidR="002F6C9B">
        <w:rPr>
          <w:rFonts w:cstheme="minorHAnsi"/>
          <w:lang w:val="en-CA"/>
        </w:rPr>
        <w:t xml:space="preserve">, </w:t>
      </w:r>
      <w:r w:rsidR="008E6857">
        <w:rPr>
          <w:rFonts w:cstheme="minorHAnsi"/>
          <w:lang w:val="en-CA"/>
        </w:rPr>
        <w:t xml:space="preserve">it allowed </w:t>
      </w:r>
      <w:r w:rsidR="00AC3F56">
        <w:rPr>
          <w:rFonts w:cstheme="minorHAnsi"/>
          <w:lang w:val="en-CA"/>
        </w:rPr>
        <w:t>the team to</w:t>
      </w:r>
      <w:r w:rsidR="008E6857">
        <w:rPr>
          <w:rFonts w:cstheme="minorHAnsi"/>
          <w:lang w:val="en-CA"/>
        </w:rPr>
        <w:t xml:space="preserve"> design a beautiful UI that’s completely function</w:t>
      </w:r>
      <w:r w:rsidR="00142C2E">
        <w:rPr>
          <w:rFonts w:cstheme="minorHAnsi"/>
          <w:lang w:val="en-CA"/>
        </w:rPr>
        <w:t xml:space="preserve">al and easily </w:t>
      </w:r>
      <w:r w:rsidR="000A099D">
        <w:rPr>
          <w:rFonts w:cstheme="minorHAnsi"/>
          <w:lang w:val="en-CA"/>
        </w:rPr>
        <w:t>updatable</w:t>
      </w:r>
      <w:r w:rsidR="002F6C9B">
        <w:rPr>
          <w:rFonts w:cstheme="minorHAnsi"/>
          <w:lang w:val="en-CA"/>
        </w:rPr>
        <w:t>.</w:t>
      </w:r>
    </w:p>
    <w:p w:rsidR="00755F1E" w:rsidP="0050368C" w:rsidRDefault="00755F1E" w14:paraId="5335D373" w14:textId="4BF23489">
      <w:pPr>
        <w:pStyle w:val="Heading1"/>
      </w:pPr>
      <w:bookmarkStart w:name="_Toc119591502" w:id="378"/>
      <w:bookmarkStart w:name="_Toc121507666" w:id="379"/>
      <w:bookmarkStart w:name="_Toc131499206" w:id="380"/>
      <w:r>
        <w:t>Budget Breakdown</w:t>
      </w:r>
      <w:bookmarkEnd w:id="378"/>
      <w:bookmarkEnd w:id="379"/>
      <w:bookmarkEnd w:id="380"/>
    </w:p>
    <w:p w:rsidR="00755F1E" w:rsidP="0050368C" w:rsidRDefault="00755F1E" w14:paraId="6BC6A4BB" w14:textId="21915B96">
      <w:pPr>
        <w:rPr>
          <w:rFonts w:cstheme="minorHAnsi"/>
        </w:rPr>
      </w:pPr>
      <w:r w:rsidRPr="000855C8">
        <w:rPr>
          <w:rFonts w:cstheme="minorHAnsi"/>
        </w:rPr>
        <w:t>Note, hardware does not include 3D</w:t>
      </w:r>
      <w:r w:rsidR="0030285D">
        <w:rPr>
          <w:rFonts w:cstheme="minorHAnsi"/>
        </w:rPr>
        <w:t xml:space="preserve"> </w:t>
      </w:r>
      <w:r w:rsidRPr="000855C8">
        <w:rPr>
          <w:rFonts w:cstheme="minorHAnsi"/>
        </w:rPr>
        <w:t>printed components</w:t>
      </w:r>
      <w:r w:rsidR="00041FA4">
        <w:rPr>
          <w:rFonts w:cstheme="minorHAnsi"/>
        </w:rPr>
        <w:t xml:space="preserve">, as Carleton University’s </w:t>
      </w:r>
      <w:proofErr w:type="spellStart"/>
      <w:r w:rsidR="00041FA4">
        <w:rPr>
          <w:rFonts w:cstheme="minorHAnsi"/>
        </w:rPr>
        <w:t>MacOdrum</w:t>
      </w:r>
      <w:proofErr w:type="spellEnd"/>
      <w:r w:rsidR="00041FA4">
        <w:rPr>
          <w:rFonts w:cstheme="minorHAnsi"/>
        </w:rPr>
        <w:t xml:space="preserve"> Library provides</w:t>
      </w:r>
      <w:r w:rsidR="004A4D55">
        <w:rPr>
          <w:rFonts w:cstheme="minorHAnsi"/>
        </w:rPr>
        <w:t xml:space="preserve"> commercial-grade</w:t>
      </w:r>
      <w:r w:rsidR="00041FA4">
        <w:rPr>
          <w:rFonts w:cstheme="minorHAnsi"/>
        </w:rPr>
        <w:t xml:space="preserve"> 3D printing services to students</w:t>
      </w:r>
      <w:r w:rsidR="004D1080">
        <w:rPr>
          <w:rFonts w:cstheme="minorHAnsi"/>
        </w:rPr>
        <w:t xml:space="preserve"> and faculty</w:t>
      </w:r>
      <w:r w:rsidR="00041FA4">
        <w:rPr>
          <w:rFonts w:cstheme="minorHAnsi"/>
        </w:rPr>
        <w:t xml:space="preserve"> for free.</w:t>
      </w:r>
      <w:r w:rsidR="0030285D">
        <w:rPr>
          <w:rFonts w:cstheme="minorHAnsi"/>
        </w:rPr>
        <w:t xml:space="preserve"> Further, costs presented are as of March 2023</w:t>
      </w:r>
      <w:r w:rsidR="000D39CA">
        <w:rPr>
          <w:rFonts w:cstheme="minorHAnsi"/>
        </w:rPr>
        <w:t>, and are subject to change.</w:t>
      </w:r>
    </w:p>
    <w:p w:rsidR="00D46C6E" w:rsidP="006F491D" w:rsidRDefault="00ED111D" w14:paraId="5AB7959A" w14:textId="0DE514FD">
      <w:pPr>
        <w:spacing w:line="259" w:lineRule="auto"/>
        <w:jc w:val="left"/>
        <w:rPr>
          <w:rFonts w:cstheme="minorHAnsi"/>
        </w:rPr>
      </w:pPr>
      <w:r>
        <w:rPr>
          <w:rFonts w:cstheme="minorHAnsi"/>
        </w:rPr>
        <w:t xml:space="preserve">The project budget </w:t>
      </w:r>
      <w:r w:rsidR="004A4D55">
        <w:rPr>
          <w:rFonts w:cstheme="minorHAnsi"/>
        </w:rPr>
        <w:t>was</w:t>
      </w:r>
      <w:r>
        <w:rPr>
          <w:rFonts w:cstheme="minorHAnsi"/>
        </w:rPr>
        <w:t xml:space="preserve"> $1000</w:t>
      </w:r>
      <w:r w:rsidR="0078047E">
        <w:rPr>
          <w:rFonts w:cstheme="minorHAnsi"/>
        </w:rPr>
        <w:t>, provided by the Davy Lab</w:t>
      </w:r>
      <w:r w:rsidR="00983B9B">
        <w:rPr>
          <w:rFonts w:cstheme="minorHAnsi"/>
        </w:rPr>
        <w:t xml:space="preserve">. </w:t>
      </w:r>
      <w:r w:rsidR="004E7922">
        <w:rPr>
          <w:rFonts w:cstheme="minorHAnsi"/>
        </w:rPr>
        <w:t>A</w:t>
      </w:r>
      <w:r w:rsidR="00983B9B">
        <w:rPr>
          <w:rFonts w:cstheme="minorHAnsi"/>
        </w:rPr>
        <w:t xml:space="preserve">dditional funding </w:t>
      </w:r>
      <w:r w:rsidR="004A4D55">
        <w:rPr>
          <w:rFonts w:cstheme="minorHAnsi"/>
        </w:rPr>
        <w:t>was</w:t>
      </w:r>
      <w:r w:rsidR="00983B9B">
        <w:rPr>
          <w:rFonts w:cstheme="minorHAnsi"/>
        </w:rPr>
        <w:t xml:space="preserve"> available as needed from the </w:t>
      </w:r>
      <w:r w:rsidR="00BC1A99">
        <w:rPr>
          <w:rFonts w:cstheme="minorHAnsi"/>
        </w:rPr>
        <w:t>Faculty of Engineering and Design</w:t>
      </w:r>
      <w:r w:rsidR="004A4D55">
        <w:rPr>
          <w:rFonts w:cstheme="minorHAnsi"/>
        </w:rPr>
        <w:t xml:space="preserve">, but was not used. </w:t>
      </w:r>
      <w:r w:rsidR="008A3426">
        <w:rPr>
          <w:rFonts w:cstheme="minorHAnsi"/>
        </w:rPr>
        <w:t xml:space="preserve">The breakdown in </w:t>
      </w:r>
      <w:r w:rsidR="008A3426">
        <w:rPr>
          <w:rFonts w:cstheme="minorHAnsi"/>
        </w:rPr>
        <w:fldChar w:fldCharType="begin"/>
      </w:r>
      <w:r w:rsidR="008A3426">
        <w:rPr>
          <w:rFonts w:cstheme="minorHAnsi"/>
        </w:rPr>
        <w:instrText xml:space="preserve"> REF _Ref130811100 \h </w:instrText>
      </w:r>
      <w:r w:rsidR="000F70DB">
        <w:rPr>
          <w:rFonts w:cstheme="minorHAnsi"/>
        </w:rPr>
        <w:instrText xml:space="preserve"> \* MERGEFORMAT </w:instrText>
      </w:r>
      <w:r w:rsidR="008A3426">
        <w:rPr>
          <w:rFonts w:cstheme="minorHAnsi"/>
        </w:rPr>
      </w:r>
      <w:r w:rsidR="008A3426">
        <w:rPr>
          <w:rFonts w:cstheme="minorHAnsi"/>
        </w:rPr>
        <w:fldChar w:fldCharType="separate"/>
      </w:r>
      <w:r w:rsidR="003133FB">
        <w:t xml:space="preserve">Table </w:t>
      </w:r>
      <w:r w:rsidR="003133FB">
        <w:rPr>
          <w:noProof/>
        </w:rPr>
        <w:t>5</w:t>
      </w:r>
      <w:r w:rsidR="008A3426">
        <w:rPr>
          <w:rFonts w:cstheme="minorHAnsi"/>
        </w:rPr>
        <w:fldChar w:fldCharType="end"/>
      </w:r>
      <w:r w:rsidR="008A3426">
        <w:rPr>
          <w:rFonts w:cstheme="minorHAnsi"/>
        </w:rPr>
        <w:t xml:space="preserve"> reflects the items needed to build the final design of the </w:t>
      </w:r>
      <w:r w:rsidR="00BB2500">
        <w:rPr>
          <w:rFonts w:cstheme="minorHAnsi"/>
        </w:rPr>
        <w:t>shake table</w:t>
      </w:r>
      <w:r w:rsidR="001868E3">
        <w:rPr>
          <w:rFonts w:cstheme="minorHAnsi"/>
        </w:rPr>
        <w:t xml:space="preserve"> before taxes</w:t>
      </w:r>
      <w:r w:rsidR="00BB2500">
        <w:rPr>
          <w:rFonts w:cstheme="minorHAnsi"/>
        </w:rPr>
        <w:t xml:space="preserve">. </w:t>
      </w:r>
      <w:r w:rsidR="00E34C12">
        <w:rPr>
          <w:rFonts w:cstheme="minorHAnsi"/>
        </w:rPr>
        <w:t>A</w:t>
      </w:r>
      <w:r w:rsidR="00BB2500">
        <w:rPr>
          <w:rFonts w:cstheme="minorHAnsi"/>
        </w:rPr>
        <w:t>dditional breakdown</w:t>
      </w:r>
      <w:r w:rsidR="00E34C12">
        <w:rPr>
          <w:rFonts w:cstheme="minorHAnsi"/>
        </w:rPr>
        <w:t>s</w:t>
      </w:r>
      <w:r w:rsidR="00BB2500">
        <w:rPr>
          <w:rFonts w:cstheme="minorHAnsi"/>
        </w:rPr>
        <w:t xml:space="preserve"> of </w:t>
      </w:r>
      <w:r w:rsidR="00E34C12">
        <w:rPr>
          <w:rFonts w:cstheme="minorHAnsi"/>
        </w:rPr>
        <w:t>r</w:t>
      </w:r>
      <w:r w:rsidR="00BB2500">
        <w:rPr>
          <w:rFonts w:cstheme="minorHAnsi"/>
        </w:rPr>
        <w:t xml:space="preserve">esearch </w:t>
      </w:r>
      <w:r w:rsidR="00E34C12">
        <w:rPr>
          <w:rFonts w:cstheme="minorHAnsi"/>
        </w:rPr>
        <w:t>and</w:t>
      </w:r>
      <w:r w:rsidR="00BB2500">
        <w:rPr>
          <w:rFonts w:cstheme="minorHAnsi"/>
        </w:rPr>
        <w:t xml:space="preserve"> </w:t>
      </w:r>
      <w:r w:rsidR="00E34C12">
        <w:rPr>
          <w:rFonts w:cstheme="minorHAnsi"/>
        </w:rPr>
        <w:t>development</w:t>
      </w:r>
      <w:r w:rsidR="00BB2500">
        <w:rPr>
          <w:rFonts w:cstheme="minorHAnsi"/>
        </w:rPr>
        <w:t xml:space="preserve"> costs</w:t>
      </w:r>
      <w:r w:rsidR="00E34C12">
        <w:rPr>
          <w:rFonts w:cstheme="minorHAnsi"/>
        </w:rPr>
        <w:t xml:space="preserve"> and the cost per additional table are available in </w:t>
      </w:r>
      <w:r w:rsidR="00E34C12">
        <w:rPr>
          <w:rFonts w:cstheme="minorHAnsi"/>
        </w:rPr>
        <w:fldChar w:fldCharType="begin"/>
      </w:r>
      <w:r w:rsidR="00E34C12">
        <w:rPr>
          <w:rFonts w:cstheme="minorHAnsi"/>
        </w:rPr>
        <w:instrText xml:space="preserve"> REF _Ref130812218 \h </w:instrText>
      </w:r>
      <w:r w:rsidR="00E34C12">
        <w:rPr>
          <w:rFonts w:cstheme="minorHAnsi"/>
        </w:rPr>
      </w:r>
      <w:r w:rsidR="00E34C12">
        <w:rPr>
          <w:rFonts w:cstheme="minorHAnsi"/>
        </w:rPr>
        <w:fldChar w:fldCharType="separate"/>
      </w:r>
      <w:r w:rsidRPr="4782E530" w:rsidR="003133FB">
        <w:rPr>
          <w:lang w:val="en-CA"/>
        </w:rPr>
        <w:t>Appendix 3: Costs</w:t>
      </w:r>
      <w:r w:rsidR="00E34C12">
        <w:rPr>
          <w:rFonts w:cstheme="minorHAnsi"/>
        </w:rPr>
        <w:fldChar w:fldCharType="end"/>
      </w:r>
      <w:r w:rsidR="00BB2500">
        <w:rPr>
          <w:rFonts w:cstheme="minorHAnsi"/>
        </w:rPr>
        <w:t>.</w:t>
      </w:r>
    </w:p>
    <w:p w:rsidR="00D46C6E" w:rsidRDefault="00D46C6E" w14:paraId="2862E356" w14:textId="77777777">
      <w:pPr>
        <w:spacing w:line="259" w:lineRule="auto"/>
        <w:jc w:val="left"/>
        <w:rPr>
          <w:rFonts w:cstheme="minorHAnsi"/>
        </w:rPr>
      </w:pPr>
      <w:r>
        <w:rPr>
          <w:rFonts w:cstheme="minorHAnsi"/>
        </w:rPr>
        <w:br w:type="page"/>
      </w:r>
    </w:p>
    <w:p w:rsidR="00755F1E" w:rsidP="00DC72E6" w:rsidRDefault="00755F1E" w14:paraId="3EAA8F92" w14:textId="44771715">
      <w:pPr>
        <w:pStyle w:val="Caption"/>
        <w:jc w:val="left"/>
      </w:pPr>
      <w:bookmarkStart w:name="_Ref130811100" w:id="381"/>
      <w:bookmarkStart w:name="_Toc131498370" w:id="382"/>
      <w:r>
        <w:lastRenderedPageBreak/>
        <w:t xml:space="preserve">Table </w:t>
      </w:r>
      <w:r>
        <w:fldChar w:fldCharType="begin"/>
      </w:r>
      <w:r>
        <w:instrText>SEQ Table \* ARABIC</w:instrText>
      </w:r>
      <w:r>
        <w:fldChar w:fldCharType="separate"/>
      </w:r>
      <w:r w:rsidR="003133FB">
        <w:rPr>
          <w:noProof/>
        </w:rPr>
        <w:t>5</w:t>
      </w:r>
      <w:r>
        <w:fldChar w:fldCharType="end"/>
      </w:r>
      <w:bookmarkEnd w:id="381"/>
      <w:r>
        <w:t xml:space="preserve"> - Hardware required to complete project, with sources and pricing.</w:t>
      </w:r>
      <w:bookmarkEnd w:id="382"/>
    </w:p>
    <w:tbl>
      <w:tblPr>
        <w:tblStyle w:val="GridTable2-Accent1"/>
        <w:tblW w:w="9360" w:type="dxa"/>
        <w:tblLook w:val="04A0" w:firstRow="1" w:lastRow="0" w:firstColumn="1" w:lastColumn="0" w:noHBand="0" w:noVBand="1"/>
      </w:tblPr>
      <w:tblGrid>
        <w:gridCol w:w="4590"/>
        <w:gridCol w:w="2330"/>
        <w:gridCol w:w="2440"/>
      </w:tblGrid>
      <w:tr w:rsidRPr="00AE693B" w:rsidR="00AE693B" w:rsidTr="53E10C07" w14:paraId="289A5443"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4D02C856" w14:textId="77777777">
            <w:pPr>
              <w:spacing w:line="240" w:lineRule="auto"/>
              <w:rPr>
                <w:rFonts w:ascii="Calibri" w:hAnsi="Calibri" w:eastAsia="Times New Roman" w:cs="Calibri"/>
                <w:color w:val="000000"/>
                <w:sz w:val="22"/>
                <w:szCs w:val="22"/>
              </w:rPr>
            </w:pPr>
            <w:r w:rsidRPr="00AE693B">
              <w:rPr>
                <w:rFonts w:ascii="Calibri" w:hAnsi="Calibri" w:eastAsia="Times New Roman" w:cs="Calibri"/>
                <w:color w:val="000000"/>
                <w:sz w:val="22"/>
                <w:szCs w:val="22"/>
              </w:rPr>
              <w:t>Item</w:t>
            </w:r>
          </w:p>
        </w:tc>
        <w:tc>
          <w:tcPr>
            <w:tcW w:w="2330" w:type="dxa"/>
            <w:hideMark/>
          </w:tcPr>
          <w:p w:rsidRPr="00AE693B" w:rsidR="00AE693B" w:rsidP="00AE693B" w:rsidRDefault="00AE693B" w14:paraId="7ECC5F15" w14:textId="77777777">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Source</w:t>
            </w:r>
          </w:p>
        </w:tc>
        <w:tc>
          <w:tcPr>
            <w:tcW w:w="2440" w:type="dxa"/>
            <w:noWrap/>
            <w:hideMark/>
          </w:tcPr>
          <w:p w:rsidRPr="00AE693B" w:rsidR="00AE693B" w:rsidP="00AE693B" w:rsidRDefault="00AE693B" w14:paraId="0168B2A7" w14:textId="77777777">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Price </w:t>
            </w:r>
          </w:p>
        </w:tc>
      </w:tr>
      <w:tr w:rsidRPr="00AE693B" w:rsidR="00AE693B" w:rsidTr="53E10C07" w14:paraId="15D287D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32B17A10" w14:paraId="439F4C88" w14:textId="3C0D18C8">
            <w:pPr>
              <w:spacing w:line="240" w:lineRule="auto"/>
              <w:jc w:val="left"/>
              <w:rPr>
                <w:rFonts w:ascii="Calibri" w:hAnsi="Calibri" w:eastAsia="Times New Roman" w:cs="Calibri"/>
                <w:color w:val="000000"/>
                <w:sz w:val="22"/>
                <w:szCs w:val="22"/>
              </w:rPr>
            </w:pPr>
            <w:r w:rsidRPr="53E10C07">
              <w:rPr>
                <w:rFonts w:ascii="Calibri" w:hAnsi="Calibri" w:eastAsia="Times New Roman" w:cs="Calibri"/>
                <w:color w:val="000000" w:themeColor="text1"/>
                <w:sz w:val="22"/>
                <w:szCs w:val="22"/>
              </w:rPr>
              <w:t>DC motor</w:t>
            </w:r>
          </w:p>
        </w:tc>
        <w:tc>
          <w:tcPr>
            <w:tcW w:w="2330" w:type="dxa"/>
            <w:hideMark/>
          </w:tcPr>
          <w:p w:rsidRPr="00AE693B" w:rsidR="00AE693B" w:rsidP="00AE693B" w:rsidRDefault="0014723B" w14:paraId="5147D99B"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76">
              <w:r w:rsidRPr="00AE693B" w:rsidR="00AE693B">
                <w:rPr>
                  <w:rFonts w:ascii="Calibri" w:hAnsi="Calibri" w:eastAsia="Times New Roman" w:cs="Calibri"/>
                  <w:color w:val="0563C1"/>
                  <w:sz w:val="22"/>
                  <w:szCs w:val="22"/>
                  <w:u w:val="single"/>
                </w:rPr>
                <w:t>BC-Robotics.com</w:t>
              </w:r>
            </w:hyperlink>
          </w:p>
        </w:tc>
        <w:tc>
          <w:tcPr>
            <w:tcW w:w="2440" w:type="dxa"/>
            <w:hideMark/>
          </w:tcPr>
          <w:p w:rsidRPr="00AE693B" w:rsidR="00AE693B" w:rsidP="00AE693B" w:rsidRDefault="00AE693B" w14:paraId="4C73E986" w14:textId="57C8D9AE">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$1.95 </w:t>
            </w:r>
          </w:p>
        </w:tc>
      </w:tr>
      <w:tr w:rsidRPr="00AE693B" w:rsidR="00AE693B" w:rsidTr="53E10C07" w14:paraId="4BB603B7"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48B1BB2A"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Motor driver</w:t>
            </w:r>
          </w:p>
        </w:tc>
        <w:tc>
          <w:tcPr>
            <w:tcW w:w="2330" w:type="dxa"/>
            <w:hideMark/>
          </w:tcPr>
          <w:p w:rsidRPr="00AE693B" w:rsidR="00AE693B" w:rsidP="00AE693B" w:rsidRDefault="0014723B" w14:paraId="65660A5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77">
              <w:r w:rsidRPr="00AE693B" w:rsidR="00AE693B">
                <w:rPr>
                  <w:rFonts w:ascii="Calibri" w:hAnsi="Calibri" w:eastAsia="Times New Roman" w:cs="Calibri"/>
                  <w:color w:val="0563C1"/>
                  <w:sz w:val="22"/>
                  <w:szCs w:val="22"/>
                  <w:u w:val="single"/>
                </w:rPr>
                <w:t>BC-Robotics.com</w:t>
              </w:r>
            </w:hyperlink>
          </w:p>
        </w:tc>
        <w:tc>
          <w:tcPr>
            <w:tcW w:w="2440" w:type="dxa"/>
            <w:hideMark/>
          </w:tcPr>
          <w:p w:rsidRPr="00AE693B" w:rsidR="00AE693B" w:rsidP="00AE693B" w:rsidRDefault="00AE693B" w14:paraId="16A82592" w14:textId="605C80DF">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$9.99 </w:t>
            </w:r>
          </w:p>
        </w:tc>
      </w:tr>
      <w:tr w:rsidRPr="00AE693B" w:rsidR="00AE693B" w:rsidTr="53E10C07" w14:paraId="5F92BA9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noWrap/>
            <w:hideMark/>
          </w:tcPr>
          <w:p w:rsidRPr="00AE693B" w:rsidR="00AE693B" w:rsidP="00AE693B" w:rsidRDefault="00AE693B" w14:paraId="20B96DBB"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Arduino</w:t>
            </w:r>
          </w:p>
        </w:tc>
        <w:tc>
          <w:tcPr>
            <w:tcW w:w="2330" w:type="dxa"/>
            <w:noWrap/>
            <w:hideMark/>
          </w:tcPr>
          <w:p w:rsidRPr="00AE693B" w:rsidR="00AE693B" w:rsidP="00AE693B" w:rsidRDefault="0014723B" w14:paraId="04B36824" w14:textId="77777777">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78">
              <w:r w:rsidRPr="00AE693B" w:rsidR="00AE693B">
                <w:rPr>
                  <w:rFonts w:ascii="Calibri" w:hAnsi="Calibri" w:eastAsia="Times New Roman" w:cs="Calibri"/>
                  <w:color w:val="0563C1"/>
                  <w:sz w:val="22"/>
                  <w:szCs w:val="22"/>
                  <w:u w:val="single"/>
                </w:rPr>
                <w:t>Amazon.ca</w:t>
              </w:r>
            </w:hyperlink>
          </w:p>
        </w:tc>
        <w:tc>
          <w:tcPr>
            <w:tcW w:w="2440" w:type="dxa"/>
            <w:noWrap/>
            <w:hideMark/>
          </w:tcPr>
          <w:p w:rsidRPr="00AE693B" w:rsidR="00AE693B" w:rsidP="00AE693B" w:rsidRDefault="00AE693B" w14:paraId="71AEF24F" w14:textId="26DBFBED">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$23.99 </w:t>
            </w:r>
          </w:p>
        </w:tc>
      </w:tr>
      <w:tr w:rsidRPr="00AE693B" w:rsidR="00AE693B" w:rsidTr="53E10C07" w14:paraId="41A66192"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B0DBA88"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Differential Gears 64T, 17T, 21T, 26T, 29T</w:t>
            </w:r>
          </w:p>
        </w:tc>
        <w:tc>
          <w:tcPr>
            <w:tcW w:w="2330" w:type="dxa"/>
            <w:hideMark/>
          </w:tcPr>
          <w:p w:rsidRPr="00AE693B" w:rsidR="00AE693B" w:rsidP="00AE693B" w:rsidRDefault="0014723B" w14:paraId="78B9AE4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79">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066090F9" w14:textId="1079AC84">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$16.29 </w:t>
            </w:r>
          </w:p>
        </w:tc>
      </w:tr>
      <w:tr w:rsidRPr="00AE693B" w:rsidR="00AE693B" w:rsidTr="53E10C07" w14:paraId="389D1AF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26F9F1F6"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3mm Motor shaft</w:t>
            </w:r>
          </w:p>
        </w:tc>
        <w:tc>
          <w:tcPr>
            <w:tcW w:w="2330" w:type="dxa"/>
            <w:hideMark/>
          </w:tcPr>
          <w:p w:rsidRPr="00AE693B" w:rsidR="00AE693B" w:rsidP="00AE693B" w:rsidRDefault="0014723B" w14:paraId="5DC42EA0"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0">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4A3D9C2C" w14:textId="76E0285F">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$7.59 </w:t>
            </w:r>
          </w:p>
        </w:tc>
      </w:tr>
      <w:tr w:rsidRPr="00AE693B" w:rsidR="00AE693B" w:rsidTr="53E10C07" w14:paraId="7F9C74CE"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7E20BE3C"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2mm to 3mm Shaft coupler</w:t>
            </w:r>
          </w:p>
        </w:tc>
        <w:tc>
          <w:tcPr>
            <w:tcW w:w="2330" w:type="dxa"/>
            <w:hideMark/>
          </w:tcPr>
          <w:p w:rsidRPr="00AE693B" w:rsidR="00AE693B" w:rsidP="00AE693B" w:rsidRDefault="0014723B" w14:paraId="492F06B2"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81">
              <w:proofErr w:type="spellStart"/>
              <w:r w:rsidRPr="00AE693B" w:rsidR="00AE693B">
                <w:rPr>
                  <w:rFonts w:ascii="Calibri" w:hAnsi="Calibri" w:eastAsia="Times New Roman" w:cs="Calibri"/>
                  <w:color w:val="0563C1"/>
                  <w:sz w:val="22"/>
                  <w:szCs w:val="22"/>
                  <w:u w:val="single"/>
                </w:rPr>
                <w:t>BCRobotics</w:t>
              </w:r>
              <w:proofErr w:type="spellEnd"/>
            </w:hyperlink>
          </w:p>
        </w:tc>
        <w:tc>
          <w:tcPr>
            <w:tcW w:w="2440" w:type="dxa"/>
            <w:hideMark/>
          </w:tcPr>
          <w:p w:rsidRPr="00AE693B" w:rsidR="00AE693B" w:rsidP="00AE693B" w:rsidRDefault="00AE693B" w14:paraId="2C20C118" w14:textId="5860065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$3.95 </w:t>
            </w:r>
          </w:p>
        </w:tc>
      </w:tr>
      <w:tr w:rsidRPr="00AE693B" w:rsidR="00AE693B" w:rsidTr="53E10C07" w14:paraId="1E421E9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303A00CB"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Shaft collar 8mm</w:t>
            </w:r>
          </w:p>
        </w:tc>
        <w:tc>
          <w:tcPr>
            <w:tcW w:w="2330" w:type="dxa"/>
            <w:hideMark/>
          </w:tcPr>
          <w:p w:rsidRPr="00AE693B" w:rsidR="00AE693B" w:rsidP="00AE693B" w:rsidRDefault="0014723B" w14:paraId="3C3D2C43"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2">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11D7C8E1" w14:textId="1B81A9E9">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$9.99 </w:t>
            </w:r>
          </w:p>
        </w:tc>
      </w:tr>
      <w:tr w:rsidRPr="00AE693B" w:rsidR="00AE693B" w:rsidTr="53E10C07" w14:paraId="03E0FFB1"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699CE2FE"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Linear shaft 12mm x 150 mm (x2)</w:t>
            </w:r>
          </w:p>
        </w:tc>
        <w:tc>
          <w:tcPr>
            <w:tcW w:w="2330" w:type="dxa"/>
            <w:hideMark/>
          </w:tcPr>
          <w:p w:rsidRPr="00AE693B" w:rsidR="00AE693B" w:rsidP="00AE693B" w:rsidRDefault="0014723B" w14:paraId="42BD1D70"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83">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6C1F327E" w14:textId="0A41DB2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$14.99 </w:t>
            </w:r>
          </w:p>
        </w:tc>
      </w:tr>
      <w:tr w:rsidRPr="00AE693B" w:rsidR="00AE693B" w:rsidTr="53E10C07" w14:paraId="0763037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69BDDCC6"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Linear shaft 12 mm bearing PIL (x2)</w:t>
            </w:r>
          </w:p>
        </w:tc>
        <w:tc>
          <w:tcPr>
            <w:tcW w:w="2330" w:type="dxa"/>
            <w:hideMark/>
          </w:tcPr>
          <w:p w:rsidRPr="00AE693B" w:rsidR="00AE693B" w:rsidP="00AE693B" w:rsidRDefault="0014723B" w14:paraId="33CB8FF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4">
              <w:r w:rsidRPr="00AE693B" w:rsidR="00AE693B">
                <w:rPr>
                  <w:rFonts w:ascii="Calibri" w:hAnsi="Calibri" w:eastAsia="Times New Roman" w:cs="Calibri"/>
                  <w:color w:val="0563C1"/>
                  <w:sz w:val="22"/>
                  <w:szCs w:val="22"/>
                  <w:u w:val="single"/>
                </w:rPr>
                <w:t>Digikey.ca</w:t>
              </w:r>
            </w:hyperlink>
          </w:p>
        </w:tc>
        <w:tc>
          <w:tcPr>
            <w:tcW w:w="2440" w:type="dxa"/>
            <w:hideMark/>
          </w:tcPr>
          <w:p w:rsidRPr="00AE693B" w:rsidR="00AE693B" w:rsidP="00AE693B" w:rsidRDefault="00AE693B" w14:paraId="235ED01F" w14:textId="0D65823B">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$18.74 </w:t>
            </w:r>
          </w:p>
        </w:tc>
      </w:tr>
      <w:tr w:rsidRPr="00AE693B" w:rsidR="00AE693B" w:rsidTr="53E10C07" w14:paraId="602A7278"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7C899E29"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Linear shaft 12mm clamp</w:t>
            </w:r>
          </w:p>
        </w:tc>
        <w:tc>
          <w:tcPr>
            <w:tcW w:w="2330" w:type="dxa"/>
            <w:hideMark/>
          </w:tcPr>
          <w:p w:rsidRPr="00AE693B" w:rsidR="00AE693B" w:rsidP="00AE693B" w:rsidRDefault="0014723B" w14:paraId="46857D3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85">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0A2247D5" w14:textId="54BDB8C0">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$17.49 </w:t>
            </w:r>
          </w:p>
        </w:tc>
      </w:tr>
      <w:tr w:rsidRPr="00AE693B" w:rsidR="00AE693B" w:rsidTr="53E10C07" w14:paraId="5EAC970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5776595B"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Stiff springs (x4)</w:t>
            </w:r>
          </w:p>
        </w:tc>
        <w:tc>
          <w:tcPr>
            <w:tcW w:w="2330" w:type="dxa"/>
            <w:hideMark/>
          </w:tcPr>
          <w:p w:rsidRPr="00AE693B" w:rsidR="00AE693B" w:rsidP="00AE693B" w:rsidRDefault="0014723B" w14:paraId="724EEA3F"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6">
              <w:r w:rsidRPr="00AE693B" w:rsidR="00AE693B">
                <w:rPr>
                  <w:rFonts w:ascii="Calibri" w:hAnsi="Calibri" w:eastAsia="Times New Roman" w:cs="Calibri"/>
                  <w:color w:val="0563C1"/>
                  <w:sz w:val="22"/>
                  <w:szCs w:val="22"/>
                  <w:u w:val="single"/>
                </w:rPr>
                <w:t>Amazon.ca </w:t>
              </w:r>
            </w:hyperlink>
          </w:p>
        </w:tc>
        <w:tc>
          <w:tcPr>
            <w:tcW w:w="2440" w:type="dxa"/>
            <w:hideMark/>
          </w:tcPr>
          <w:p w:rsidRPr="00AE693B" w:rsidR="00AE693B" w:rsidP="00AE693B" w:rsidRDefault="00AE693B" w14:paraId="587D6C32" w14:textId="569CB44C">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$43.66 </w:t>
            </w:r>
          </w:p>
        </w:tc>
      </w:tr>
      <w:tr w:rsidRPr="00AE693B" w:rsidR="00AE693B" w:rsidTr="53E10C07" w14:paraId="7C873145"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E29B6DD"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Melamine surface</w:t>
            </w:r>
          </w:p>
        </w:tc>
        <w:tc>
          <w:tcPr>
            <w:tcW w:w="2330" w:type="dxa"/>
            <w:hideMark/>
          </w:tcPr>
          <w:p w:rsidRPr="00AE693B" w:rsidR="00AE693B" w:rsidP="00AE693B" w:rsidRDefault="0014723B" w14:paraId="41590A49"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87">
              <w:r w:rsidRPr="00AE693B" w:rsidR="00AE693B">
                <w:rPr>
                  <w:rFonts w:ascii="Calibri" w:hAnsi="Calibri" w:eastAsia="Times New Roman" w:cs="Calibri"/>
                  <w:color w:val="0563C1"/>
                  <w:sz w:val="22"/>
                  <w:szCs w:val="22"/>
                  <w:u w:val="single"/>
                </w:rPr>
                <w:t>Homedepot.ca</w:t>
              </w:r>
            </w:hyperlink>
          </w:p>
        </w:tc>
        <w:tc>
          <w:tcPr>
            <w:tcW w:w="2440" w:type="dxa"/>
            <w:hideMark/>
          </w:tcPr>
          <w:p w:rsidRPr="00AE693B" w:rsidR="00AE693B" w:rsidP="00AE693B" w:rsidRDefault="00AE693B" w14:paraId="0FEC6FBC" w14:textId="50E75B0C">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$26.75 </w:t>
            </w:r>
          </w:p>
        </w:tc>
      </w:tr>
      <w:tr w:rsidRPr="00AE693B" w:rsidR="00AE693B" w:rsidTr="53E10C07" w14:paraId="53DE6CB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697A2A30"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Knotty Pine Board 2x3x8</w:t>
            </w:r>
          </w:p>
        </w:tc>
        <w:tc>
          <w:tcPr>
            <w:tcW w:w="2330" w:type="dxa"/>
            <w:hideMark/>
          </w:tcPr>
          <w:p w:rsidRPr="00AE693B" w:rsidR="00AE693B" w:rsidP="00AE693B" w:rsidRDefault="0014723B" w14:paraId="0EB152AD"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8">
              <w:r w:rsidRPr="00AE693B" w:rsidR="00AE693B">
                <w:rPr>
                  <w:rFonts w:ascii="Calibri" w:hAnsi="Calibri" w:eastAsia="Times New Roman" w:cs="Calibri"/>
                  <w:color w:val="0563C1"/>
                  <w:sz w:val="22"/>
                  <w:szCs w:val="22"/>
                  <w:u w:val="single"/>
                </w:rPr>
                <w:t>Homedepot.ca</w:t>
              </w:r>
            </w:hyperlink>
          </w:p>
        </w:tc>
        <w:tc>
          <w:tcPr>
            <w:tcW w:w="2440" w:type="dxa"/>
            <w:hideMark/>
          </w:tcPr>
          <w:p w:rsidRPr="00AE693B" w:rsidR="00AE693B" w:rsidP="00AE693B" w:rsidRDefault="00AE693B" w14:paraId="43BD6527" w14:textId="76CDD16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w:t>
            </w:r>
            <w:r>
              <w:rPr>
                <w:rFonts w:ascii="Calibri" w:hAnsi="Calibri" w:eastAsia="Times New Roman" w:cs="Calibri"/>
                <w:color w:val="000000"/>
                <w:sz w:val="22"/>
                <w:szCs w:val="22"/>
              </w:rPr>
              <w:t>$</w:t>
            </w:r>
            <w:r w:rsidRPr="00AE693B">
              <w:rPr>
                <w:rFonts w:ascii="Calibri" w:hAnsi="Calibri" w:eastAsia="Times New Roman" w:cs="Calibri"/>
                <w:color w:val="000000"/>
                <w:sz w:val="22"/>
                <w:szCs w:val="22"/>
              </w:rPr>
              <w:t xml:space="preserve">16.98 </w:t>
            </w:r>
          </w:p>
        </w:tc>
      </w:tr>
      <w:tr w:rsidRPr="00AE693B" w:rsidR="00AE693B" w:rsidTr="53E10C07" w14:paraId="01A64F4E"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6FEC497"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5/16-18 Nylon Insert Nut (x3) ($ 0.16 each)</w:t>
            </w:r>
          </w:p>
        </w:tc>
        <w:tc>
          <w:tcPr>
            <w:tcW w:w="2330" w:type="dxa"/>
            <w:hideMark/>
          </w:tcPr>
          <w:p w:rsidRPr="00AE693B" w:rsidR="00AE693B" w:rsidP="00AE693B" w:rsidRDefault="00AE693B" w14:paraId="46C8893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Ottawa Fastener Supply</w:t>
            </w:r>
          </w:p>
        </w:tc>
        <w:tc>
          <w:tcPr>
            <w:tcW w:w="2440" w:type="dxa"/>
            <w:hideMark/>
          </w:tcPr>
          <w:p w:rsidRPr="00AE693B" w:rsidR="00AE693B" w:rsidP="00AE693B" w:rsidRDefault="00AE693B" w14:paraId="16457500" w14:textId="73761CEF">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$0.48 </w:t>
            </w:r>
          </w:p>
        </w:tc>
      </w:tr>
      <w:tr w:rsidRPr="00AE693B" w:rsidR="00AE693B" w:rsidTr="53E10C07" w14:paraId="5B07369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643D0FB1"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5/16 X 2 Tap Bolts (x3) ($0.70 each)</w:t>
            </w:r>
          </w:p>
        </w:tc>
        <w:tc>
          <w:tcPr>
            <w:tcW w:w="2330" w:type="dxa"/>
            <w:hideMark/>
          </w:tcPr>
          <w:p w:rsidRPr="00AE693B" w:rsidR="00AE693B" w:rsidP="00AE693B" w:rsidRDefault="00AE693B" w14:paraId="158FE786"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Ottawa Fastener Supply</w:t>
            </w:r>
          </w:p>
        </w:tc>
        <w:tc>
          <w:tcPr>
            <w:tcW w:w="2440" w:type="dxa"/>
            <w:hideMark/>
          </w:tcPr>
          <w:p w:rsidRPr="00AE693B" w:rsidR="00AE693B" w:rsidP="00AE693B" w:rsidRDefault="00AE693B" w14:paraId="4CB1C609" w14:textId="004508FA">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$2.10 </w:t>
            </w:r>
          </w:p>
        </w:tc>
      </w:tr>
      <w:tr w:rsidRPr="00AE693B" w:rsidR="00AE693B" w:rsidTr="53E10C07" w14:paraId="0F4A0D8A"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3EC6FBBA"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A2 M5x16 Phillips Head Screw (x8) ($ 0.22 each)</w:t>
            </w:r>
          </w:p>
        </w:tc>
        <w:tc>
          <w:tcPr>
            <w:tcW w:w="2330" w:type="dxa"/>
            <w:hideMark/>
          </w:tcPr>
          <w:p w:rsidRPr="00AE693B" w:rsidR="00AE693B" w:rsidP="00AE693B" w:rsidRDefault="00AE693B" w14:paraId="72B3EE7A"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Ottawa Fastener Supply</w:t>
            </w:r>
          </w:p>
        </w:tc>
        <w:tc>
          <w:tcPr>
            <w:tcW w:w="2440" w:type="dxa"/>
            <w:hideMark/>
          </w:tcPr>
          <w:p w:rsidRPr="00AE693B" w:rsidR="00AE693B" w:rsidP="00AE693B" w:rsidRDefault="00AE693B" w14:paraId="7BD0AB56" w14:textId="2B3BF654">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w:t>
            </w:r>
            <w:r>
              <w:rPr>
                <w:rFonts w:ascii="Calibri" w:hAnsi="Calibri" w:eastAsia="Times New Roman" w:cs="Calibri"/>
                <w:color w:val="000000"/>
                <w:sz w:val="22"/>
                <w:szCs w:val="22"/>
              </w:rPr>
              <w:t>$</w:t>
            </w:r>
            <w:r w:rsidRPr="00AE693B">
              <w:rPr>
                <w:rFonts w:ascii="Calibri" w:hAnsi="Calibri" w:eastAsia="Times New Roman" w:cs="Calibri"/>
                <w:color w:val="000000"/>
                <w:sz w:val="22"/>
                <w:szCs w:val="22"/>
              </w:rPr>
              <w:t xml:space="preserve">1.76 </w:t>
            </w:r>
          </w:p>
        </w:tc>
      </w:tr>
      <w:tr w:rsidRPr="00AE693B" w:rsidR="00AE693B" w:rsidTr="53E10C07" w14:paraId="7244FE9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26F60E06"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#12 1 ¼” Sharp Point screw (Pack of 8)</w:t>
            </w:r>
          </w:p>
        </w:tc>
        <w:tc>
          <w:tcPr>
            <w:tcW w:w="2330" w:type="dxa"/>
            <w:hideMark/>
          </w:tcPr>
          <w:p w:rsidRPr="00AE693B" w:rsidR="00AE693B" w:rsidP="00AE693B" w:rsidRDefault="00AE693B" w14:paraId="4884BA12"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Ottawa Fastener Supply</w:t>
            </w:r>
          </w:p>
        </w:tc>
        <w:tc>
          <w:tcPr>
            <w:tcW w:w="2440" w:type="dxa"/>
            <w:hideMark/>
          </w:tcPr>
          <w:p w:rsidRPr="00AE693B" w:rsidR="00AE693B" w:rsidP="00AE693B" w:rsidRDefault="00AE693B" w14:paraId="26E31FBB" w14:textId="3F4370AA">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w:t>
            </w:r>
            <w:r>
              <w:rPr>
                <w:rFonts w:ascii="Calibri" w:hAnsi="Calibri" w:eastAsia="Times New Roman" w:cs="Calibri"/>
                <w:color w:val="000000"/>
                <w:sz w:val="22"/>
                <w:szCs w:val="22"/>
              </w:rPr>
              <w:t>$</w:t>
            </w:r>
            <w:r w:rsidRPr="00AE693B">
              <w:rPr>
                <w:rFonts w:ascii="Calibri" w:hAnsi="Calibri" w:eastAsia="Times New Roman" w:cs="Calibri"/>
                <w:color w:val="000000"/>
                <w:sz w:val="22"/>
                <w:szCs w:val="22"/>
              </w:rPr>
              <w:t xml:space="preserve">3.79 </w:t>
            </w:r>
          </w:p>
        </w:tc>
      </w:tr>
      <w:tr w:rsidRPr="00AE693B" w:rsidR="00AE693B" w:rsidTr="53E10C07" w14:paraId="74536F02"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5BE77611"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Incubator</w:t>
            </w:r>
          </w:p>
        </w:tc>
        <w:tc>
          <w:tcPr>
            <w:tcW w:w="2330" w:type="dxa"/>
            <w:hideMark/>
          </w:tcPr>
          <w:p w:rsidRPr="00AE693B" w:rsidR="00AE693B" w:rsidP="00AE693B" w:rsidRDefault="00AE693B" w14:paraId="59A93F38"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Provided by lab</w:t>
            </w:r>
          </w:p>
        </w:tc>
        <w:tc>
          <w:tcPr>
            <w:tcW w:w="2440" w:type="dxa"/>
            <w:hideMark/>
          </w:tcPr>
          <w:p w:rsidRPr="00AE693B" w:rsidR="00AE693B" w:rsidP="00AE693B" w:rsidRDefault="00AE693B" w14:paraId="4CEB2767" w14:textId="5BC17E85">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w:t>
            </w:r>
            <w:r>
              <w:rPr>
                <w:rFonts w:ascii="Calibri" w:hAnsi="Calibri" w:eastAsia="Times New Roman" w:cs="Calibri"/>
                <w:color w:val="000000"/>
                <w:sz w:val="22"/>
                <w:szCs w:val="22"/>
              </w:rPr>
              <w:t>0</w:t>
            </w:r>
          </w:p>
        </w:tc>
      </w:tr>
      <w:tr w:rsidRPr="00AE693B" w:rsidR="00AE693B" w:rsidTr="53E10C07" w14:paraId="3581E2C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3FD6A2B4"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Raspberry Pi 4, 4GB</w:t>
            </w:r>
          </w:p>
        </w:tc>
        <w:tc>
          <w:tcPr>
            <w:tcW w:w="2330" w:type="dxa"/>
            <w:hideMark/>
          </w:tcPr>
          <w:p w:rsidRPr="00AE693B" w:rsidR="00AE693B" w:rsidP="00AE693B" w:rsidRDefault="0014723B" w14:paraId="282C9A59"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9">
              <w:r w:rsidRPr="00AE693B" w:rsidR="00AE693B">
                <w:rPr>
                  <w:rFonts w:ascii="Calibri" w:hAnsi="Calibri" w:eastAsia="Times New Roman" w:cs="Calibri"/>
                  <w:color w:val="0563C1"/>
                  <w:sz w:val="22"/>
                  <w:szCs w:val="22"/>
                  <w:u w:val="single"/>
                </w:rPr>
                <w:t>Digikey.ca</w:t>
              </w:r>
            </w:hyperlink>
          </w:p>
        </w:tc>
        <w:tc>
          <w:tcPr>
            <w:tcW w:w="2440" w:type="dxa"/>
            <w:hideMark/>
          </w:tcPr>
          <w:p w:rsidRPr="00AE693B" w:rsidR="00AE693B" w:rsidP="00AE693B" w:rsidRDefault="00AE693B" w14:paraId="522A22B2" w14:textId="752DE61B">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$80.95 </w:t>
            </w:r>
          </w:p>
        </w:tc>
      </w:tr>
      <w:tr w:rsidRPr="00AE693B" w:rsidR="00AE693B" w:rsidTr="53E10C07" w14:paraId="4029BC16"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52E4C2A8"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Temperature &amp; Humidity sensor</w:t>
            </w:r>
          </w:p>
        </w:tc>
        <w:tc>
          <w:tcPr>
            <w:tcW w:w="2330" w:type="dxa"/>
            <w:hideMark/>
          </w:tcPr>
          <w:p w:rsidRPr="00AE693B" w:rsidR="00AE693B" w:rsidP="00AE693B" w:rsidRDefault="0014723B" w14:paraId="2D0C77E1" w14:textId="75A45D2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90">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525FCC34" w14:textId="65651AB9">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w:t>
            </w:r>
            <w:r w:rsidR="0017773A">
              <w:rPr>
                <w:rFonts w:ascii="Calibri" w:hAnsi="Calibri" w:eastAsia="Times New Roman" w:cs="Calibri"/>
                <w:color w:val="000000"/>
                <w:sz w:val="22"/>
                <w:szCs w:val="22"/>
              </w:rPr>
              <w:t>1.60</w:t>
            </w:r>
          </w:p>
        </w:tc>
      </w:tr>
      <w:tr w:rsidRPr="00AE693B" w:rsidR="00AE693B" w:rsidTr="53E10C07" w14:paraId="30E1BB7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C215FA0"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Mitutoyo 543-789 </w:t>
            </w:r>
            <w:proofErr w:type="spellStart"/>
            <w:r w:rsidRPr="00AE693B">
              <w:rPr>
                <w:rFonts w:ascii="Calibri" w:hAnsi="Calibri" w:eastAsia="Times New Roman" w:cs="Calibri"/>
                <w:color w:val="000000"/>
                <w:sz w:val="22"/>
                <w:szCs w:val="22"/>
              </w:rPr>
              <w:t>Digimatic</w:t>
            </w:r>
            <w:proofErr w:type="spellEnd"/>
            <w:r w:rsidRPr="00AE693B">
              <w:rPr>
                <w:rFonts w:ascii="Calibri" w:hAnsi="Calibri" w:eastAsia="Times New Roman" w:cs="Calibri"/>
                <w:color w:val="000000"/>
                <w:sz w:val="22"/>
                <w:szCs w:val="22"/>
              </w:rPr>
              <w:t xml:space="preserve"> Indicator</w:t>
            </w:r>
          </w:p>
        </w:tc>
        <w:tc>
          <w:tcPr>
            <w:tcW w:w="2330" w:type="dxa"/>
            <w:hideMark/>
          </w:tcPr>
          <w:p w:rsidRPr="00AE693B" w:rsidR="00AE693B" w:rsidP="00AE693B" w:rsidRDefault="0014723B" w14:paraId="475E497A"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91">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0735AAAF" w14:textId="7C508088">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$264.43 </w:t>
            </w:r>
          </w:p>
        </w:tc>
      </w:tr>
      <w:tr w:rsidRPr="00AE693B" w:rsidR="00AE693B" w:rsidTr="53E10C07" w14:paraId="426E1A91"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5EE281ED"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Mitutoyo SPC Connecting Cable</w:t>
            </w:r>
          </w:p>
        </w:tc>
        <w:tc>
          <w:tcPr>
            <w:tcW w:w="2330" w:type="dxa"/>
            <w:hideMark/>
          </w:tcPr>
          <w:p w:rsidRPr="00AE693B" w:rsidR="00AE693B" w:rsidP="00AE693B" w:rsidRDefault="0014723B" w14:paraId="329F40EF"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92">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228AD084" w14:textId="6E959A6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$72.58 </w:t>
            </w:r>
          </w:p>
        </w:tc>
      </w:tr>
      <w:tr w:rsidRPr="00AE693B" w:rsidR="00AE693B" w:rsidTr="53E10C07" w14:paraId="526ED63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4FDF283"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IR Sensor Module</w:t>
            </w:r>
          </w:p>
        </w:tc>
        <w:tc>
          <w:tcPr>
            <w:tcW w:w="2330" w:type="dxa"/>
            <w:hideMark/>
          </w:tcPr>
          <w:p w:rsidRPr="00AE693B" w:rsidR="00AE693B" w:rsidP="00AE693B" w:rsidRDefault="0014723B" w14:paraId="6D4D4A2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93">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4922ADB5" w14:textId="7818E852">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$10.89 </w:t>
            </w:r>
          </w:p>
        </w:tc>
      </w:tr>
      <w:tr w:rsidRPr="00AE693B" w:rsidR="00AE693B" w:rsidTr="53E10C07" w14:paraId="20B1D202"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011BDCB0"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Indicator Holder</w:t>
            </w:r>
          </w:p>
        </w:tc>
        <w:tc>
          <w:tcPr>
            <w:tcW w:w="2330" w:type="dxa"/>
            <w:hideMark/>
          </w:tcPr>
          <w:p w:rsidRPr="00AE693B" w:rsidR="00AE693B" w:rsidP="00AE693B" w:rsidRDefault="0014723B" w14:paraId="24EDF8F9"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94">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5875224D" w14:textId="3F3BE6FA">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$30.00 </w:t>
            </w:r>
          </w:p>
        </w:tc>
      </w:tr>
      <w:tr w:rsidRPr="00AE693B" w:rsidR="00AE693B" w:rsidTr="53E10C07" w14:paraId="3619A75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tcPr>
          <w:p w:rsidRPr="00AE693B" w:rsidR="00AE693B" w:rsidP="00AE693B" w:rsidRDefault="00AE693B" w14:paraId="5A6F3697" w14:textId="77777777">
            <w:pPr>
              <w:spacing w:line="240" w:lineRule="auto"/>
              <w:jc w:val="left"/>
              <w:rPr>
                <w:rFonts w:ascii="Calibri" w:hAnsi="Calibri" w:eastAsia="Times New Roman" w:cs="Calibri"/>
                <w:color w:val="000000"/>
                <w:sz w:val="22"/>
                <w:szCs w:val="22"/>
              </w:rPr>
            </w:pPr>
          </w:p>
        </w:tc>
        <w:tc>
          <w:tcPr>
            <w:tcW w:w="2330" w:type="dxa"/>
          </w:tcPr>
          <w:p w:rsidRPr="00AE693B" w:rsidR="00AE693B" w:rsidP="00AE693B" w:rsidRDefault="00AE693B" w14:paraId="778E2E1F" w14:textId="38BA5204">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b/>
                <w:bCs/>
                <w:sz w:val="22"/>
                <w:szCs w:val="22"/>
              </w:rPr>
            </w:pPr>
            <w:r w:rsidRPr="00AE693B">
              <w:rPr>
                <w:rFonts w:ascii="Calibri" w:hAnsi="Calibri" w:eastAsia="Times New Roman" w:cs="Calibri"/>
                <w:b/>
                <w:bCs/>
                <w:sz w:val="22"/>
                <w:szCs w:val="22"/>
              </w:rPr>
              <w:t>TOTAL</w:t>
            </w:r>
          </w:p>
        </w:tc>
        <w:tc>
          <w:tcPr>
            <w:tcW w:w="2440" w:type="dxa"/>
          </w:tcPr>
          <w:p w:rsidRPr="00AE693B" w:rsidR="00AE693B" w:rsidP="00AE693B" w:rsidRDefault="0017773A" w14:paraId="248C515A" w14:textId="20D91AD8">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b/>
                <w:bCs/>
                <w:color w:val="000000"/>
                <w:sz w:val="22"/>
                <w:szCs w:val="22"/>
              </w:rPr>
            </w:pPr>
            <w:r>
              <w:rPr>
                <w:rFonts w:ascii="Calibri" w:hAnsi="Calibri" w:eastAsia="Times New Roman" w:cs="Calibri"/>
                <w:b/>
                <w:bCs/>
                <w:color w:val="000000"/>
                <w:sz w:val="22"/>
                <w:szCs w:val="22"/>
              </w:rPr>
              <w:fldChar w:fldCharType="begin"/>
            </w:r>
            <w:r>
              <w:rPr>
                <w:rFonts w:ascii="Calibri" w:hAnsi="Calibri" w:eastAsia="Times New Roman" w:cs="Calibri"/>
                <w:b/>
                <w:bCs/>
                <w:iCs/>
                <w:color w:val="000000"/>
                <w:sz w:val="22"/>
                <w:szCs w:val="22"/>
              </w:rPr>
              <w:instrText xml:space="preserve"> =SUM(ABOVE) </w:instrText>
            </w:r>
            <w:r>
              <w:rPr>
                <w:rFonts w:ascii="Calibri" w:hAnsi="Calibri" w:eastAsia="Times New Roman" w:cs="Calibri"/>
                <w:b/>
                <w:bCs/>
                <w:color w:val="000000"/>
                <w:sz w:val="22"/>
                <w:szCs w:val="22"/>
              </w:rPr>
              <w:fldChar w:fldCharType="separate"/>
            </w:r>
            <w:r>
              <w:rPr>
                <w:rFonts w:ascii="Calibri" w:hAnsi="Calibri" w:eastAsia="Times New Roman" w:cs="Calibri"/>
                <w:b/>
                <w:bCs/>
                <w:iCs/>
                <w:noProof/>
                <w:color w:val="000000"/>
                <w:sz w:val="22"/>
                <w:szCs w:val="22"/>
              </w:rPr>
              <w:t>$690.94</w:t>
            </w:r>
            <w:r>
              <w:rPr>
                <w:rFonts w:ascii="Calibri" w:hAnsi="Calibri" w:eastAsia="Times New Roman" w:cs="Calibri"/>
                <w:b/>
                <w:bCs/>
                <w:color w:val="000000"/>
                <w:sz w:val="22"/>
                <w:szCs w:val="22"/>
              </w:rPr>
              <w:fldChar w:fldCharType="end"/>
            </w:r>
          </w:p>
        </w:tc>
      </w:tr>
    </w:tbl>
    <w:p w:rsidRPr="00AE693B" w:rsidR="00AE693B" w:rsidP="00AE693B" w:rsidRDefault="00AE693B" w14:paraId="4AFE6D11" w14:textId="77777777">
      <w:pPr>
        <w:rPr>
          <w:lang w:val="en-CA"/>
        </w:rPr>
      </w:pPr>
    </w:p>
    <w:p w:rsidR="00342B25" w:rsidRDefault="00342B25" w14:paraId="3D502433" w14:textId="77777777">
      <w:pPr>
        <w:spacing w:line="259" w:lineRule="auto"/>
        <w:jc w:val="left"/>
        <w:rPr>
          <w:lang w:val="en-CA"/>
        </w:rPr>
      </w:pPr>
      <w:r>
        <w:rPr>
          <w:lang w:val="en-CA"/>
        </w:rPr>
        <w:br w:type="page"/>
      </w:r>
    </w:p>
    <w:p w:rsidR="004B539A" w:rsidP="00EF3011" w:rsidRDefault="46BFB09D" w14:paraId="4B3F5850" w14:textId="4B33B760">
      <w:pPr>
        <w:pStyle w:val="Heading1"/>
      </w:pPr>
      <w:bookmarkStart w:name="_Toc131499207" w:id="383"/>
      <w:commentRangeStart w:id="384"/>
      <w:r>
        <w:lastRenderedPageBreak/>
        <w:t>Reflections</w:t>
      </w:r>
      <w:commentRangeEnd w:id="384"/>
      <w:r>
        <w:rPr>
          <w:rStyle w:val="CommentReference"/>
        </w:rPr>
        <w:commentReference w:id="384"/>
      </w:r>
      <w:bookmarkEnd w:id="383"/>
    </w:p>
    <w:p w:rsidR="5F49E3D7" w:rsidP="68796A56" w:rsidRDefault="5F49E3D7" w14:paraId="11652874" w14:textId="22561115">
      <w:pPr>
        <w:rPr>
          <w:rFonts w:ascii="Calibri" w:hAnsi="Calibri" w:eastAsia="Calibri" w:cs="Calibri"/>
          <w:szCs w:val="24"/>
        </w:rPr>
      </w:pPr>
      <w:r w:rsidRPr="68796A56">
        <w:rPr>
          <w:rFonts w:ascii="Calibri" w:hAnsi="Calibri" w:eastAsia="Calibri" w:cs="Calibri"/>
          <w:szCs w:val="24"/>
        </w:rPr>
        <w:t xml:space="preserve">Throughout the research and design phase of the project, the team has gained invaluable insights into the engineering process. Recognizing when an idea might not be feasible, salvaging work done, and producing a final product have been essential learning experiences. Three major challenges encountered were measuring displacement, frequency, and converting rotational motion to linear motion. The team tested and reverse-engineered multiple methods, experiencing failures along the way. These experiences have broadened the team's understanding of engineering a product and expanded their knowledge within the academic year.   </w:t>
      </w:r>
    </w:p>
    <w:p w:rsidR="5F49E3D7" w:rsidP="68796A56" w:rsidRDefault="5F49E3D7" w14:paraId="053E6911" w14:textId="411398DE">
      <w:r w:rsidRPr="68796A56">
        <w:rPr>
          <w:rFonts w:ascii="Calibri" w:hAnsi="Calibri" w:eastAsia="Calibri" w:cs="Calibri"/>
          <w:szCs w:val="24"/>
        </w:rPr>
        <w:t xml:space="preserve">Initially, the project aimed to simulate vibrations detected in the presence of wind turbines. However, during the research and design phase, the team determined that achieving the target displacement of </w:t>
      </w:r>
      <w:r w:rsidR="00CB6841">
        <w:rPr>
          <w:rFonts w:ascii="Calibri" w:hAnsi="Calibri" w:eastAsia="Calibri" w:cs="Calibri"/>
          <w:szCs w:val="24"/>
        </w:rPr>
        <w:t xml:space="preserve">about </w:t>
      </w:r>
      <w:r w:rsidRPr="68796A56">
        <w:rPr>
          <w:rFonts w:ascii="Calibri" w:hAnsi="Calibri" w:eastAsia="Calibri" w:cs="Calibri"/>
          <w:szCs w:val="24"/>
        </w:rPr>
        <w:t>300 nm would be challenging and difficult to measure.</w:t>
      </w:r>
      <w:r w:rsidRPr="68796A56" w:rsidR="24555F6D">
        <w:rPr>
          <w:rFonts w:ascii="Calibri" w:hAnsi="Calibri" w:eastAsia="Calibri" w:cs="Calibri"/>
          <w:szCs w:val="24"/>
        </w:rPr>
        <w:t xml:space="preserve"> Following discussions with the Davy Lab, the team decided to focus on vibrations with the same frequency but larger displacement, including a range of industrial vibration sources.</w:t>
      </w:r>
    </w:p>
    <w:p w:rsidR="78CD308D" w:rsidP="68796A56" w:rsidRDefault="78CD308D" w14:paraId="5E2C0ABE" w14:textId="2423FA98">
      <w:r>
        <w:t xml:space="preserve">To address frequency measurement challenges, two team members individually explored </w:t>
      </w:r>
      <w:r w:rsidR="00293770">
        <w:t>two</w:t>
      </w:r>
      <w:r w:rsidR="1F63D71D">
        <w:t xml:space="preserve"> different </w:t>
      </w:r>
      <w:r>
        <w:t>solutions: using an accelerometer or an IR sensor to measure RPM and process data to obtain frequency.</w:t>
      </w:r>
      <w:r w:rsidR="2F272D25">
        <w:t xml:space="preserve"> Due to a comparably bigger offset for the system's use, the accelerometer was ruled ineffective. As a result, the team proceeded with the IR sensor. The member working on the accelerometer then collaborated with the other member to refine the code required for the IR sensor, improving data precision and collection efficiency. This experience demonstrated the importance of individual and collaborative work, accepting failure and success, and embracing the most effective method to enhance the design</w:t>
      </w:r>
      <w:r w:rsidR="4FA99EAD">
        <w:t>.</w:t>
      </w:r>
    </w:p>
    <w:p w:rsidR="4FA99EAD" w:rsidP="68796A56" w:rsidRDefault="4FA99EAD" w14:paraId="68F5DEAC" w14:textId="0D899CF0">
      <w:pPr>
        <w:rPr>
          <w:rFonts w:ascii="Calibri" w:hAnsi="Calibri" w:eastAsia="Calibri" w:cs="Calibri"/>
          <w:szCs w:val="24"/>
        </w:rPr>
      </w:pPr>
      <w:r w:rsidRPr="68796A56">
        <w:rPr>
          <w:rFonts w:ascii="Calibri" w:hAnsi="Calibri" w:eastAsia="Calibri" w:cs="Calibri"/>
          <w:color w:val="374151"/>
          <w:szCs w:val="24"/>
        </w:rPr>
        <w:t>Reflecting upon the project, the collaborative experience has significantly contributed to the team members' understanding of their individual strengths and weaknesses. The flexible task allocation allowed each member to explore various aspects related to the project. Effective collaboration, coupled with thorough documentation, enabled every team member to participate in multiple tasks and contribute input based on their strengths, while the expert member efficiently finalized the tasks.</w:t>
      </w:r>
      <w:r w:rsidRPr="68796A56" w:rsidR="3380B429">
        <w:rPr>
          <w:rFonts w:ascii="Calibri" w:hAnsi="Calibri" w:eastAsia="Calibri" w:cs="Calibri"/>
          <w:color w:val="374151"/>
          <w:szCs w:val="24"/>
        </w:rPr>
        <w:t xml:space="preserve"> This process facilitated the efficient finalization of tasks and allowed the team to learn valuable lessons about teamwork, personal identity, and engineering ethics.</w:t>
      </w:r>
    </w:p>
    <w:p w:rsidR="3380B429" w:rsidP="68796A56" w:rsidRDefault="3380B429" w14:paraId="1B6031DF" w14:textId="375496CF">
      <w:pPr>
        <w:rPr>
          <w:rFonts w:ascii="Calibri" w:hAnsi="Calibri" w:eastAsia="Calibri" w:cs="Calibri"/>
          <w:szCs w:val="24"/>
        </w:rPr>
      </w:pPr>
      <w:r w:rsidRPr="68796A56">
        <w:rPr>
          <w:rFonts w:ascii="Calibri" w:hAnsi="Calibri" w:eastAsia="Calibri" w:cs="Calibri"/>
          <w:color w:val="374151"/>
          <w:szCs w:val="24"/>
        </w:rPr>
        <w:t>Through this project, the team has gained a deeper appreciation for the engineering process, the various stages of product development, and the essential role of strong ethical skills for success in the engineering field. These invaluable experiences and insights will undoubtedly benefit the team members as they continue their engineering careers and face future challenges.</w:t>
      </w:r>
    </w:p>
    <w:p w:rsidR="008F0012" w:rsidP="008F0012" w:rsidRDefault="00A85EB2" w14:paraId="4C5B633C" w14:textId="131CA9E9">
      <w:pPr>
        <w:pStyle w:val="Heading2"/>
      </w:pPr>
      <w:r>
        <w:lastRenderedPageBreak/>
        <w:t xml:space="preserve"> </w:t>
      </w:r>
      <w:bookmarkStart w:name="_Toc131499208" w:id="385"/>
      <w:commentRangeStart w:id="386"/>
      <w:commentRangeStart w:id="387"/>
      <w:r w:rsidR="0DA5BC3B">
        <w:t>Limitations</w:t>
      </w:r>
      <w:commentRangeEnd w:id="386"/>
      <w:r w:rsidR="00134E25">
        <w:rPr>
          <w:rStyle w:val="CommentReference"/>
          <w:rFonts w:eastAsiaTheme="minorHAnsi" w:cstheme="minorBidi"/>
          <w:bCs w:val="0"/>
          <w:color w:val="auto"/>
        </w:rPr>
        <w:commentReference w:id="386"/>
      </w:r>
      <w:commentRangeEnd w:id="387"/>
      <w:r w:rsidR="00A11603">
        <w:rPr>
          <w:rStyle w:val="CommentReference"/>
          <w:rFonts w:eastAsiaTheme="minorHAnsi" w:cstheme="minorBidi"/>
          <w:bCs w:val="0"/>
          <w:color w:val="auto"/>
        </w:rPr>
        <w:commentReference w:id="387"/>
      </w:r>
      <w:bookmarkEnd w:id="385"/>
    </w:p>
    <w:p w:rsidRPr="008F0012" w:rsidR="00EB723A" w:rsidP="008F0012" w:rsidRDefault="00EB723A" w14:paraId="512D381F" w14:textId="1F4721EC">
      <w:pPr>
        <w:rPr>
          <w:lang w:val="en-CA"/>
        </w:rPr>
      </w:pPr>
      <w:r w:rsidRPr="00EB723A">
        <w:rPr>
          <w:lang w:val="en-CA"/>
        </w:rPr>
        <w:t>The design of the linear actuator presents a few challenges that need to be addressed. One of these is the fixed linear displacement, which requires more swappable designs for the flexure. However, the actuator does offer some variety in its different camshafts and two different configurations, which can help with this issue. Another challenge is that the linear displacement measurement is not continuous, which means that any issues may only be detected during the lab's measurement protocol every other week. Finally, the frame of the actuator is only designed for a 64/21 tooth ratio, which may require more designs to be made so that gears can be swapped out. However, this is a relatively easy fix. Overall, the linear actuator design has some limitations, but with some modifications, it can still be a useful component in a larger project.</w:t>
      </w:r>
    </w:p>
    <w:p w:rsidRPr="007E4EA6" w:rsidR="008F0012" w:rsidP="007E4EA6" w:rsidRDefault="00A85EB2" w14:paraId="18D63E37" w14:textId="3836D17B">
      <w:pPr>
        <w:pStyle w:val="Heading2"/>
      </w:pPr>
      <w:r>
        <w:t xml:space="preserve"> </w:t>
      </w:r>
      <w:bookmarkStart w:name="_Toc131499209" w:id="388"/>
      <w:commentRangeStart w:id="389"/>
      <w:r w:rsidR="0DA5BC3B">
        <w:t>Future Work</w:t>
      </w:r>
      <w:r w:rsidR="0453F2FF">
        <w:t xml:space="preserve"> and Improvements</w:t>
      </w:r>
      <w:commentRangeEnd w:id="389"/>
      <w:r w:rsidR="00802075">
        <w:rPr>
          <w:rStyle w:val="CommentReference"/>
        </w:rPr>
        <w:commentReference w:id="389"/>
      </w:r>
      <w:bookmarkEnd w:id="388"/>
    </w:p>
    <w:p w:rsidR="4782E530" w:rsidP="7697E5E8" w:rsidRDefault="000E6CCB" w14:paraId="28C2DEA2" w14:textId="3483E338">
      <w:pPr>
        <w:rPr>
          <w:lang w:val="en-CA"/>
        </w:rPr>
      </w:pPr>
      <w:r w:rsidRPr="29362E05">
        <w:rPr>
          <w:lang w:val="en-CA"/>
        </w:rPr>
        <w:t xml:space="preserve">The integration of the UI to control </w:t>
      </w:r>
      <w:r w:rsidRPr="29362E05" w:rsidR="00602FA8">
        <w:rPr>
          <w:lang w:val="en-CA"/>
        </w:rPr>
        <w:t>the speed of the motor for easier use will be done later t</w:t>
      </w:r>
      <w:r w:rsidRPr="29362E05" w:rsidR="00ED0B77">
        <w:rPr>
          <w:lang w:val="en-CA"/>
        </w:rPr>
        <w:t>erm so it can be easier for the labs to get the frequencies they need</w:t>
      </w:r>
      <w:r w:rsidRPr="29362E05" w:rsidR="00605FCB">
        <w:rPr>
          <w:lang w:val="en-CA"/>
        </w:rPr>
        <w:t>. Also printing the base that holds the motor to the linear actuator is one of the main things that need to b</w:t>
      </w:r>
      <w:r w:rsidRPr="29362E05" w:rsidR="00167EFE">
        <w:rPr>
          <w:lang w:val="en-CA"/>
        </w:rPr>
        <w:t>e</w:t>
      </w:r>
      <w:r w:rsidRPr="29362E05" w:rsidR="00605FCB">
        <w:rPr>
          <w:lang w:val="en-CA"/>
        </w:rPr>
        <w:t xml:space="preserve"> done</w:t>
      </w:r>
      <w:r w:rsidRPr="29362E05" w:rsidR="00167EFE">
        <w:rPr>
          <w:lang w:val="en-CA"/>
        </w:rPr>
        <w:t>, along with installing the motor to the actuator.</w:t>
      </w:r>
      <w:r w:rsidRPr="29362E05" w:rsidR="00D52848">
        <w:rPr>
          <w:lang w:val="en-CA"/>
        </w:rPr>
        <w:t xml:space="preserve"> </w:t>
      </w:r>
      <w:r w:rsidRPr="29362E05" w:rsidR="004F1865">
        <w:rPr>
          <w:lang w:val="en-CA"/>
        </w:rPr>
        <w:t xml:space="preserve">To expand the project more sensors can be added such as a pressure sensor that can </w:t>
      </w:r>
      <w:r w:rsidRPr="29362E05" w:rsidR="00D261EC">
        <w:rPr>
          <w:lang w:val="en-CA"/>
        </w:rPr>
        <w:t xml:space="preserve">detect the pressure </w:t>
      </w:r>
      <w:r w:rsidRPr="29362E05" w:rsidR="00F076D7">
        <w:rPr>
          <w:lang w:val="en-CA"/>
        </w:rPr>
        <w:t xml:space="preserve">of the environment to see </w:t>
      </w:r>
      <w:r w:rsidRPr="29362E05" w:rsidR="002025D2">
        <w:rPr>
          <w:lang w:val="en-CA"/>
        </w:rPr>
        <w:t xml:space="preserve">if </w:t>
      </w:r>
      <w:r w:rsidRPr="29362E05" w:rsidR="006B065B">
        <w:rPr>
          <w:lang w:val="en-CA"/>
        </w:rPr>
        <w:t xml:space="preserve">the effect </w:t>
      </w:r>
      <w:r w:rsidRPr="29362E05" w:rsidR="00A46762">
        <w:rPr>
          <w:lang w:val="en-CA"/>
        </w:rPr>
        <w:t xml:space="preserve">of vibrations on eggs that are </w:t>
      </w:r>
      <w:r w:rsidRPr="29362E05" w:rsidR="00545F33">
        <w:rPr>
          <w:lang w:val="en-CA"/>
        </w:rPr>
        <w:t xml:space="preserve">laid below </w:t>
      </w:r>
      <w:r w:rsidRPr="29362E05" w:rsidR="00932FE4">
        <w:rPr>
          <w:lang w:val="en-CA"/>
        </w:rPr>
        <w:t>surface higher pressure than normal.</w:t>
      </w:r>
      <w:r w:rsidRPr="29362E05" w:rsidR="00006DFA">
        <w:rPr>
          <w:lang w:val="en-CA"/>
        </w:rPr>
        <w:t xml:space="preserve"> </w:t>
      </w:r>
      <w:r w:rsidRPr="29362E05" w:rsidR="00A65781">
        <w:rPr>
          <w:lang w:val="en-CA"/>
        </w:rPr>
        <w:t xml:space="preserve">The driver used can run 2 motors at a time but in the </w:t>
      </w:r>
      <w:r w:rsidRPr="29362E05" w:rsidR="00D60AA5">
        <w:rPr>
          <w:lang w:val="en-CA"/>
        </w:rPr>
        <w:t xml:space="preserve">moment </w:t>
      </w:r>
      <w:r w:rsidRPr="29362E05" w:rsidR="00455B08">
        <w:rPr>
          <w:lang w:val="en-CA"/>
        </w:rPr>
        <w:t xml:space="preserve">the team just </w:t>
      </w:r>
      <w:r w:rsidRPr="29362E05" w:rsidR="00BC2EDB">
        <w:rPr>
          <w:lang w:val="en-CA"/>
        </w:rPr>
        <w:t>ran because the other motor won</w:t>
      </w:r>
      <w:r w:rsidRPr="29362E05" w:rsidR="00D66654">
        <w:rPr>
          <w:lang w:val="en-CA"/>
        </w:rPr>
        <w:t xml:space="preserve">’t be used, </w:t>
      </w:r>
      <w:r w:rsidRPr="29362E05" w:rsidR="00FC2ED6">
        <w:rPr>
          <w:lang w:val="en-CA"/>
        </w:rPr>
        <w:t xml:space="preserve">in the future if the lab </w:t>
      </w:r>
      <w:r w:rsidRPr="29362E05" w:rsidR="00AC68AF">
        <w:rPr>
          <w:lang w:val="en-CA"/>
        </w:rPr>
        <w:t>decides to build another table</w:t>
      </w:r>
      <w:r w:rsidRPr="29362E05" w:rsidR="280DC126">
        <w:rPr>
          <w:lang w:val="en-CA"/>
        </w:rPr>
        <w:t>,</w:t>
      </w:r>
      <w:r w:rsidRPr="29362E05" w:rsidR="00AC68AF">
        <w:rPr>
          <w:lang w:val="en-CA"/>
        </w:rPr>
        <w:t xml:space="preserve"> they can just plug in another </w:t>
      </w:r>
      <w:r w:rsidRPr="29362E05" w:rsidR="00B10B50">
        <w:rPr>
          <w:lang w:val="en-CA"/>
        </w:rPr>
        <w:t xml:space="preserve">DC </w:t>
      </w:r>
      <w:r w:rsidRPr="29362E05" w:rsidR="00AC68AF">
        <w:rPr>
          <w:lang w:val="en-CA"/>
        </w:rPr>
        <w:t>motor to output 3-4 and it will run smoothly.</w:t>
      </w:r>
    </w:p>
    <w:p w:rsidR="00A3520E" w:rsidP="7697E5E8" w:rsidRDefault="003B09AB" w14:paraId="0A587454" w14:textId="4E929E53">
      <w:pPr>
        <w:rPr>
          <w:lang w:val="en-CA"/>
        </w:rPr>
      </w:pPr>
      <w:r>
        <w:rPr>
          <w:lang w:val="en-CA"/>
        </w:rPr>
        <w:t xml:space="preserve">The team can also print multiple linear flexures </w:t>
      </w:r>
      <w:r w:rsidR="002718BA">
        <w:rPr>
          <w:lang w:val="en-CA"/>
        </w:rPr>
        <w:t xml:space="preserve">so the lab can test out different displacement for different </w:t>
      </w:r>
      <w:r w:rsidR="00373603">
        <w:rPr>
          <w:lang w:val="en-CA"/>
        </w:rPr>
        <w:t xml:space="preserve">scenarios such as vibrations </w:t>
      </w:r>
      <w:r w:rsidR="002D5345">
        <w:rPr>
          <w:lang w:val="en-CA"/>
        </w:rPr>
        <w:t xml:space="preserve">near dams, wind turbines, or factories. </w:t>
      </w:r>
      <w:r w:rsidR="00C203E9">
        <w:rPr>
          <w:lang w:val="en-CA"/>
        </w:rPr>
        <w:t xml:space="preserve">The displacement can also be measured using a laser for more </w:t>
      </w:r>
      <w:r w:rsidR="000B7E91">
        <w:rPr>
          <w:lang w:val="en-CA"/>
        </w:rPr>
        <w:t>accurate but more expensive solution if needed in the future.</w:t>
      </w:r>
    </w:p>
    <w:p w:rsidR="557E6D65" w:rsidP="46CB0405" w:rsidRDefault="557E6D65" w14:paraId="75FAF0A0" w14:textId="7E92F64E">
      <w:pPr>
        <w:pStyle w:val="Heading3"/>
        <w:numPr>
          <w:ilvl w:val="2"/>
          <w:numId w:val="0"/>
        </w:numPr>
      </w:pPr>
      <w:bookmarkStart w:name="_Toc131499210" w:id="390"/>
      <w:r w:rsidRPr="46CB0405">
        <w:t>Databas</w:t>
      </w:r>
      <w:commentRangeStart w:id="391"/>
      <w:r w:rsidRPr="46CB0405">
        <w:t>e</w:t>
      </w:r>
      <w:commentRangeEnd w:id="391"/>
      <w:r>
        <w:rPr>
          <w:rStyle w:val="CommentReference"/>
        </w:rPr>
        <w:commentReference w:id="391"/>
      </w:r>
      <w:bookmarkEnd w:id="390"/>
    </w:p>
    <w:p w:rsidR="1F7D1C9B" w:rsidP="19F6B70D" w:rsidRDefault="22BC5012" w14:paraId="6CEA1AC4" w14:textId="3D73B747">
      <w:r w:rsidRPr="6B72C48E">
        <w:rPr>
          <w:rFonts w:ascii="Calibri" w:hAnsi="Calibri" w:eastAsia="Calibri" w:cs="Calibri"/>
          <w:lang w:val="en-CA"/>
        </w:rPr>
        <w:t xml:space="preserve">Another feature that needs to be worked on and will be integrated </w:t>
      </w:r>
      <w:r w:rsidRPr="6C31CF4A">
        <w:rPr>
          <w:rFonts w:ascii="Calibri" w:hAnsi="Calibri" w:eastAsia="Calibri" w:cs="Calibri"/>
          <w:lang w:val="en-CA"/>
        </w:rPr>
        <w:t xml:space="preserve">before handing over the work to the Davy lab is to </w:t>
      </w:r>
      <w:r w:rsidRPr="6C31CF4A" w:rsidR="1F7D1C9B">
        <w:rPr>
          <w:rFonts w:ascii="Calibri" w:hAnsi="Calibri" w:eastAsia="Calibri" w:cs="Calibri"/>
          <w:lang w:val="en-CA"/>
        </w:rPr>
        <w:t>enable</w:t>
      </w:r>
      <w:r w:rsidRPr="19F6B70D" w:rsidR="1F7D1C9B">
        <w:rPr>
          <w:rFonts w:ascii="Calibri" w:hAnsi="Calibri" w:eastAsia="Calibri" w:cs="Calibri"/>
          <w:lang w:val="en-CA"/>
        </w:rPr>
        <w:t xml:space="preserve"> the user to access the updated database at any time during the experiment</w:t>
      </w:r>
      <w:r w:rsidRPr="6C31CF4A" w:rsidR="1F7D1C9B">
        <w:rPr>
          <w:rFonts w:ascii="Calibri" w:hAnsi="Calibri" w:eastAsia="Calibri" w:cs="Calibri"/>
          <w:lang w:val="en-CA"/>
        </w:rPr>
        <w:t>.</w:t>
      </w:r>
      <w:r w:rsidRPr="19F6B70D" w:rsidR="1F7D1C9B">
        <w:rPr>
          <w:rFonts w:ascii="Calibri" w:hAnsi="Calibri" w:eastAsia="Calibri" w:cs="Calibri"/>
          <w:lang w:val="en-CA"/>
        </w:rPr>
        <w:t xml:space="preserve"> This </w:t>
      </w:r>
      <w:r w:rsidRPr="2CFFB77B" w:rsidR="2036AB17">
        <w:rPr>
          <w:rFonts w:ascii="Calibri" w:hAnsi="Calibri" w:eastAsia="Calibri" w:cs="Calibri"/>
          <w:lang w:val="en-CA"/>
        </w:rPr>
        <w:t>will</w:t>
      </w:r>
      <w:r w:rsidRPr="19F6B70D" w:rsidR="1F7D1C9B">
        <w:rPr>
          <w:rFonts w:ascii="Calibri" w:hAnsi="Calibri" w:eastAsia="Calibri" w:cs="Calibri"/>
          <w:lang w:val="en-CA"/>
        </w:rPr>
        <w:t xml:space="preserve"> be accomplished by including a new UI button that, when pressed, sends the user an email with the current database file attached that they could access whenever convenient. </w:t>
      </w:r>
      <w:r w:rsidRPr="6187E778" w:rsidR="2969B460">
        <w:rPr>
          <w:rFonts w:ascii="Calibri" w:hAnsi="Calibri" w:eastAsia="Calibri" w:cs="Calibri"/>
          <w:lang w:val="en-CA"/>
        </w:rPr>
        <w:t xml:space="preserve">Even though the user can access the running database using </w:t>
      </w:r>
      <w:r w:rsidRPr="0A0B2948" w:rsidR="2969B460">
        <w:rPr>
          <w:rFonts w:ascii="Calibri" w:hAnsi="Calibri" w:eastAsia="Calibri" w:cs="Calibri"/>
          <w:lang w:val="en-CA"/>
        </w:rPr>
        <w:t>‘SQL-browser’</w:t>
      </w:r>
      <w:r w:rsidRPr="6187E778" w:rsidR="2969B460">
        <w:rPr>
          <w:rFonts w:ascii="Calibri" w:hAnsi="Calibri" w:eastAsia="Calibri" w:cs="Calibri"/>
          <w:lang w:val="en-CA"/>
        </w:rPr>
        <w:t xml:space="preserve"> for Raspberry Pi, t</w:t>
      </w:r>
      <w:r w:rsidRPr="6187E778" w:rsidR="1F7D1C9B">
        <w:rPr>
          <w:rFonts w:ascii="Calibri" w:hAnsi="Calibri" w:eastAsia="Calibri" w:cs="Calibri"/>
          <w:lang w:val="en-CA"/>
        </w:rPr>
        <w:t>his</w:t>
      </w:r>
      <w:r w:rsidRPr="19F6B70D" w:rsidR="1F7D1C9B">
        <w:rPr>
          <w:rFonts w:ascii="Calibri" w:hAnsi="Calibri" w:eastAsia="Calibri" w:cs="Calibri"/>
          <w:lang w:val="en-CA"/>
        </w:rPr>
        <w:t xml:space="preserve"> </w:t>
      </w:r>
      <w:r w:rsidRPr="23E3BF32" w:rsidR="015113EE">
        <w:rPr>
          <w:rFonts w:ascii="Calibri" w:hAnsi="Calibri" w:eastAsia="Calibri" w:cs="Calibri"/>
          <w:lang w:val="en-CA"/>
        </w:rPr>
        <w:t xml:space="preserve">feature </w:t>
      </w:r>
      <w:r w:rsidRPr="19F6B70D" w:rsidR="1F7D1C9B">
        <w:rPr>
          <w:rFonts w:ascii="Calibri" w:hAnsi="Calibri" w:eastAsia="Calibri" w:cs="Calibri"/>
          <w:lang w:val="en-CA"/>
        </w:rPr>
        <w:t xml:space="preserve">would make it easier for </w:t>
      </w:r>
      <w:r w:rsidRPr="2CFFB77B" w:rsidR="1F7D1C9B">
        <w:rPr>
          <w:rFonts w:ascii="Calibri" w:hAnsi="Calibri" w:eastAsia="Calibri" w:cs="Calibri"/>
          <w:lang w:val="en-CA"/>
        </w:rPr>
        <w:t>the</w:t>
      </w:r>
      <w:r w:rsidRPr="2CFFB77B" w:rsidR="65709874">
        <w:rPr>
          <w:rFonts w:ascii="Calibri" w:hAnsi="Calibri" w:eastAsia="Calibri" w:cs="Calibri"/>
          <w:lang w:val="en-CA"/>
        </w:rPr>
        <w:t>m</w:t>
      </w:r>
      <w:r w:rsidRPr="19F6B70D" w:rsidR="1F7D1C9B">
        <w:rPr>
          <w:rFonts w:ascii="Calibri" w:hAnsi="Calibri" w:eastAsia="Calibri" w:cs="Calibri"/>
          <w:lang w:val="en-CA"/>
        </w:rPr>
        <w:t xml:space="preserve"> to examine the most recent data and provide them additional insight into how the experiment is going.</w:t>
      </w:r>
    </w:p>
    <w:p w:rsidRPr="008F0012" w:rsidR="00216077" w:rsidP="008F0012" w:rsidRDefault="753DE9BA" w14:paraId="717EFED8" w14:textId="5ADF922D">
      <w:pPr>
        <w:rPr>
          <w:rFonts w:ascii="Calibri" w:hAnsi="Calibri" w:eastAsia="Calibri" w:cs="Calibri"/>
          <w:lang w:val="en-CA"/>
        </w:rPr>
      </w:pPr>
      <w:r w:rsidRPr="213D2F8B">
        <w:rPr>
          <w:rFonts w:ascii="Calibri" w:hAnsi="Calibri" w:eastAsia="Calibri" w:cs="Calibri"/>
          <w:lang w:val="en-CA"/>
        </w:rPr>
        <w:t xml:space="preserve">The functionality and privacy of the email-sending process in this project can be improved in a few specific areas with more work. Initially, a different way of sending emails without using the phone number might be investigated to assure greater privacy. For instance, the Google SMTP server might be set up to verify the user without using the phone number using a different </w:t>
      </w:r>
      <w:r w:rsidRPr="213D2F8B">
        <w:rPr>
          <w:rFonts w:ascii="Calibri" w:hAnsi="Calibri" w:eastAsia="Calibri" w:cs="Calibri"/>
          <w:lang w:val="en-CA"/>
        </w:rPr>
        <w:lastRenderedPageBreak/>
        <w:t xml:space="preserve">authentication method, such as OAuth 2.0. This would offer a way to send emails that is more private and secure. </w:t>
      </w:r>
      <w:r w:rsidRPr="639CDE0D">
        <w:rPr>
          <w:rFonts w:ascii="Calibri" w:hAnsi="Calibri" w:eastAsia="Calibri" w:cs="Calibri"/>
          <w:lang w:val="en-CA"/>
        </w:rPr>
        <w:t>Other benefits of utilizing SQLite include enhanced scalability, dependability, and security features when integrating a real-time database like Firebase. A real-time database would be the best option for large-scale trials since it would enable more effective data synchronization and better management of concurrent connections.</w:t>
      </w:r>
    </w:p>
    <w:p w:rsidRPr="008F0012" w:rsidR="008F0012" w:rsidP="00B064AF" w:rsidRDefault="72567888" w14:paraId="0432A725" w14:textId="4B9F41BD">
      <w:pPr>
        <w:pStyle w:val="Heading1"/>
      </w:pPr>
      <w:bookmarkStart w:name="_Toc131499211" w:id="393"/>
      <w:commentRangeStart w:id="394"/>
      <w:r>
        <w:t>Conclusion</w:t>
      </w:r>
      <w:commentRangeEnd w:id="394"/>
      <w:r w:rsidR="00330A35">
        <w:rPr>
          <w:rStyle w:val="CommentReference"/>
          <w:rFonts w:eastAsiaTheme="minorHAnsi" w:cstheme="minorBidi"/>
          <w:bCs w:val="0"/>
          <w:color w:val="auto"/>
          <w:lang w:val="en-CA"/>
        </w:rPr>
        <w:commentReference w:id="394"/>
      </w:r>
      <w:bookmarkEnd w:id="393"/>
    </w:p>
    <w:p w:rsidR="00F34453" w:rsidP="008F0012" w:rsidRDefault="009B2503" w14:paraId="2C26C5D4" w14:textId="2F55A89F">
      <w:r w:rsidRPr="004B539A">
        <w:t xml:space="preserve">The main objective of this project </w:t>
      </w:r>
      <w:r w:rsidR="005B2733">
        <w:t>was</w:t>
      </w:r>
      <w:r w:rsidRPr="004B539A">
        <w:t xml:space="preserve"> to provide a </w:t>
      </w:r>
      <w:r w:rsidR="00B451D5">
        <w:t>vibration simulator</w:t>
      </w:r>
      <w:r w:rsidRPr="004B539A">
        <w:t xml:space="preserve"> </w:t>
      </w:r>
      <w:r w:rsidR="00B451D5">
        <w:t xml:space="preserve">with which the </w:t>
      </w:r>
      <w:r w:rsidRPr="004B539A">
        <w:t xml:space="preserve">Davy lab </w:t>
      </w:r>
      <w:r w:rsidR="00B451D5">
        <w:t>can</w:t>
      </w:r>
      <w:r w:rsidRPr="004B539A">
        <w:t xml:space="preserve"> investigate the effects of </w:t>
      </w:r>
      <w:r w:rsidR="00216624">
        <w:t>ground vibration from various industrial sources</w:t>
      </w:r>
      <w:r w:rsidRPr="004B539A">
        <w:t xml:space="preserve"> on the growth of turtle eggs.</w:t>
      </w:r>
      <w:r w:rsidR="00551840">
        <w:t xml:space="preserve"> Shaking tables exist that can produce </w:t>
      </w:r>
      <w:r w:rsidR="00F801CD">
        <w:t>frequencies between</w:t>
      </w:r>
      <w:r w:rsidR="00551840">
        <w:t xml:space="preserve"> 2 – 20 Hz</w:t>
      </w:r>
      <w:r w:rsidR="00363F2B">
        <w:t>,</w:t>
      </w:r>
      <w:r w:rsidR="00551840">
        <w:t xml:space="preserve"> </w:t>
      </w:r>
      <w:r w:rsidR="0077688B">
        <w:t>however none were found that could achieve the fine precision of 0.1 – 1 mm displacement</w:t>
      </w:r>
      <w:r w:rsidR="00312C12">
        <w:t xml:space="preserve"> that is </w:t>
      </w:r>
      <w:r w:rsidR="0077688B">
        <w:t>required.</w:t>
      </w:r>
      <w:r w:rsidRPr="004B539A">
        <w:t xml:space="preserve"> </w:t>
      </w:r>
      <w:r w:rsidR="00F34453">
        <w:t xml:space="preserve">Further, these tables were prohibitively expensive for the lab, </w:t>
      </w:r>
      <w:r w:rsidR="00E24C5A">
        <w:t xml:space="preserve">the least expensive being </w:t>
      </w:r>
      <w:r w:rsidR="00F34453">
        <w:t>$5000.</w:t>
      </w:r>
    </w:p>
    <w:p w:rsidR="0011183B" w:rsidP="008A2318" w:rsidRDefault="002B6777" w14:paraId="6103E8FF" w14:textId="4D53F29E">
      <w:r>
        <w:t xml:space="preserve">The team achieved the goals of creating vibrations of </w:t>
      </w:r>
      <w:r w:rsidR="00001CE5">
        <w:t xml:space="preserve">0.1 mm of displacement and </w:t>
      </w:r>
      <w:r w:rsidR="001A0212">
        <w:t>frequency of 5 – 20 Hz</w:t>
      </w:r>
      <w:r w:rsidR="00001CE5">
        <w:t>.</w:t>
      </w:r>
      <w:r>
        <w:t xml:space="preserve"> </w:t>
      </w:r>
      <w:r w:rsidR="0077688B">
        <w:t>This e</w:t>
      </w:r>
      <w:r w:rsidRPr="004B539A" w:rsidR="009B2503">
        <w:t xml:space="preserve">xtreme precision in displacement can be attained by </w:t>
      </w:r>
      <w:r w:rsidRPr="004B539A" w:rsidR="00CA65FC">
        <w:t>utilizing</w:t>
      </w:r>
      <w:r w:rsidRPr="004B539A" w:rsidR="009B2503">
        <w:t xml:space="preserve"> the James Webb Space Telescope </w:t>
      </w:r>
      <w:r>
        <w:t>mirror positioning system’s</w:t>
      </w:r>
      <w:r w:rsidRPr="004B539A" w:rsidR="009B2503">
        <w:t xml:space="preserve"> elegant yet straightforward </w:t>
      </w:r>
      <w:r w:rsidR="00D9062E">
        <w:t xml:space="preserve">flexure-guided </w:t>
      </w:r>
      <w:r w:rsidR="00705BAE">
        <w:t xml:space="preserve">linear actuator </w:t>
      </w:r>
      <w:r w:rsidRPr="004B539A" w:rsidR="009B2503">
        <w:t>design.</w:t>
      </w:r>
      <w:r w:rsidR="00D9062E">
        <w:t xml:space="preserve"> From </w:t>
      </w:r>
      <w:r w:rsidR="006E1FB4">
        <w:t>this starting point</w:t>
      </w:r>
      <w:r w:rsidR="00D9062E">
        <w:t>, the team customized the flexure</w:t>
      </w:r>
      <w:r w:rsidR="00BA1F48">
        <w:t xml:space="preserve"> to achieve higher displacements, and created a motor feedback system so that frequency of vibration could be selected</w:t>
      </w:r>
      <w:r w:rsidR="006E1FB4">
        <w:t xml:space="preserve"> and changed</w:t>
      </w:r>
      <w:r w:rsidR="00BA1F48">
        <w:t xml:space="preserve"> by the user. </w:t>
      </w:r>
      <w:r w:rsidRPr="00924D1E" w:rsidR="00924D1E">
        <w:t>Moreover, the team designed a user-friendly interface</w:t>
      </w:r>
      <w:r w:rsidR="00BA1F48">
        <w:t xml:space="preserve"> and data collection system </w:t>
      </w:r>
      <w:r w:rsidRPr="00924D1E" w:rsidR="00924D1E">
        <w:t>that enables researchers to monitor</w:t>
      </w:r>
      <w:r w:rsidR="00330430">
        <w:t xml:space="preserve"> environmental variables such as temperature and humidity </w:t>
      </w:r>
      <w:r w:rsidRPr="00924D1E" w:rsidR="00924D1E">
        <w:t xml:space="preserve">in addition to vibration </w:t>
      </w:r>
      <w:r w:rsidR="00330430">
        <w:t xml:space="preserve">frequency and </w:t>
      </w:r>
      <w:r w:rsidRPr="00924D1E" w:rsidR="00924D1E">
        <w:t>displacement</w:t>
      </w:r>
      <w:r w:rsidR="00330430">
        <w:t>.</w:t>
      </w:r>
    </w:p>
    <w:p w:rsidR="00E1355C" w:rsidP="008A2318" w:rsidRDefault="00E1355C" w14:paraId="5264BCE6" w14:textId="56E540D4">
      <w:r w:rsidRPr="00E1355C">
        <w:t xml:space="preserve">Undoubtedly, the team's ground vibration simulator device has provided an innovative solution to meet the unique needs of </w:t>
      </w:r>
      <w:r w:rsidR="00AA74F8">
        <w:t xml:space="preserve">the </w:t>
      </w:r>
      <w:r w:rsidRPr="00E1355C">
        <w:t>Davy lab. This device offers a custom and expandable design, which provides flexibility to adapt to the changing needs of the lab. It is worth noting that such a solution is not commercially available, making the team's contribution even more significant. Moreover, the device is designed to be cost-effective, with a budget of only $1000 for the components. However, it is essential to keep in mind that the selling price of the device, including labor costs, could easily exceed $5000 if commercialized. Nonetheless, the device's customizability, flexibility, and cost-effectiveness make it a valuable addition to the Davy lab.</w:t>
      </w:r>
    </w:p>
    <w:p w:rsidR="002C1442" w:rsidP="008A2318" w:rsidRDefault="0011183B" w14:paraId="725610AC" w14:textId="41303417">
      <w:commentRangeStart w:id="397"/>
      <w:r>
        <w:t xml:space="preserve">The </w:t>
      </w:r>
      <w:r w:rsidR="00C72950">
        <w:t>vibration simulator and data collection system can be built for $695.34</w:t>
      </w:r>
      <w:r w:rsidR="001868E3">
        <w:t xml:space="preserve">, </w:t>
      </w:r>
      <w:r w:rsidR="00C72950">
        <w:t xml:space="preserve">and additional tables can be added to the system for $176.16. This price point and open-source design makes researching ground vibration effects on species accessible to </w:t>
      </w:r>
      <w:r w:rsidR="001868E3">
        <w:t>the Davy lab and other labs</w:t>
      </w:r>
      <w:r w:rsidR="002C1442">
        <w:t>.</w:t>
      </w:r>
      <w:commentRangeEnd w:id="397"/>
      <w:r w:rsidR="00295344">
        <w:rPr>
          <w:rStyle w:val="CommentReference"/>
          <w:rFonts w:cstheme="minorBidi"/>
          <w:lang w:val="en-CA"/>
        </w:rPr>
        <w:commentReference w:id="397"/>
      </w:r>
    </w:p>
    <w:p w:rsidRPr="00C9722B" w:rsidR="00643F83" w:rsidP="007B467F" w:rsidRDefault="002C1442" w14:paraId="0AE80FC9" w14:textId="7738463C">
      <w:r>
        <w:t>The Davy lab is excited to be</w:t>
      </w:r>
      <w:r w:rsidR="00643F83">
        <w:t>gin</w:t>
      </w:r>
      <w:r>
        <w:t xml:space="preserve"> experiments with the system this summer. </w:t>
      </w:r>
      <w:r w:rsidR="00913EC5">
        <w:t>Not only will they be researching the effects on turtle eggs but have found the system can accommodate other reptile species as well, such as snakes.</w:t>
      </w:r>
      <w:r w:rsidR="003F1C11">
        <w:t xml:space="preserve"> </w:t>
      </w:r>
      <w:r w:rsidRPr="004A07AC" w:rsidR="003F1C11">
        <w:t xml:space="preserve">The successful implementation of this project </w:t>
      </w:r>
      <w:r w:rsidR="003F1C11">
        <w:t>will</w:t>
      </w:r>
      <w:r w:rsidRPr="004A07AC" w:rsidR="003F1C11">
        <w:t xml:space="preserve"> pave the way for exciting research opportunities for the Davy lab and other research institutions that are interested in studying the effects of ground vibration on different species.</w:t>
      </w:r>
    </w:p>
    <w:bookmarkStart w:name="_Toc131499212" w:displacedByCustomXml="next" w:id="398"/>
    <w:sdt>
      <w:sdtPr>
        <w:rPr>
          <w:rFonts w:eastAsiaTheme="minorHAnsi" w:cstheme="majorHAnsi"/>
          <w:bCs w:val="0"/>
          <w:color w:val="auto"/>
          <w:sz w:val="24"/>
        </w:rPr>
        <w:id w:val="-376551042"/>
        <w:docPartObj>
          <w:docPartGallery w:val="Bibliographies"/>
          <w:docPartUnique/>
        </w:docPartObj>
      </w:sdtPr>
      <w:sdtEndPr/>
      <w:sdtContent>
        <w:p w:rsidR="00965F8E" w:rsidRDefault="00A10316" w14:paraId="7504777C" w14:textId="3ACB99E3">
          <w:pPr>
            <w:pStyle w:val="Heading1"/>
          </w:pPr>
          <w:r>
            <w:rPr>
              <w:rFonts w:eastAsiaTheme="minorHAnsi" w:cstheme="majorHAnsi"/>
              <w:color w:val="auto"/>
              <w:sz w:val="24"/>
            </w:rPr>
            <w:t xml:space="preserve"> </w:t>
          </w:r>
          <w:r w:rsidR="00965F8E">
            <w:t>References</w:t>
          </w:r>
          <w:bookmarkEnd w:id="398"/>
        </w:p>
        <w:sdt>
          <w:sdtPr>
            <w:id w:val="-573587230"/>
            <w:bibliography/>
          </w:sdtPr>
          <w:sdtEndPr/>
          <w:sdtContent>
            <w:p w:rsidR="001A471A" w:rsidP="00965F8E" w:rsidRDefault="00965F8E" w14:paraId="7C9E4F6F" w14:textId="77777777">
              <w:pPr>
                <w:rPr>
                  <w:rFonts w:ascii="Times New Roman" w:hAnsi="Times New Roman" w:cstheme="minorBidi"/>
                  <w:iCs w:val="0"/>
                  <w:noProof/>
                  <w:color w:val="000000" w:themeColor="text1"/>
                  <w:sz w:val="18"/>
                  <w:szCs w:val="18"/>
                  <w:lang w:val="en-C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894"/>
              </w:tblGrid>
              <w:tr w:rsidR="001A471A" w14:paraId="308BE229" w14:textId="77777777">
                <w:trPr>
                  <w:divId w:val="676926175"/>
                  <w:tblCellSpacing w:w="15" w:type="dxa"/>
                </w:trPr>
                <w:tc>
                  <w:tcPr>
                    <w:tcW w:w="50" w:type="pct"/>
                    <w:hideMark/>
                  </w:tcPr>
                  <w:p w:rsidR="001A471A" w:rsidRDefault="001A471A" w14:paraId="042FFE1D" w14:textId="33DE9246">
                    <w:pPr>
                      <w:pStyle w:val="Bibliography"/>
                      <w:rPr>
                        <w:noProof/>
                        <w:szCs w:val="24"/>
                      </w:rPr>
                    </w:pPr>
                    <w:r>
                      <w:rPr>
                        <w:noProof/>
                      </w:rPr>
                      <w:t xml:space="preserve">[1] </w:t>
                    </w:r>
                  </w:p>
                </w:tc>
                <w:tc>
                  <w:tcPr>
                    <w:tcW w:w="0" w:type="auto"/>
                    <w:hideMark/>
                  </w:tcPr>
                  <w:p w:rsidR="001A471A" w:rsidRDefault="001A471A" w14:paraId="403446C6" w14:textId="77777777">
                    <w:pPr>
                      <w:pStyle w:val="Bibliography"/>
                      <w:rPr>
                        <w:noProof/>
                      </w:rPr>
                    </w:pPr>
                    <w:r>
                      <w:rPr>
                        <w:noProof/>
                      </w:rPr>
                      <w:t>J. Towner, "What is the Difference Between Agile and Waterfall?," Forecast, 27 06 2022. [Online]. Available: https://www.forecast.app/blog/difference-between-agile-waterfall. [Accessed 03 04 2023].</w:t>
                    </w:r>
                  </w:p>
                </w:tc>
              </w:tr>
              <w:tr w:rsidR="001A471A" w14:paraId="3FAC46CD" w14:textId="77777777">
                <w:trPr>
                  <w:divId w:val="676926175"/>
                  <w:tblCellSpacing w:w="15" w:type="dxa"/>
                </w:trPr>
                <w:tc>
                  <w:tcPr>
                    <w:tcW w:w="50" w:type="pct"/>
                    <w:hideMark/>
                  </w:tcPr>
                  <w:p w:rsidR="001A471A" w:rsidRDefault="001A471A" w14:paraId="01701CA2" w14:textId="77777777">
                    <w:pPr>
                      <w:pStyle w:val="Bibliography"/>
                      <w:rPr>
                        <w:noProof/>
                      </w:rPr>
                    </w:pPr>
                    <w:r>
                      <w:rPr>
                        <w:noProof/>
                      </w:rPr>
                      <w:t xml:space="preserve">[2] </w:t>
                    </w:r>
                  </w:p>
                </w:tc>
                <w:tc>
                  <w:tcPr>
                    <w:tcW w:w="0" w:type="auto"/>
                    <w:hideMark/>
                  </w:tcPr>
                  <w:p w:rsidR="001A471A" w:rsidRDefault="001A471A" w14:paraId="45072F3E" w14:textId="77777777">
                    <w:pPr>
                      <w:pStyle w:val="Bibliography"/>
                      <w:rPr>
                        <w:noProof/>
                      </w:rPr>
                    </w:pPr>
                    <w:r>
                      <w:rPr>
                        <w:noProof/>
                      </w:rPr>
                      <w:t xml:space="preserve">R. Sreekala, N. Lakshmanan, K. Muthumani, N. Gopalakrishnan and K. Sathishkumar, "Potential of Vibrations Studies in the Soil Characterization Around Power Plants - A Case Study," in </w:t>
                    </w:r>
                    <w:r>
                      <w:rPr>
                        <w:i/>
                        <w:iCs w:val="0"/>
                        <w:noProof/>
                      </w:rPr>
                      <w:t>International Conference on Case Histories in Geotechnical Engineering</w:t>
                    </w:r>
                    <w:r>
                      <w:rPr>
                        <w:noProof/>
                      </w:rPr>
                      <w:t xml:space="preserve">, Arlington, 2008. </w:t>
                    </w:r>
                  </w:p>
                </w:tc>
              </w:tr>
              <w:tr w:rsidR="001A471A" w14:paraId="2CEFCB76" w14:textId="77777777">
                <w:trPr>
                  <w:divId w:val="676926175"/>
                  <w:tblCellSpacing w:w="15" w:type="dxa"/>
                </w:trPr>
                <w:tc>
                  <w:tcPr>
                    <w:tcW w:w="50" w:type="pct"/>
                    <w:hideMark/>
                  </w:tcPr>
                  <w:p w:rsidR="001A471A" w:rsidRDefault="001A471A" w14:paraId="4F24ED47" w14:textId="77777777">
                    <w:pPr>
                      <w:pStyle w:val="Bibliography"/>
                      <w:rPr>
                        <w:noProof/>
                      </w:rPr>
                    </w:pPr>
                    <w:r>
                      <w:rPr>
                        <w:noProof/>
                      </w:rPr>
                      <w:t xml:space="preserve">[3] </w:t>
                    </w:r>
                  </w:p>
                </w:tc>
                <w:tc>
                  <w:tcPr>
                    <w:tcW w:w="0" w:type="auto"/>
                    <w:hideMark/>
                  </w:tcPr>
                  <w:p w:rsidR="001A471A" w:rsidRDefault="001A471A" w14:paraId="56AFAF95" w14:textId="77777777">
                    <w:pPr>
                      <w:pStyle w:val="Bibliography"/>
                      <w:rPr>
                        <w:noProof/>
                      </w:rPr>
                    </w:pPr>
                    <w:r>
                      <w:rPr>
                        <w:noProof/>
                      </w:rPr>
                      <w:t xml:space="preserve">P. Botha, "Ground Vibration, Infrasound and Low Frequency Noise Measurements from a Modern Wind Turbine," </w:t>
                    </w:r>
                    <w:r>
                      <w:rPr>
                        <w:i/>
                        <w:iCs w:val="0"/>
                        <w:noProof/>
                      </w:rPr>
                      <w:t xml:space="preserve">Acta Acustica united with Acustica, </w:t>
                    </w:r>
                    <w:r>
                      <w:rPr>
                        <w:noProof/>
                      </w:rPr>
                      <w:t xml:space="preserve">vol. 99, no. 4, pp. 537-544, 2013. </w:t>
                    </w:r>
                  </w:p>
                </w:tc>
              </w:tr>
              <w:tr w:rsidR="001A471A" w14:paraId="7FC19CD4" w14:textId="77777777">
                <w:trPr>
                  <w:divId w:val="676926175"/>
                  <w:tblCellSpacing w:w="15" w:type="dxa"/>
                </w:trPr>
                <w:tc>
                  <w:tcPr>
                    <w:tcW w:w="50" w:type="pct"/>
                    <w:hideMark/>
                  </w:tcPr>
                  <w:p w:rsidR="001A471A" w:rsidRDefault="001A471A" w14:paraId="065D29AA" w14:textId="77777777">
                    <w:pPr>
                      <w:pStyle w:val="Bibliography"/>
                      <w:rPr>
                        <w:noProof/>
                      </w:rPr>
                    </w:pPr>
                    <w:r>
                      <w:rPr>
                        <w:noProof/>
                      </w:rPr>
                      <w:t xml:space="preserve">[4] </w:t>
                    </w:r>
                  </w:p>
                </w:tc>
                <w:tc>
                  <w:tcPr>
                    <w:tcW w:w="0" w:type="auto"/>
                    <w:hideMark/>
                  </w:tcPr>
                  <w:p w:rsidR="001A471A" w:rsidRDefault="001A471A" w14:paraId="3F141049" w14:textId="77777777">
                    <w:pPr>
                      <w:pStyle w:val="Bibliography"/>
                      <w:rPr>
                        <w:noProof/>
                      </w:rPr>
                    </w:pPr>
                    <w:r>
                      <w:rPr>
                        <w:noProof/>
                      </w:rPr>
                      <w:t xml:space="preserve">M. Srbulov, "2.3 Industry," in </w:t>
                    </w:r>
                    <w:r>
                      <w:rPr>
                        <w:i/>
                        <w:iCs w:val="0"/>
                        <w:noProof/>
                      </w:rPr>
                      <w:t>Practical Soil Dynamics: Case Studies in Earthquake and Geotechnical Engineering</w:t>
                    </w:r>
                    <w:r>
                      <w:rPr>
                        <w:noProof/>
                      </w:rPr>
                      <w:t>, United Kingdom, Springer Science+Business Media, 2011, pp. 35-36.</w:t>
                    </w:r>
                  </w:p>
                </w:tc>
              </w:tr>
              <w:tr w:rsidR="001A471A" w14:paraId="0C3A55F6" w14:textId="77777777">
                <w:trPr>
                  <w:divId w:val="676926175"/>
                  <w:tblCellSpacing w:w="15" w:type="dxa"/>
                </w:trPr>
                <w:tc>
                  <w:tcPr>
                    <w:tcW w:w="50" w:type="pct"/>
                    <w:hideMark/>
                  </w:tcPr>
                  <w:p w:rsidR="001A471A" w:rsidRDefault="001A471A" w14:paraId="41AA68D4" w14:textId="77777777">
                    <w:pPr>
                      <w:pStyle w:val="Bibliography"/>
                      <w:rPr>
                        <w:noProof/>
                      </w:rPr>
                    </w:pPr>
                    <w:r>
                      <w:rPr>
                        <w:noProof/>
                      </w:rPr>
                      <w:t xml:space="preserve">[5] </w:t>
                    </w:r>
                  </w:p>
                </w:tc>
                <w:tc>
                  <w:tcPr>
                    <w:tcW w:w="0" w:type="auto"/>
                    <w:hideMark/>
                  </w:tcPr>
                  <w:p w:rsidR="001A471A" w:rsidRDefault="001A471A" w14:paraId="41845193" w14:textId="77777777">
                    <w:pPr>
                      <w:pStyle w:val="Bibliography"/>
                      <w:rPr>
                        <w:noProof/>
                      </w:rPr>
                    </w:pPr>
                    <w:r>
                      <w:rPr>
                        <w:noProof/>
                      </w:rPr>
                      <w:t>WBS.com, "What is a Work Breakdown Structure?," WorkBreakdownStructure.com, [Online]. Available: https://www.workbreakdownstructure.com/. [Accessed 27 03 2023].</w:t>
                    </w:r>
                  </w:p>
                </w:tc>
              </w:tr>
              <w:tr w:rsidR="001A471A" w14:paraId="593F77B2" w14:textId="77777777">
                <w:trPr>
                  <w:divId w:val="676926175"/>
                  <w:tblCellSpacing w:w="15" w:type="dxa"/>
                </w:trPr>
                <w:tc>
                  <w:tcPr>
                    <w:tcW w:w="50" w:type="pct"/>
                    <w:hideMark/>
                  </w:tcPr>
                  <w:p w:rsidR="001A471A" w:rsidRDefault="001A471A" w14:paraId="350084E0" w14:textId="77777777">
                    <w:pPr>
                      <w:pStyle w:val="Bibliography"/>
                      <w:rPr>
                        <w:noProof/>
                      </w:rPr>
                    </w:pPr>
                    <w:r>
                      <w:rPr>
                        <w:noProof/>
                      </w:rPr>
                      <w:t xml:space="preserve">[6] </w:t>
                    </w:r>
                  </w:p>
                </w:tc>
                <w:tc>
                  <w:tcPr>
                    <w:tcW w:w="0" w:type="auto"/>
                    <w:hideMark/>
                  </w:tcPr>
                  <w:p w:rsidR="001A471A" w:rsidRDefault="001A471A" w14:paraId="6FF65C4A" w14:textId="77777777">
                    <w:pPr>
                      <w:pStyle w:val="Bibliography"/>
                      <w:rPr>
                        <w:noProof/>
                      </w:rPr>
                    </w:pPr>
                    <w:r>
                      <w:rPr>
                        <w:noProof/>
                      </w:rPr>
                      <w:t>"p3 American LMC8 Series," p3 America, [Online]. Available: https://p3america.com/lmc8-series. [Accessed 02 11 2022].</w:t>
                    </w:r>
                  </w:p>
                </w:tc>
              </w:tr>
              <w:tr w:rsidR="001A471A" w14:paraId="3EECC640" w14:textId="77777777">
                <w:trPr>
                  <w:divId w:val="676926175"/>
                  <w:tblCellSpacing w:w="15" w:type="dxa"/>
                </w:trPr>
                <w:tc>
                  <w:tcPr>
                    <w:tcW w:w="50" w:type="pct"/>
                    <w:hideMark/>
                  </w:tcPr>
                  <w:p w:rsidR="001A471A" w:rsidRDefault="001A471A" w14:paraId="72DFC865" w14:textId="77777777">
                    <w:pPr>
                      <w:pStyle w:val="Bibliography"/>
                      <w:rPr>
                        <w:noProof/>
                      </w:rPr>
                    </w:pPr>
                    <w:r>
                      <w:rPr>
                        <w:noProof/>
                      </w:rPr>
                      <w:t xml:space="preserve">[7] </w:t>
                    </w:r>
                  </w:p>
                </w:tc>
                <w:tc>
                  <w:tcPr>
                    <w:tcW w:w="0" w:type="auto"/>
                    <w:hideMark/>
                  </w:tcPr>
                  <w:p w:rsidR="001A471A" w:rsidRDefault="001A471A" w14:paraId="0E17B7A4" w14:textId="77777777">
                    <w:pPr>
                      <w:pStyle w:val="Bibliography"/>
                      <w:rPr>
                        <w:noProof/>
                      </w:rPr>
                    </w:pPr>
                    <w:r>
                      <w:rPr>
                        <w:noProof/>
                      </w:rPr>
                      <w:t>"Miniature Lightweight LVDT," TE Connectivity, [Online]. Available: https://www.te.com/usa-en/product-CAT-LVDT0021.html. [Accessed 9 12 2022].</w:t>
                    </w:r>
                  </w:p>
                </w:tc>
              </w:tr>
              <w:tr w:rsidR="001A471A" w14:paraId="5AA3813A" w14:textId="77777777">
                <w:trPr>
                  <w:divId w:val="676926175"/>
                  <w:tblCellSpacing w:w="15" w:type="dxa"/>
                </w:trPr>
                <w:tc>
                  <w:tcPr>
                    <w:tcW w:w="50" w:type="pct"/>
                    <w:hideMark/>
                  </w:tcPr>
                  <w:p w:rsidR="001A471A" w:rsidRDefault="001A471A" w14:paraId="1C7E5D85" w14:textId="77777777">
                    <w:pPr>
                      <w:pStyle w:val="Bibliography"/>
                      <w:rPr>
                        <w:noProof/>
                      </w:rPr>
                    </w:pPr>
                    <w:r>
                      <w:rPr>
                        <w:noProof/>
                      </w:rPr>
                      <w:t xml:space="preserve">[8] </w:t>
                    </w:r>
                  </w:p>
                </w:tc>
                <w:tc>
                  <w:tcPr>
                    <w:tcW w:w="0" w:type="auto"/>
                    <w:hideMark/>
                  </w:tcPr>
                  <w:p w:rsidR="001A471A" w:rsidRDefault="001A471A" w14:paraId="36D669BE" w14:textId="77777777">
                    <w:pPr>
                      <w:pStyle w:val="Bibliography"/>
                      <w:rPr>
                        <w:noProof/>
                      </w:rPr>
                    </w:pPr>
                    <w:r>
                      <w:rPr>
                        <w:noProof/>
                      </w:rPr>
                      <w:t>T. Cucchi, "Quality 101: The World of Indicators," Quality Magazine, 15 04 2022. [Online]. Available: https://www.qualitymag.com/articles/96978-quality-101-the-world-of-indicators. [Accessed 10 03 2023].</w:t>
                    </w:r>
                  </w:p>
                </w:tc>
              </w:tr>
              <w:tr w:rsidR="001A471A" w14:paraId="146D6444" w14:textId="77777777">
                <w:trPr>
                  <w:divId w:val="676926175"/>
                  <w:tblCellSpacing w:w="15" w:type="dxa"/>
                </w:trPr>
                <w:tc>
                  <w:tcPr>
                    <w:tcW w:w="50" w:type="pct"/>
                    <w:hideMark/>
                  </w:tcPr>
                  <w:p w:rsidR="001A471A" w:rsidRDefault="001A471A" w14:paraId="4DA17ACA" w14:textId="77777777">
                    <w:pPr>
                      <w:pStyle w:val="Bibliography"/>
                      <w:rPr>
                        <w:noProof/>
                      </w:rPr>
                    </w:pPr>
                    <w:r>
                      <w:rPr>
                        <w:noProof/>
                      </w:rPr>
                      <w:t xml:space="preserve">[9] </w:t>
                    </w:r>
                  </w:p>
                </w:tc>
                <w:tc>
                  <w:tcPr>
                    <w:tcW w:w="0" w:type="auto"/>
                    <w:hideMark/>
                  </w:tcPr>
                  <w:p w:rsidR="001A471A" w:rsidRDefault="001A471A" w14:paraId="46F086BA" w14:textId="77777777">
                    <w:pPr>
                      <w:pStyle w:val="Bibliography"/>
                      <w:rPr>
                        <w:noProof/>
                      </w:rPr>
                    </w:pPr>
                    <w:r>
                      <w:rPr>
                        <w:noProof/>
                      </w:rPr>
                      <w:t>"Heason - Linear Acutator Applications," 24 August 2020. [Online]. Available: https://www.heason.com/news-media/technical-blog-archive/linear-actuator-applications. [Accessed 9 December 2022].</w:t>
                    </w:r>
                  </w:p>
                </w:tc>
              </w:tr>
              <w:tr w:rsidR="001A471A" w14:paraId="52202022" w14:textId="77777777">
                <w:trPr>
                  <w:divId w:val="676926175"/>
                  <w:tblCellSpacing w:w="15" w:type="dxa"/>
                </w:trPr>
                <w:tc>
                  <w:tcPr>
                    <w:tcW w:w="50" w:type="pct"/>
                    <w:hideMark/>
                  </w:tcPr>
                  <w:p w:rsidR="001A471A" w:rsidRDefault="001A471A" w14:paraId="43AC3E40" w14:textId="77777777">
                    <w:pPr>
                      <w:pStyle w:val="Bibliography"/>
                      <w:rPr>
                        <w:noProof/>
                      </w:rPr>
                    </w:pPr>
                    <w:r>
                      <w:rPr>
                        <w:noProof/>
                      </w:rPr>
                      <w:t xml:space="preserve">[10] </w:t>
                    </w:r>
                  </w:p>
                </w:tc>
                <w:tc>
                  <w:tcPr>
                    <w:tcW w:w="0" w:type="auto"/>
                    <w:hideMark/>
                  </w:tcPr>
                  <w:p w:rsidR="001A471A" w:rsidRDefault="001A471A" w14:paraId="41DCE3E8" w14:textId="77777777">
                    <w:pPr>
                      <w:pStyle w:val="Bibliography"/>
                      <w:rPr>
                        <w:noProof/>
                      </w:rPr>
                    </w:pPr>
                    <w:r>
                      <w:rPr>
                        <w:noProof/>
                      </w:rPr>
                      <w:t>D. Collins, "What are piezo flexure stages and how do they work?," Linear Motion Tips, 08 03 2022. [Online]. Available: https://www.linearmotiontips.com/what-are-piezo-flexure-stages-and-how-do-they-work/. [Accessed 12 03 2023].</w:t>
                    </w:r>
                  </w:p>
                </w:tc>
              </w:tr>
              <w:tr w:rsidR="001A471A" w14:paraId="42ACEB03" w14:textId="77777777">
                <w:trPr>
                  <w:divId w:val="676926175"/>
                  <w:tblCellSpacing w:w="15" w:type="dxa"/>
                </w:trPr>
                <w:tc>
                  <w:tcPr>
                    <w:tcW w:w="50" w:type="pct"/>
                    <w:hideMark/>
                  </w:tcPr>
                  <w:p w:rsidR="001A471A" w:rsidRDefault="001A471A" w14:paraId="357DA4EC" w14:textId="77777777">
                    <w:pPr>
                      <w:pStyle w:val="Bibliography"/>
                      <w:rPr>
                        <w:noProof/>
                      </w:rPr>
                    </w:pPr>
                    <w:r>
                      <w:rPr>
                        <w:noProof/>
                      </w:rPr>
                      <w:lastRenderedPageBreak/>
                      <w:t xml:space="preserve">[11] </w:t>
                    </w:r>
                  </w:p>
                </w:tc>
                <w:tc>
                  <w:tcPr>
                    <w:tcW w:w="0" w:type="auto"/>
                    <w:hideMark/>
                  </w:tcPr>
                  <w:p w:rsidR="001A471A" w:rsidRDefault="001A471A" w14:paraId="302CD324" w14:textId="77777777">
                    <w:pPr>
                      <w:pStyle w:val="Bibliography"/>
                      <w:rPr>
                        <w:noProof/>
                      </w:rPr>
                    </w:pPr>
                    <w:r>
                      <w:rPr>
                        <w:noProof/>
                      </w:rPr>
                      <w:t>D. Collins, "How does hysteresis affect piezo actuator performance?," Linear Motion Tips, 23 09 2021. [Online]. Available: https://www.linearmotiontips.com/how-does-hysteresis-affect-piezo-actuator-performance/. [Accessed 12 03 2023].</w:t>
                    </w:r>
                  </w:p>
                </w:tc>
              </w:tr>
              <w:tr w:rsidR="001A471A" w14:paraId="1C239F0E" w14:textId="77777777">
                <w:trPr>
                  <w:divId w:val="676926175"/>
                  <w:tblCellSpacing w:w="15" w:type="dxa"/>
                </w:trPr>
                <w:tc>
                  <w:tcPr>
                    <w:tcW w:w="50" w:type="pct"/>
                    <w:hideMark/>
                  </w:tcPr>
                  <w:p w:rsidR="001A471A" w:rsidRDefault="001A471A" w14:paraId="7EC0B13F" w14:textId="77777777">
                    <w:pPr>
                      <w:pStyle w:val="Bibliography"/>
                      <w:rPr>
                        <w:noProof/>
                      </w:rPr>
                    </w:pPr>
                    <w:r>
                      <w:rPr>
                        <w:noProof/>
                      </w:rPr>
                      <w:t xml:space="preserve">[12] </w:t>
                    </w:r>
                  </w:p>
                </w:tc>
                <w:tc>
                  <w:tcPr>
                    <w:tcW w:w="0" w:type="auto"/>
                    <w:hideMark/>
                  </w:tcPr>
                  <w:p w:rsidR="001A471A" w:rsidRDefault="001A471A" w14:paraId="415CB1F3" w14:textId="77777777">
                    <w:pPr>
                      <w:pStyle w:val="Bibliography"/>
                      <w:rPr>
                        <w:noProof/>
                      </w:rPr>
                    </w:pPr>
                    <w:r>
                      <w:rPr>
                        <w:noProof/>
                      </w:rPr>
                      <w:t xml:space="preserve">R. Warden, "Cryogenic Nano-Actuator for JWST," in </w:t>
                    </w:r>
                    <w:r>
                      <w:rPr>
                        <w:i/>
                        <w:iCs w:val="0"/>
                        <w:noProof/>
                      </w:rPr>
                      <w:t>Proceedings of the 38th Aerospace Mechanisms Symposium</w:t>
                    </w:r>
                    <w:r>
                      <w:rPr>
                        <w:noProof/>
                      </w:rPr>
                      <w:t xml:space="preserve">, Hampton, Virginia, 2006. </w:t>
                    </w:r>
                  </w:p>
                </w:tc>
              </w:tr>
              <w:tr w:rsidR="001A471A" w14:paraId="156AC6E7" w14:textId="77777777">
                <w:trPr>
                  <w:divId w:val="676926175"/>
                  <w:tblCellSpacing w:w="15" w:type="dxa"/>
                </w:trPr>
                <w:tc>
                  <w:tcPr>
                    <w:tcW w:w="50" w:type="pct"/>
                    <w:hideMark/>
                  </w:tcPr>
                  <w:p w:rsidR="001A471A" w:rsidRDefault="001A471A" w14:paraId="1D99A585" w14:textId="77777777">
                    <w:pPr>
                      <w:pStyle w:val="Bibliography"/>
                      <w:rPr>
                        <w:noProof/>
                      </w:rPr>
                    </w:pPr>
                    <w:r>
                      <w:rPr>
                        <w:noProof/>
                      </w:rPr>
                      <w:t xml:space="preserve">[13] </w:t>
                    </w:r>
                  </w:p>
                </w:tc>
                <w:tc>
                  <w:tcPr>
                    <w:tcW w:w="0" w:type="auto"/>
                    <w:hideMark/>
                  </w:tcPr>
                  <w:p w:rsidR="001A471A" w:rsidRDefault="001A471A" w14:paraId="2A6F9318" w14:textId="77777777">
                    <w:pPr>
                      <w:pStyle w:val="Bibliography"/>
                      <w:rPr>
                        <w:noProof/>
                      </w:rPr>
                    </w:pPr>
                    <w:r>
                      <w:rPr>
                        <w:noProof/>
                      </w:rPr>
                      <w:t>Polyfractal, "JWST Mirror Actuator," Thingiverse, 7 02 2022. [Online]. Available: https://www.thingiverse.com/thing:5232214. [Accessed 1 10 2022].</w:t>
                    </w:r>
                  </w:p>
                </w:tc>
              </w:tr>
              <w:tr w:rsidR="001A471A" w14:paraId="0ADE30E8" w14:textId="77777777">
                <w:trPr>
                  <w:divId w:val="676926175"/>
                  <w:tblCellSpacing w:w="15" w:type="dxa"/>
                </w:trPr>
                <w:tc>
                  <w:tcPr>
                    <w:tcW w:w="50" w:type="pct"/>
                    <w:hideMark/>
                  </w:tcPr>
                  <w:p w:rsidR="001A471A" w:rsidRDefault="001A471A" w14:paraId="3C5D54D3" w14:textId="77777777">
                    <w:pPr>
                      <w:pStyle w:val="Bibliography"/>
                      <w:rPr>
                        <w:noProof/>
                      </w:rPr>
                    </w:pPr>
                    <w:r>
                      <w:rPr>
                        <w:noProof/>
                      </w:rPr>
                      <w:t xml:space="preserve">[14] </w:t>
                    </w:r>
                  </w:p>
                </w:tc>
                <w:tc>
                  <w:tcPr>
                    <w:tcW w:w="0" w:type="auto"/>
                    <w:hideMark/>
                  </w:tcPr>
                  <w:p w:rsidR="001A471A" w:rsidRDefault="001A471A" w14:paraId="638BF260" w14:textId="77777777">
                    <w:pPr>
                      <w:pStyle w:val="Bibliography"/>
                      <w:rPr>
                        <w:noProof/>
                      </w:rPr>
                    </w:pPr>
                    <w:r>
                      <w:rPr>
                        <w:noProof/>
                      </w:rPr>
                      <w:t>"DC motors and mechanisms," Precision Microdrivers, 2022. [Online]. Available: https://www.precisionmicrodrives.com/. [Accessed 1 October 2022].</w:t>
                    </w:r>
                  </w:p>
                </w:tc>
              </w:tr>
              <w:tr w:rsidR="001A471A" w14:paraId="582290C0" w14:textId="77777777">
                <w:trPr>
                  <w:divId w:val="676926175"/>
                  <w:tblCellSpacing w:w="15" w:type="dxa"/>
                </w:trPr>
                <w:tc>
                  <w:tcPr>
                    <w:tcW w:w="50" w:type="pct"/>
                    <w:hideMark/>
                  </w:tcPr>
                  <w:p w:rsidR="001A471A" w:rsidRDefault="001A471A" w14:paraId="0906FA91" w14:textId="77777777">
                    <w:pPr>
                      <w:pStyle w:val="Bibliography"/>
                      <w:rPr>
                        <w:noProof/>
                      </w:rPr>
                    </w:pPr>
                    <w:r>
                      <w:rPr>
                        <w:noProof/>
                      </w:rPr>
                      <w:t xml:space="preserve">[15] </w:t>
                    </w:r>
                  </w:p>
                </w:tc>
                <w:tc>
                  <w:tcPr>
                    <w:tcW w:w="0" w:type="auto"/>
                    <w:hideMark/>
                  </w:tcPr>
                  <w:p w:rsidR="001A471A" w:rsidRDefault="001A471A" w14:paraId="6BC74EAF" w14:textId="77777777">
                    <w:pPr>
                      <w:pStyle w:val="Bibliography"/>
                      <w:rPr>
                        <w:noProof/>
                      </w:rPr>
                    </w:pPr>
                    <w:r>
                      <w:rPr>
                        <w:noProof/>
                      </w:rPr>
                      <w:t>R. Santos and S. Santos, "ESP32 with DC Motor and L298N Motor Driver – Control Speed and Direction," Random Nerd Tutorials, [Online]. Available: https://randomnerdtutorials.com/esp32-dc-motor-l298n-motor-driver-control-speed-direction/. [Accessed 23 03 2023].</w:t>
                    </w:r>
                  </w:p>
                </w:tc>
              </w:tr>
              <w:tr w:rsidR="001A471A" w14:paraId="0F129520" w14:textId="77777777">
                <w:trPr>
                  <w:divId w:val="676926175"/>
                  <w:tblCellSpacing w:w="15" w:type="dxa"/>
                </w:trPr>
                <w:tc>
                  <w:tcPr>
                    <w:tcW w:w="50" w:type="pct"/>
                    <w:hideMark/>
                  </w:tcPr>
                  <w:p w:rsidR="001A471A" w:rsidRDefault="001A471A" w14:paraId="4117F549" w14:textId="77777777">
                    <w:pPr>
                      <w:pStyle w:val="Bibliography"/>
                      <w:rPr>
                        <w:noProof/>
                      </w:rPr>
                    </w:pPr>
                    <w:r>
                      <w:rPr>
                        <w:noProof/>
                      </w:rPr>
                      <w:t xml:space="preserve">[16] </w:t>
                    </w:r>
                  </w:p>
                </w:tc>
                <w:tc>
                  <w:tcPr>
                    <w:tcW w:w="0" w:type="auto"/>
                    <w:hideMark/>
                  </w:tcPr>
                  <w:p w:rsidR="001A471A" w:rsidRDefault="001A471A" w14:paraId="4F29BBB3" w14:textId="77777777">
                    <w:pPr>
                      <w:pStyle w:val="Bibliography"/>
                      <w:rPr>
                        <w:noProof/>
                      </w:rPr>
                    </w:pPr>
                    <w:r>
                      <w:rPr>
                        <w:noProof/>
                      </w:rPr>
                      <w:t>Wikipedia, "Bank Statement," Wikipedia, 28 March 2023. [Online]. Available: https://en.wikipedia.org/wiki/Bank_statement#/media/File:BankStatementChequing.png. [Accessed 30 March 2023].</w:t>
                    </w:r>
                  </w:p>
                </w:tc>
              </w:tr>
              <w:tr w:rsidR="001A471A" w14:paraId="627584AF" w14:textId="77777777">
                <w:trPr>
                  <w:divId w:val="676926175"/>
                  <w:tblCellSpacing w:w="15" w:type="dxa"/>
                </w:trPr>
                <w:tc>
                  <w:tcPr>
                    <w:tcW w:w="50" w:type="pct"/>
                    <w:hideMark/>
                  </w:tcPr>
                  <w:p w:rsidR="001A471A" w:rsidRDefault="001A471A" w14:paraId="56EFB0F5" w14:textId="77777777">
                    <w:pPr>
                      <w:pStyle w:val="Bibliography"/>
                      <w:rPr>
                        <w:noProof/>
                      </w:rPr>
                    </w:pPr>
                    <w:r>
                      <w:rPr>
                        <w:noProof/>
                      </w:rPr>
                      <w:t xml:space="preserve">[17] </w:t>
                    </w:r>
                  </w:p>
                </w:tc>
                <w:tc>
                  <w:tcPr>
                    <w:tcW w:w="0" w:type="auto"/>
                    <w:hideMark/>
                  </w:tcPr>
                  <w:p w:rsidR="001A471A" w:rsidRDefault="001A471A" w14:paraId="44649A05" w14:textId="77777777">
                    <w:pPr>
                      <w:pStyle w:val="Bibliography"/>
                      <w:rPr>
                        <w:noProof/>
                      </w:rPr>
                    </w:pPr>
                    <w:r>
                      <w:rPr>
                        <w:noProof/>
                      </w:rPr>
                      <w:t>Statista Research Department, "Ranking of the most popular relational database management systems worldwide, as of January 2022," Statista, 23 05 2022. [Online]. Available: https://www.statista.com/statistics/1131568/worldwide-popularity-ranking-relational-database-management-systems/. [Accessed 21 10 2022].</w:t>
                    </w:r>
                  </w:p>
                </w:tc>
              </w:tr>
              <w:tr w:rsidR="001A471A" w14:paraId="60531306" w14:textId="77777777">
                <w:trPr>
                  <w:divId w:val="676926175"/>
                  <w:tblCellSpacing w:w="15" w:type="dxa"/>
                </w:trPr>
                <w:tc>
                  <w:tcPr>
                    <w:tcW w:w="50" w:type="pct"/>
                    <w:hideMark/>
                  </w:tcPr>
                  <w:p w:rsidR="001A471A" w:rsidRDefault="001A471A" w14:paraId="517029BB" w14:textId="77777777">
                    <w:pPr>
                      <w:pStyle w:val="Bibliography"/>
                      <w:rPr>
                        <w:noProof/>
                      </w:rPr>
                    </w:pPr>
                    <w:r>
                      <w:rPr>
                        <w:noProof/>
                      </w:rPr>
                      <w:t xml:space="preserve">[18] </w:t>
                    </w:r>
                  </w:p>
                </w:tc>
                <w:tc>
                  <w:tcPr>
                    <w:tcW w:w="0" w:type="auto"/>
                    <w:hideMark/>
                  </w:tcPr>
                  <w:p w:rsidR="001A471A" w:rsidRDefault="001A471A" w14:paraId="56FDC3F3" w14:textId="77777777">
                    <w:pPr>
                      <w:pStyle w:val="Bibliography"/>
                      <w:rPr>
                        <w:noProof/>
                      </w:rPr>
                    </w:pPr>
                    <w:r>
                      <w:rPr>
                        <w:noProof/>
                      </w:rPr>
                      <w:t>A. Panwar, "C-Sharpcorner," 17 01 2022. [Online]. Available: https://www.c-sharpcorner.com/UploadFile/65fc13/types-of-database-management-systems/. [Accessed 21 10 2022].</w:t>
                    </w:r>
                  </w:p>
                </w:tc>
              </w:tr>
              <w:tr w:rsidR="001A471A" w14:paraId="02845D5E" w14:textId="77777777">
                <w:trPr>
                  <w:divId w:val="676926175"/>
                  <w:tblCellSpacing w:w="15" w:type="dxa"/>
                </w:trPr>
                <w:tc>
                  <w:tcPr>
                    <w:tcW w:w="50" w:type="pct"/>
                    <w:hideMark/>
                  </w:tcPr>
                  <w:p w:rsidR="001A471A" w:rsidRDefault="001A471A" w14:paraId="6E0DAD89" w14:textId="77777777">
                    <w:pPr>
                      <w:pStyle w:val="Bibliography"/>
                      <w:rPr>
                        <w:noProof/>
                      </w:rPr>
                    </w:pPr>
                    <w:r>
                      <w:rPr>
                        <w:noProof/>
                      </w:rPr>
                      <w:t xml:space="preserve">[19] </w:t>
                    </w:r>
                  </w:p>
                </w:tc>
                <w:tc>
                  <w:tcPr>
                    <w:tcW w:w="0" w:type="auto"/>
                    <w:hideMark/>
                  </w:tcPr>
                  <w:p w:rsidR="001A471A" w:rsidRDefault="001A471A" w14:paraId="1DC7513D" w14:textId="77777777">
                    <w:pPr>
                      <w:pStyle w:val="Bibliography"/>
                      <w:rPr>
                        <w:noProof/>
                      </w:rPr>
                    </w:pPr>
                    <w:r>
                      <w:rPr>
                        <w:noProof/>
                      </w:rPr>
                      <w:t>ActiveState, "ActiveState," 9 August 2022. [Online]. Available: https://www.activestate.com/blog/top-10-python-gui-frameworks-compared.</w:t>
                    </w:r>
                  </w:p>
                </w:tc>
              </w:tr>
              <w:tr w:rsidR="001A471A" w14:paraId="2F1A64B3" w14:textId="77777777">
                <w:trPr>
                  <w:divId w:val="676926175"/>
                  <w:tblCellSpacing w:w="15" w:type="dxa"/>
                </w:trPr>
                <w:tc>
                  <w:tcPr>
                    <w:tcW w:w="50" w:type="pct"/>
                    <w:hideMark/>
                  </w:tcPr>
                  <w:p w:rsidR="001A471A" w:rsidRDefault="001A471A" w14:paraId="2AFE8836" w14:textId="77777777">
                    <w:pPr>
                      <w:pStyle w:val="Bibliography"/>
                      <w:rPr>
                        <w:noProof/>
                      </w:rPr>
                    </w:pPr>
                    <w:r>
                      <w:rPr>
                        <w:noProof/>
                      </w:rPr>
                      <w:t xml:space="preserve">[20] </w:t>
                    </w:r>
                  </w:p>
                </w:tc>
                <w:tc>
                  <w:tcPr>
                    <w:tcW w:w="0" w:type="auto"/>
                    <w:hideMark/>
                  </w:tcPr>
                  <w:p w:rsidR="001A471A" w:rsidRDefault="001A471A" w14:paraId="01BC47C8" w14:textId="77777777">
                    <w:pPr>
                      <w:pStyle w:val="Bibliography"/>
                      <w:rPr>
                        <w:noProof/>
                      </w:rPr>
                    </w:pPr>
                    <w:r>
                      <w:rPr>
                        <w:noProof/>
                      </w:rPr>
                      <w:t>L. P. Ramos, "RealPython," 2021. [Online]. Available: https://realpython.com/qt-designer-python/.</w:t>
                    </w:r>
                  </w:p>
                </w:tc>
              </w:tr>
              <w:tr w:rsidR="001A471A" w14:paraId="0FE785AF" w14:textId="77777777">
                <w:trPr>
                  <w:divId w:val="676926175"/>
                  <w:tblCellSpacing w:w="15" w:type="dxa"/>
                </w:trPr>
                <w:tc>
                  <w:tcPr>
                    <w:tcW w:w="50" w:type="pct"/>
                    <w:hideMark/>
                  </w:tcPr>
                  <w:p w:rsidR="001A471A" w:rsidRDefault="001A471A" w14:paraId="229604D8" w14:textId="77777777">
                    <w:pPr>
                      <w:pStyle w:val="Bibliography"/>
                      <w:rPr>
                        <w:noProof/>
                      </w:rPr>
                    </w:pPr>
                    <w:r>
                      <w:rPr>
                        <w:noProof/>
                      </w:rPr>
                      <w:t xml:space="preserve">[21] </w:t>
                    </w:r>
                  </w:p>
                </w:tc>
                <w:tc>
                  <w:tcPr>
                    <w:tcW w:w="0" w:type="auto"/>
                    <w:hideMark/>
                  </w:tcPr>
                  <w:p w:rsidR="001A471A" w:rsidRDefault="001A471A" w14:paraId="70448677" w14:textId="77777777">
                    <w:pPr>
                      <w:pStyle w:val="Bibliography"/>
                      <w:rPr>
                        <w:noProof/>
                      </w:rPr>
                    </w:pPr>
                    <w:r>
                      <w:rPr>
                        <w:noProof/>
                      </w:rPr>
                      <w:t>Adafruit, "DHT sensor library," Adafruit, [Online]. Available: https://www.arduino.cc/reference/en/libraries/dht-sensor-library/. [Accessed 20 01 2023].</w:t>
                    </w:r>
                  </w:p>
                </w:tc>
              </w:tr>
              <w:tr w:rsidR="001A471A" w14:paraId="5E1654BE" w14:textId="77777777">
                <w:trPr>
                  <w:divId w:val="676926175"/>
                  <w:tblCellSpacing w:w="15" w:type="dxa"/>
                </w:trPr>
                <w:tc>
                  <w:tcPr>
                    <w:tcW w:w="50" w:type="pct"/>
                    <w:hideMark/>
                  </w:tcPr>
                  <w:p w:rsidR="001A471A" w:rsidRDefault="001A471A" w14:paraId="40004731" w14:textId="77777777">
                    <w:pPr>
                      <w:pStyle w:val="Bibliography"/>
                      <w:rPr>
                        <w:noProof/>
                      </w:rPr>
                    </w:pPr>
                    <w:r>
                      <w:rPr>
                        <w:noProof/>
                      </w:rPr>
                      <w:lastRenderedPageBreak/>
                      <w:t xml:space="preserve">[22] </w:t>
                    </w:r>
                  </w:p>
                </w:tc>
                <w:tc>
                  <w:tcPr>
                    <w:tcW w:w="0" w:type="auto"/>
                    <w:hideMark/>
                  </w:tcPr>
                  <w:p w:rsidR="001A471A" w:rsidRDefault="001A471A" w14:paraId="65B7FA9D" w14:textId="77777777">
                    <w:pPr>
                      <w:pStyle w:val="Bibliography"/>
                      <w:rPr>
                        <w:noProof/>
                      </w:rPr>
                    </w:pPr>
                    <w:r>
                      <w:rPr>
                        <w:noProof/>
                      </w:rPr>
                      <w:t>"Fusion 360," Autodesk, [Online]. Available: https://www.autodesk.ca/en/products/fusion-360. [Accessed 20 11 2022].</w:t>
                    </w:r>
                  </w:p>
                </w:tc>
              </w:tr>
              <w:tr w:rsidR="001A471A" w14:paraId="45B8D5A0" w14:textId="77777777">
                <w:trPr>
                  <w:divId w:val="676926175"/>
                  <w:tblCellSpacing w:w="15" w:type="dxa"/>
                </w:trPr>
                <w:tc>
                  <w:tcPr>
                    <w:tcW w:w="50" w:type="pct"/>
                    <w:hideMark/>
                  </w:tcPr>
                  <w:p w:rsidR="001A471A" w:rsidRDefault="001A471A" w14:paraId="19BDD298" w14:textId="77777777">
                    <w:pPr>
                      <w:pStyle w:val="Bibliography"/>
                      <w:rPr>
                        <w:noProof/>
                      </w:rPr>
                    </w:pPr>
                    <w:r>
                      <w:rPr>
                        <w:noProof/>
                      </w:rPr>
                      <w:t xml:space="preserve">[23] </w:t>
                    </w:r>
                  </w:p>
                </w:tc>
                <w:tc>
                  <w:tcPr>
                    <w:tcW w:w="0" w:type="auto"/>
                    <w:hideMark/>
                  </w:tcPr>
                  <w:p w:rsidR="001A471A" w:rsidRDefault="001A471A" w14:paraId="2244D555" w14:textId="77777777">
                    <w:pPr>
                      <w:pStyle w:val="Bibliography"/>
                      <w:rPr>
                        <w:noProof/>
                      </w:rPr>
                    </w:pPr>
                    <w:r>
                      <w:rPr>
                        <w:noProof/>
                      </w:rPr>
                      <w:t>W. N. Edwards, "Analysis of measured wind turbine seismic noise generated from the Summerside Wind Farm, Prince Edward Island," Natural Resources Canada, Prince Edward Island, 2015.</w:t>
                    </w:r>
                  </w:p>
                </w:tc>
              </w:tr>
              <w:tr w:rsidR="001A471A" w14:paraId="245745F0" w14:textId="77777777">
                <w:trPr>
                  <w:divId w:val="676926175"/>
                  <w:tblCellSpacing w:w="15" w:type="dxa"/>
                </w:trPr>
                <w:tc>
                  <w:tcPr>
                    <w:tcW w:w="50" w:type="pct"/>
                    <w:hideMark/>
                  </w:tcPr>
                  <w:p w:rsidR="001A471A" w:rsidRDefault="001A471A" w14:paraId="5EE83A5B" w14:textId="77777777">
                    <w:pPr>
                      <w:pStyle w:val="Bibliography"/>
                      <w:rPr>
                        <w:noProof/>
                      </w:rPr>
                    </w:pPr>
                    <w:r>
                      <w:rPr>
                        <w:noProof/>
                      </w:rPr>
                      <w:t xml:space="preserve">[24] </w:t>
                    </w:r>
                  </w:p>
                </w:tc>
                <w:tc>
                  <w:tcPr>
                    <w:tcW w:w="0" w:type="auto"/>
                    <w:hideMark/>
                  </w:tcPr>
                  <w:p w:rsidR="001A471A" w:rsidRDefault="001A471A" w14:paraId="0E13B018" w14:textId="77777777">
                    <w:pPr>
                      <w:pStyle w:val="Bibliography"/>
                      <w:rPr>
                        <w:noProof/>
                      </w:rPr>
                    </w:pPr>
                    <w:r>
                      <w:rPr>
                        <w:noProof/>
                      </w:rPr>
                      <w:t xml:space="preserve">R. Łopucki, D. Klich, A. Ścibior, D. Gołębiowska and K. Perzanowski, "Living in habitats affected by wind turbines may result in an increase in corticosterone levels in ground dwelling animals," </w:t>
                    </w:r>
                    <w:r>
                      <w:rPr>
                        <w:i/>
                        <w:iCs w:val="0"/>
                        <w:noProof/>
                      </w:rPr>
                      <w:t xml:space="preserve">Ecological Indicators, </w:t>
                    </w:r>
                    <w:r>
                      <w:rPr>
                        <w:noProof/>
                      </w:rPr>
                      <w:t xml:space="preserve">vol. 84, pp. 165-171, 2018. </w:t>
                    </w:r>
                  </w:p>
                </w:tc>
              </w:tr>
              <w:tr w:rsidR="001A471A" w14:paraId="54DF32EF" w14:textId="77777777">
                <w:trPr>
                  <w:divId w:val="676926175"/>
                  <w:tblCellSpacing w:w="15" w:type="dxa"/>
                </w:trPr>
                <w:tc>
                  <w:tcPr>
                    <w:tcW w:w="50" w:type="pct"/>
                    <w:hideMark/>
                  </w:tcPr>
                  <w:p w:rsidR="001A471A" w:rsidRDefault="001A471A" w14:paraId="4322CB06" w14:textId="77777777">
                    <w:pPr>
                      <w:pStyle w:val="Bibliography"/>
                      <w:rPr>
                        <w:noProof/>
                      </w:rPr>
                    </w:pPr>
                    <w:r>
                      <w:rPr>
                        <w:noProof/>
                      </w:rPr>
                      <w:t xml:space="preserve">[25] </w:t>
                    </w:r>
                  </w:p>
                </w:tc>
                <w:tc>
                  <w:tcPr>
                    <w:tcW w:w="0" w:type="auto"/>
                    <w:hideMark/>
                  </w:tcPr>
                  <w:p w:rsidR="001A471A" w:rsidRDefault="001A471A" w14:paraId="28D37FEB" w14:textId="77777777">
                    <w:pPr>
                      <w:pStyle w:val="Bibliography"/>
                      <w:rPr>
                        <w:noProof/>
                      </w:rPr>
                    </w:pPr>
                    <w:r>
                      <w:rPr>
                        <w:noProof/>
                      </w:rPr>
                      <w:t xml:space="preserve">R. Łopucki and I. Mróz, "An assessment of non-volant terrestrial vertebrates response to wind farms—a study of small mammals," </w:t>
                    </w:r>
                    <w:r>
                      <w:rPr>
                        <w:i/>
                        <w:iCs w:val="0"/>
                        <w:noProof/>
                      </w:rPr>
                      <w:t xml:space="preserve">Environmental Monitoring and Assessment, </w:t>
                    </w:r>
                    <w:r>
                      <w:rPr>
                        <w:noProof/>
                      </w:rPr>
                      <w:t xml:space="preserve">vol. 188, no. 122, 2016. </w:t>
                    </w:r>
                  </w:p>
                </w:tc>
              </w:tr>
              <w:tr w:rsidR="001A471A" w14:paraId="37C41D35" w14:textId="77777777">
                <w:trPr>
                  <w:divId w:val="676926175"/>
                  <w:tblCellSpacing w:w="15" w:type="dxa"/>
                </w:trPr>
                <w:tc>
                  <w:tcPr>
                    <w:tcW w:w="50" w:type="pct"/>
                    <w:hideMark/>
                  </w:tcPr>
                  <w:p w:rsidR="001A471A" w:rsidRDefault="001A471A" w14:paraId="11B1EF7E" w14:textId="77777777">
                    <w:pPr>
                      <w:pStyle w:val="Bibliography"/>
                      <w:rPr>
                        <w:noProof/>
                      </w:rPr>
                    </w:pPr>
                    <w:r>
                      <w:rPr>
                        <w:noProof/>
                      </w:rPr>
                      <w:t xml:space="preserve">[26] </w:t>
                    </w:r>
                  </w:p>
                </w:tc>
                <w:tc>
                  <w:tcPr>
                    <w:tcW w:w="0" w:type="auto"/>
                    <w:hideMark/>
                  </w:tcPr>
                  <w:p w:rsidR="001A471A" w:rsidRDefault="001A471A" w14:paraId="723D6121" w14:textId="77777777">
                    <w:pPr>
                      <w:pStyle w:val="Bibliography"/>
                      <w:rPr>
                        <w:noProof/>
                      </w:rPr>
                    </w:pPr>
                    <w:r>
                      <w:rPr>
                        <w:noProof/>
                      </w:rPr>
                      <w:t xml:space="preserve">P. He, J. González-Hurtado, T. Newson, H. Hong, M. Postmann and S. Molnar, "Field monitoring of the ground vibrations adjacent to an," </w:t>
                    </w:r>
                    <w:r>
                      <w:rPr>
                        <w:i/>
                        <w:iCs w:val="0"/>
                        <w:noProof/>
                      </w:rPr>
                      <w:t xml:space="preserve">Canadian Geotechnical Journal, </w:t>
                    </w:r>
                    <w:r>
                      <w:rPr>
                        <w:noProof/>
                      </w:rPr>
                      <w:t xml:space="preserve">vol. 58, no. 4, pp. 595-602, 2019. </w:t>
                    </w:r>
                  </w:p>
                </w:tc>
              </w:tr>
              <w:tr w:rsidR="001A471A" w14:paraId="39FEA8EF" w14:textId="77777777">
                <w:trPr>
                  <w:divId w:val="676926175"/>
                  <w:tblCellSpacing w:w="15" w:type="dxa"/>
                </w:trPr>
                <w:tc>
                  <w:tcPr>
                    <w:tcW w:w="50" w:type="pct"/>
                    <w:hideMark/>
                  </w:tcPr>
                  <w:p w:rsidR="001A471A" w:rsidRDefault="001A471A" w14:paraId="79A15B95" w14:textId="77777777">
                    <w:pPr>
                      <w:pStyle w:val="Bibliography"/>
                      <w:rPr>
                        <w:noProof/>
                      </w:rPr>
                    </w:pPr>
                    <w:r>
                      <w:rPr>
                        <w:noProof/>
                      </w:rPr>
                      <w:t xml:space="preserve">[27] </w:t>
                    </w:r>
                  </w:p>
                </w:tc>
                <w:tc>
                  <w:tcPr>
                    <w:tcW w:w="0" w:type="auto"/>
                    <w:hideMark/>
                  </w:tcPr>
                  <w:p w:rsidR="001A471A" w:rsidRDefault="001A471A" w14:paraId="3E436175" w14:textId="77777777">
                    <w:pPr>
                      <w:pStyle w:val="Bibliography"/>
                      <w:rPr>
                        <w:noProof/>
                      </w:rPr>
                    </w:pPr>
                    <w:r>
                      <w:rPr>
                        <w:noProof/>
                      </w:rPr>
                      <w:t>"Low frequency portable Shaker Table: 9200D," The Modal Shop, [Online]. Available: https://www.modalshop.com/industrial-vibration/products/portable-shaker-tables/9200D-low-frequency-calibrator. [Accessed 21 09 2022].</w:t>
                    </w:r>
                  </w:p>
                </w:tc>
              </w:tr>
              <w:tr w:rsidR="001A471A" w14:paraId="0053325A" w14:textId="77777777">
                <w:trPr>
                  <w:divId w:val="676926175"/>
                  <w:tblCellSpacing w:w="15" w:type="dxa"/>
                </w:trPr>
                <w:tc>
                  <w:tcPr>
                    <w:tcW w:w="50" w:type="pct"/>
                    <w:hideMark/>
                  </w:tcPr>
                  <w:p w:rsidR="001A471A" w:rsidRDefault="001A471A" w14:paraId="79A3B415" w14:textId="77777777">
                    <w:pPr>
                      <w:pStyle w:val="Bibliography"/>
                      <w:rPr>
                        <w:noProof/>
                      </w:rPr>
                    </w:pPr>
                    <w:r>
                      <w:rPr>
                        <w:noProof/>
                      </w:rPr>
                      <w:t xml:space="preserve">[28] </w:t>
                    </w:r>
                  </w:p>
                </w:tc>
                <w:tc>
                  <w:tcPr>
                    <w:tcW w:w="0" w:type="auto"/>
                    <w:hideMark/>
                  </w:tcPr>
                  <w:p w:rsidR="001A471A" w:rsidRDefault="001A471A" w14:paraId="184092FA" w14:textId="77777777">
                    <w:pPr>
                      <w:pStyle w:val="Bibliography"/>
                      <w:rPr>
                        <w:noProof/>
                      </w:rPr>
                    </w:pPr>
                    <w:r>
                      <w:rPr>
                        <w:noProof/>
                      </w:rPr>
                      <w:t>B. Serralheiro-O'Neill, "Snapping Turtle," The Canadian Encyclopedia, 6 05 2021. [Online]. Available: https://www.thecanadianencyclopedia.ca/en/article/snapping-turtle. [Accessed 15 10 2022].</w:t>
                    </w:r>
                  </w:p>
                </w:tc>
              </w:tr>
              <w:tr w:rsidR="001A471A" w14:paraId="2D8C8A2E" w14:textId="77777777">
                <w:trPr>
                  <w:divId w:val="676926175"/>
                  <w:tblCellSpacing w:w="15" w:type="dxa"/>
                </w:trPr>
                <w:tc>
                  <w:tcPr>
                    <w:tcW w:w="50" w:type="pct"/>
                    <w:hideMark/>
                  </w:tcPr>
                  <w:p w:rsidR="001A471A" w:rsidRDefault="001A471A" w14:paraId="12BF5CA6" w14:textId="77777777">
                    <w:pPr>
                      <w:pStyle w:val="Bibliography"/>
                      <w:rPr>
                        <w:noProof/>
                      </w:rPr>
                    </w:pPr>
                    <w:r>
                      <w:rPr>
                        <w:noProof/>
                      </w:rPr>
                      <w:t xml:space="preserve">[29] </w:t>
                    </w:r>
                  </w:p>
                </w:tc>
                <w:tc>
                  <w:tcPr>
                    <w:tcW w:w="0" w:type="auto"/>
                    <w:hideMark/>
                  </w:tcPr>
                  <w:p w:rsidR="001A471A" w:rsidRDefault="001A471A" w14:paraId="5251F764" w14:textId="77777777">
                    <w:pPr>
                      <w:pStyle w:val="Bibliography"/>
                      <w:rPr>
                        <w:noProof/>
                      </w:rPr>
                    </w:pPr>
                    <w:r>
                      <w:rPr>
                        <w:noProof/>
                      </w:rPr>
                      <w:t>R. Schofield, "Seismic Measurements at the Stateline Wind project," LIGO, 2002.</w:t>
                    </w:r>
                  </w:p>
                </w:tc>
              </w:tr>
              <w:tr w:rsidR="001A471A" w14:paraId="7DCC0D00" w14:textId="77777777">
                <w:trPr>
                  <w:divId w:val="676926175"/>
                  <w:tblCellSpacing w:w="15" w:type="dxa"/>
                </w:trPr>
                <w:tc>
                  <w:tcPr>
                    <w:tcW w:w="50" w:type="pct"/>
                    <w:hideMark/>
                  </w:tcPr>
                  <w:p w:rsidR="001A471A" w:rsidRDefault="001A471A" w14:paraId="039DE460" w14:textId="77777777">
                    <w:pPr>
                      <w:pStyle w:val="Bibliography"/>
                      <w:rPr>
                        <w:noProof/>
                      </w:rPr>
                    </w:pPr>
                    <w:r>
                      <w:rPr>
                        <w:noProof/>
                      </w:rPr>
                      <w:t xml:space="preserve">[30] </w:t>
                    </w:r>
                  </w:p>
                </w:tc>
                <w:tc>
                  <w:tcPr>
                    <w:tcW w:w="0" w:type="auto"/>
                    <w:hideMark/>
                  </w:tcPr>
                  <w:p w:rsidR="001A471A" w:rsidRDefault="001A471A" w14:paraId="5B4EEC4C" w14:textId="77777777">
                    <w:pPr>
                      <w:pStyle w:val="Bibliography"/>
                      <w:rPr>
                        <w:noProof/>
                      </w:rPr>
                    </w:pPr>
                    <w:r>
                      <w:rPr>
                        <w:noProof/>
                      </w:rPr>
                      <w:t>MongoDB, "NoSQL vs SQL databases," 28 12 2021. [Online]. Available: https://www.mongodb.com/nosql-explained/nosql-vs-sql. [Accessed 21 10 2022].</w:t>
                    </w:r>
                  </w:p>
                </w:tc>
              </w:tr>
              <w:tr w:rsidR="001A471A" w14:paraId="00A497A5" w14:textId="77777777">
                <w:trPr>
                  <w:divId w:val="676926175"/>
                  <w:tblCellSpacing w:w="15" w:type="dxa"/>
                </w:trPr>
                <w:tc>
                  <w:tcPr>
                    <w:tcW w:w="50" w:type="pct"/>
                    <w:hideMark/>
                  </w:tcPr>
                  <w:p w:rsidR="001A471A" w:rsidRDefault="001A471A" w14:paraId="181BC0B3" w14:textId="77777777">
                    <w:pPr>
                      <w:pStyle w:val="Bibliography"/>
                      <w:rPr>
                        <w:noProof/>
                      </w:rPr>
                    </w:pPr>
                    <w:r>
                      <w:rPr>
                        <w:noProof/>
                      </w:rPr>
                      <w:t xml:space="preserve">[31] </w:t>
                    </w:r>
                  </w:p>
                </w:tc>
                <w:tc>
                  <w:tcPr>
                    <w:tcW w:w="0" w:type="auto"/>
                    <w:hideMark/>
                  </w:tcPr>
                  <w:p w:rsidR="001A471A" w:rsidRDefault="001A471A" w14:paraId="7BBC44B4" w14:textId="77777777">
                    <w:pPr>
                      <w:pStyle w:val="Bibliography"/>
                      <w:rPr>
                        <w:noProof/>
                      </w:rPr>
                    </w:pPr>
                    <w:r>
                      <w:rPr>
                        <w:noProof/>
                      </w:rPr>
                      <w:t>E. S, "SQLite vs MySQL – What’s the Difference," 23 08 2022. [Online]. Available: https://www.hostinger.com/tutorials/sqlite-vs-mysql-whats-the-difference/. [Accessed 21 10 2022].</w:t>
                    </w:r>
                  </w:p>
                </w:tc>
              </w:tr>
              <w:tr w:rsidR="001A471A" w14:paraId="4B807367" w14:textId="77777777">
                <w:trPr>
                  <w:divId w:val="676926175"/>
                  <w:tblCellSpacing w:w="15" w:type="dxa"/>
                </w:trPr>
                <w:tc>
                  <w:tcPr>
                    <w:tcW w:w="50" w:type="pct"/>
                    <w:hideMark/>
                  </w:tcPr>
                  <w:p w:rsidR="001A471A" w:rsidRDefault="001A471A" w14:paraId="455A37EF" w14:textId="77777777">
                    <w:pPr>
                      <w:pStyle w:val="Bibliography"/>
                      <w:rPr>
                        <w:noProof/>
                      </w:rPr>
                    </w:pPr>
                    <w:r>
                      <w:rPr>
                        <w:noProof/>
                      </w:rPr>
                      <w:t xml:space="preserve">[32] </w:t>
                    </w:r>
                  </w:p>
                </w:tc>
                <w:tc>
                  <w:tcPr>
                    <w:tcW w:w="0" w:type="auto"/>
                    <w:hideMark/>
                  </w:tcPr>
                  <w:p w:rsidR="001A471A" w:rsidRDefault="001A471A" w14:paraId="31209EFF" w14:textId="77777777">
                    <w:pPr>
                      <w:pStyle w:val="Bibliography"/>
                      <w:rPr>
                        <w:noProof/>
                      </w:rPr>
                    </w:pPr>
                    <w:r>
                      <w:rPr>
                        <w:noProof/>
                      </w:rPr>
                      <w:t>"Canada's large urban centres continue to grow and spread," Statistics Canada, 9 2 2022. [Online]. Available: https://www150.statcan.gc.ca/n1/daily-quotidien/220209/dq220209b-eng.htm. [Accessed 6 12 2022].</w:t>
                    </w:r>
                  </w:p>
                </w:tc>
              </w:tr>
              <w:tr w:rsidR="001A471A" w14:paraId="039403AC" w14:textId="77777777">
                <w:trPr>
                  <w:divId w:val="676926175"/>
                  <w:tblCellSpacing w:w="15" w:type="dxa"/>
                </w:trPr>
                <w:tc>
                  <w:tcPr>
                    <w:tcW w:w="50" w:type="pct"/>
                    <w:hideMark/>
                  </w:tcPr>
                  <w:p w:rsidR="001A471A" w:rsidRDefault="001A471A" w14:paraId="19D81D4C" w14:textId="77777777">
                    <w:pPr>
                      <w:pStyle w:val="Bibliography"/>
                      <w:rPr>
                        <w:noProof/>
                      </w:rPr>
                    </w:pPr>
                    <w:r>
                      <w:rPr>
                        <w:noProof/>
                      </w:rPr>
                      <w:lastRenderedPageBreak/>
                      <w:t xml:space="preserve">[33] </w:t>
                    </w:r>
                  </w:p>
                </w:tc>
                <w:tc>
                  <w:tcPr>
                    <w:tcW w:w="0" w:type="auto"/>
                    <w:hideMark/>
                  </w:tcPr>
                  <w:p w:rsidR="001A471A" w:rsidRDefault="001A471A" w14:paraId="12E8AF26" w14:textId="77777777">
                    <w:pPr>
                      <w:pStyle w:val="Bibliography"/>
                      <w:rPr>
                        <w:noProof/>
                      </w:rPr>
                    </w:pPr>
                    <w:r>
                      <w:rPr>
                        <w:noProof/>
                      </w:rPr>
                      <w:t xml:space="preserve">V. J. Bennett, "Effects of Road Density and Pattern on the Conservation of Species and Biodiversity," </w:t>
                    </w:r>
                    <w:r>
                      <w:rPr>
                        <w:i/>
                        <w:iCs w:val="0"/>
                        <w:noProof/>
                      </w:rPr>
                      <w:t xml:space="preserve">Current Landscape Ecology Reports, </w:t>
                    </w:r>
                    <w:r>
                      <w:rPr>
                        <w:noProof/>
                      </w:rPr>
                      <w:t xml:space="preserve">vol. 2, pp. 1-11, 2017. </w:t>
                    </w:r>
                  </w:p>
                </w:tc>
              </w:tr>
              <w:tr w:rsidR="001A471A" w14:paraId="7AB0F3D3" w14:textId="77777777">
                <w:trPr>
                  <w:divId w:val="676926175"/>
                  <w:tblCellSpacing w:w="15" w:type="dxa"/>
                </w:trPr>
                <w:tc>
                  <w:tcPr>
                    <w:tcW w:w="50" w:type="pct"/>
                    <w:hideMark/>
                  </w:tcPr>
                  <w:p w:rsidR="001A471A" w:rsidRDefault="001A471A" w14:paraId="605DA02B" w14:textId="77777777">
                    <w:pPr>
                      <w:pStyle w:val="Bibliography"/>
                      <w:rPr>
                        <w:noProof/>
                      </w:rPr>
                    </w:pPr>
                    <w:r>
                      <w:rPr>
                        <w:noProof/>
                      </w:rPr>
                      <w:t xml:space="preserve">[34] </w:t>
                    </w:r>
                  </w:p>
                </w:tc>
                <w:tc>
                  <w:tcPr>
                    <w:tcW w:w="0" w:type="auto"/>
                    <w:hideMark/>
                  </w:tcPr>
                  <w:p w:rsidR="001A471A" w:rsidRDefault="001A471A" w14:paraId="02D684CA" w14:textId="77777777">
                    <w:pPr>
                      <w:pStyle w:val="Bibliography"/>
                      <w:rPr>
                        <w:noProof/>
                      </w:rPr>
                    </w:pPr>
                    <w:r>
                      <w:rPr>
                        <w:noProof/>
                      </w:rPr>
                      <w:t xml:space="preserve">U. A. Bhatti, Z. Yu, A. Hasnain, S. A. Nawaz, L. Yuan, L. Wen and M. A. Bhatti, "Evaluating the impact of roads on the diversity pattern and density of trees to improve the conservation of species," </w:t>
                    </w:r>
                    <w:r>
                      <w:rPr>
                        <w:i/>
                        <w:iCs w:val="0"/>
                        <w:noProof/>
                      </w:rPr>
                      <w:t xml:space="preserve">Environmental Science and Pollution Research, </w:t>
                    </w:r>
                    <w:r>
                      <w:rPr>
                        <w:noProof/>
                      </w:rPr>
                      <w:t xml:space="preserve">vol. 29, pp. 14780-14790, 2022. </w:t>
                    </w:r>
                  </w:p>
                </w:tc>
              </w:tr>
              <w:tr w:rsidR="001A471A" w14:paraId="342D5721" w14:textId="77777777">
                <w:trPr>
                  <w:divId w:val="676926175"/>
                  <w:tblCellSpacing w:w="15" w:type="dxa"/>
                </w:trPr>
                <w:tc>
                  <w:tcPr>
                    <w:tcW w:w="50" w:type="pct"/>
                    <w:hideMark/>
                  </w:tcPr>
                  <w:p w:rsidR="001A471A" w:rsidRDefault="001A471A" w14:paraId="7186D991" w14:textId="77777777">
                    <w:pPr>
                      <w:pStyle w:val="Bibliography"/>
                      <w:rPr>
                        <w:noProof/>
                      </w:rPr>
                    </w:pPr>
                    <w:r>
                      <w:rPr>
                        <w:noProof/>
                      </w:rPr>
                      <w:t xml:space="preserve">[35] </w:t>
                    </w:r>
                  </w:p>
                </w:tc>
                <w:tc>
                  <w:tcPr>
                    <w:tcW w:w="0" w:type="auto"/>
                    <w:hideMark/>
                  </w:tcPr>
                  <w:p w:rsidR="001A471A" w:rsidRDefault="001A471A" w14:paraId="5D558071" w14:textId="77777777">
                    <w:pPr>
                      <w:pStyle w:val="Bibliography"/>
                      <w:rPr>
                        <w:noProof/>
                      </w:rPr>
                    </w:pPr>
                    <w:r>
                      <w:rPr>
                        <w:noProof/>
                      </w:rPr>
                      <w:t xml:space="preserve">J. A. Barneich, J. Arabshshi and S. K. Duke, "Two Case Histories of Blast- &amp; Traffic-Induced Vibrations on the Stability of Burrows of Endangered Sensitive Ground Dwelling Animals," in </w:t>
                    </w:r>
                    <w:r>
                      <w:rPr>
                        <w:i/>
                        <w:iCs w:val="0"/>
                        <w:noProof/>
                      </w:rPr>
                      <w:t>Fifth International Conference on Case Histories in Geotechnical Engineering</w:t>
                    </w:r>
                    <w:r>
                      <w:rPr>
                        <w:noProof/>
                      </w:rPr>
                      <w:t xml:space="preserve">, New York, 2004. </w:t>
                    </w:r>
                  </w:p>
                </w:tc>
              </w:tr>
              <w:tr w:rsidR="001A471A" w14:paraId="72914E93" w14:textId="77777777">
                <w:trPr>
                  <w:divId w:val="676926175"/>
                  <w:tblCellSpacing w:w="15" w:type="dxa"/>
                </w:trPr>
                <w:tc>
                  <w:tcPr>
                    <w:tcW w:w="50" w:type="pct"/>
                    <w:hideMark/>
                  </w:tcPr>
                  <w:p w:rsidR="001A471A" w:rsidRDefault="001A471A" w14:paraId="4A744BEE" w14:textId="77777777">
                    <w:pPr>
                      <w:pStyle w:val="Bibliography"/>
                      <w:rPr>
                        <w:noProof/>
                      </w:rPr>
                    </w:pPr>
                    <w:r>
                      <w:rPr>
                        <w:noProof/>
                      </w:rPr>
                      <w:t xml:space="preserve">[36] </w:t>
                    </w:r>
                  </w:p>
                </w:tc>
                <w:tc>
                  <w:tcPr>
                    <w:tcW w:w="0" w:type="auto"/>
                    <w:hideMark/>
                  </w:tcPr>
                  <w:p w:rsidR="001A471A" w:rsidRDefault="001A471A" w14:paraId="6A91B31D" w14:textId="77777777">
                    <w:pPr>
                      <w:pStyle w:val="Bibliography"/>
                      <w:rPr>
                        <w:noProof/>
                      </w:rPr>
                    </w:pPr>
                    <w:r>
                      <w:rPr>
                        <w:noProof/>
                      </w:rPr>
                      <w:t xml:space="preserve">M. Srbulov, "12 Ground Vibration Cause by Industry," in </w:t>
                    </w:r>
                    <w:r>
                      <w:rPr>
                        <w:i/>
                        <w:iCs w:val="0"/>
                        <w:noProof/>
                      </w:rPr>
                      <w:t>Practical Soil Dynamics: Case Studies in Earthquake and Geotechnical Engineering</w:t>
                    </w:r>
                    <w:r>
                      <w:rPr>
                        <w:noProof/>
                      </w:rPr>
                      <w:t>, United Kingdom, Springer Science+Business Media, 2011, pp. 233-257.</w:t>
                    </w:r>
                  </w:p>
                </w:tc>
              </w:tr>
              <w:tr w:rsidR="001A471A" w14:paraId="7755E3BA" w14:textId="77777777">
                <w:trPr>
                  <w:divId w:val="676926175"/>
                  <w:tblCellSpacing w:w="15" w:type="dxa"/>
                </w:trPr>
                <w:tc>
                  <w:tcPr>
                    <w:tcW w:w="50" w:type="pct"/>
                    <w:hideMark/>
                  </w:tcPr>
                  <w:p w:rsidR="001A471A" w:rsidRDefault="001A471A" w14:paraId="4B8064F2" w14:textId="77777777">
                    <w:pPr>
                      <w:pStyle w:val="Bibliography"/>
                      <w:rPr>
                        <w:noProof/>
                      </w:rPr>
                    </w:pPr>
                    <w:r>
                      <w:rPr>
                        <w:noProof/>
                      </w:rPr>
                      <w:t xml:space="preserve">[37] </w:t>
                    </w:r>
                  </w:p>
                </w:tc>
                <w:tc>
                  <w:tcPr>
                    <w:tcW w:w="0" w:type="auto"/>
                    <w:hideMark/>
                  </w:tcPr>
                  <w:p w:rsidR="001A471A" w:rsidRDefault="001A471A" w14:paraId="17AD8862" w14:textId="77777777">
                    <w:pPr>
                      <w:pStyle w:val="Bibliography"/>
                      <w:rPr>
                        <w:noProof/>
                      </w:rPr>
                    </w:pPr>
                    <w:r>
                      <w:rPr>
                        <w:noProof/>
                      </w:rPr>
                      <w:t xml:space="preserve">E. A. Shumakova and M. D. Trubetskova, "Soil vibrations as a reliable recorded characteristic of," </w:t>
                    </w:r>
                    <w:r>
                      <w:rPr>
                        <w:i/>
                        <w:iCs w:val="0"/>
                        <w:noProof/>
                      </w:rPr>
                      <w:t xml:space="preserve">IOP Conf. Series: Earth and Environmental Science, </w:t>
                    </w:r>
                    <w:r>
                      <w:rPr>
                        <w:noProof/>
                      </w:rPr>
                      <w:t xml:space="preserve">vol. 321, no. 012024, 2019. </w:t>
                    </w:r>
                  </w:p>
                </w:tc>
              </w:tr>
              <w:tr w:rsidR="001A471A" w14:paraId="4013C592" w14:textId="77777777">
                <w:trPr>
                  <w:divId w:val="676926175"/>
                  <w:tblCellSpacing w:w="15" w:type="dxa"/>
                </w:trPr>
                <w:tc>
                  <w:tcPr>
                    <w:tcW w:w="50" w:type="pct"/>
                    <w:hideMark/>
                  </w:tcPr>
                  <w:p w:rsidR="001A471A" w:rsidRDefault="001A471A" w14:paraId="350E4564" w14:textId="77777777">
                    <w:pPr>
                      <w:pStyle w:val="Bibliography"/>
                      <w:rPr>
                        <w:noProof/>
                      </w:rPr>
                    </w:pPr>
                    <w:r>
                      <w:rPr>
                        <w:noProof/>
                      </w:rPr>
                      <w:t xml:space="preserve">[38] </w:t>
                    </w:r>
                  </w:p>
                </w:tc>
                <w:tc>
                  <w:tcPr>
                    <w:tcW w:w="0" w:type="auto"/>
                    <w:hideMark/>
                  </w:tcPr>
                  <w:p w:rsidR="001A471A" w:rsidRDefault="001A471A" w14:paraId="7F88D9AD" w14:textId="77777777">
                    <w:pPr>
                      <w:pStyle w:val="Bibliography"/>
                      <w:rPr>
                        <w:noProof/>
                      </w:rPr>
                    </w:pPr>
                    <w:r>
                      <w:rPr>
                        <w:noProof/>
                      </w:rPr>
                      <w:t>A. Bottijen, "Google no longer allows username and passwords on third-party email applications," Neowin, 19 06 2022. [Online]. Available: https://www.neowin.net/news/google-no-longer-allows-username-and-passwords-on-third-party-email-applications/. [Accessed 08 12 2022].</w:t>
                    </w:r>
                  </w:p>
                </w:tc>
              </w:tr>
              <w:tr w:rsidR="001A471A" w14:paraId="0A70BB2B" w14:textId="77777777">
                <w:trPr>
                  <w:divId w:val="676926175"/>
                  <w:tblCellSpacing w:w="15" w:type="dxa"/>
                </w:trPr>
                <w:tc>
                  <w:tcPr>
                    <w:tcW w:w="50" w:type="pct"/>
                    <w:hideMark/>
                  </w:tcPr>
                  <w:p w:rsidR="001A471A" w:rsidRDefault="001A471A" w14:paraId="518F5877" w14:textId="77777777">
                    <w:pPr>
                      <w:pStyle w:val="Bibliography"/>
                      <w:rPr>
                        <w:noProof/>
                      </w:rPr>
                    </w:pPr>
                    <w:r>
                      <w:rPr>
                        <w:noProof/>
                      </w:rPr>
                      <w:t xml:space="preserve">[39] </w:t>
                    </w:r>
                  </w:p>
                </w:tc>
                <w:tc>
                  <w:tcPr>
                    <w:tcW w:w="0" w:type="auto"/>
                    <w:hideMark/>
                  </w:tcPr>
                  <w:p w:rsidR="001A471A" w:rsidRDefault="001A471A" w14:paraId="0341B2B0" w14:textId="77777777">
                    <w:pPr>
                      <w:pStyle w:val="Bibliography"/>
                      <w:rPr>
                        <w:noProof/>
                      </w:rPr>
                    </w:pPr>
                    <w:r>
                      <w:rPr>
                        <w:noProof/>
                      </w:rPr>
                      <w:t>"Railway Engineering," University of Edinburgh, [Online]. Available: https://www.eng.ed.ac.uk/research/themes/railway-engineering. [Accessed 16 January 2023].</w:t>
                    </w:r>
                  </w:p>
                </w:tc>
              </w:tr>
              <w:tr w:rsidR="001A471A" w14:paraId="553A74E9" w14:textId="77777777">
                <w:trPr>
                  <w:divId w:val="676926175"/>
                  <w:tblCellSpacing w:w="15" w:type="dxa"/>
                </w:trPr>
                <w:tc>
                  <w:tcPr>
                    <w:tcW w:w="50" w:type="pct"/>
                    <w:hideMark/>
                  </w:tcPr>
                  <w:p w:rsidR="001A471A" w:rsidRDefault="001A471A" w14:paraId="21C92110" w14:textId="77777777">
                    <w:pPr>
                      <w:pStyle w:val="Bibliography"/>
                      <w:rPr>
                        <w:noProof/>
                      </w:rPr>
                    </w:pPr>
                    <w:r>
                      <w:rPr>
                        <w:noProof/>
                      </w:rPr>
                      <w:t xml:space="preserve">[40] </w:t>
                    </w:r>
                  </w:p>
                </w:tc>
                <w:tc>
                  <w:tcPr>
                    <w:tcW w:w="0" w:type="auto"/>
                    <w:hideMark/>
                  </w:tcPr>
                  <w:p w:rsidR="001A471A" w:rsidRDefault="001A471A" w14:paraId="3C063560" w14:textId="77783746">
                    <w:pPr>
                      <w:pStyle w:val="Bibliography"/>
                      <w:rPr>
                        <w:noProof/>
                      </w:rPr>
                    </w:pPr>
                    <w:r>
                      <w:rPr>
                        <w:noProof/>
                      </w:rPr>
                      <w:t>R. M. B. M. P. Olfert, "Effects of low-frequency vibrations on loggerhead sea turtle (Caretta caretta) eggs,"</w:t>
                    </w:r>
                    <w:del w:author="Yuu Ono" w:date="2023-04-06T08:11:00Z" w:id="399">
                      <w:r w:rsidDel="004377DF">
                        <w:rPr>
                          <w:noProof/>
                        </w:rPr>
                        <w:delText xml:space="preserve"> 2012</w:delText>
                      </w:r>
                    </w:del>
                    <w:r>
                      <w:rPr>
                        <w:noProof/>
                      </w:rPr>
                      <w:t>, 2012,</w:t>
                    </w:r>
                    <w:del w:author="Yuu Ono" w:date="2023-04-06T08:11:00Z" w:id="400">
                      <w:r w:rsidDel="004377DF">
                        <w:rPr>
                          <w:noProof/>
                        </w:rPr>
                        <w:delText xml:space="preserve"> pp</w:delText>
                      </w:r>
                    </w:del>
                    <w:r>
                      <w:rPr>
                        <w:noProof/>
                      </w:rPr>
                      <w:t>. pp. 576-581.</w:t>
                    </w:r>
                  </w:p>
                </w:tc>
              </w:tr>
              <w:tr w:rsidR="001A471A" w14:paraId="69B3A367" w14:textId="77777777">
                <w:trPr>
                  <w:divId w:val="676926175"/>
                  <w:tblCellSpacing w:w="15" w:type="dxa"/>
                </w:trPr>
                <w:tc>
                  <w:tcPr>
                    <w:tcW w:w="50" w:type="pct"/>
                    <w:hideMark/>
                  </w:tcPr>
                  <w:p w:rsidR="001A471A" w:rsidRDefault="001A471A" w14:paraId="3EA3E650" w14:textId="77777777">
                    <w:pPr>
                      <w:pStyle w:val="Bibliography"/>
                      <w:rPr>
                        <w:noProof/>
                      </w:rPr>
                    </w:pPr>
                    <w:r>
                      <w:rPr>
                        <w:noProof/>
                      </w:rPr>
                      <w:t xml:space="preserve">[41] </w:t>
                    </w:r>
                  </w:p>
                </w:tc>
                <w:tc>
                  <w:tcPr>
                    <w:tcW w:w="0" w:type="auto"/>
                    <w:hideMark/>
                  </w:tcPr>
                  <w:p w:rsidR="001A471A" w:rsidRDefault="001A471A" w14:paraId="30C75278" w14:textId="77777777">
                    <w:pPr>
                      <w:pStyle w:val="Bibliography"/>
                      <w:rPr>
                        <w:noProof/>
                      </w:rPr>
                    </w:pPr>
                    <w:r>
                      <w:rPr>
                        <w:noProof/>
                      </w:rPr>
                      <w:t xml:space="preserve">M. P. O. a. R. M. Brigham, "Effects of low-frequency vibrations on loggerhead sea turtle (Caretta caretta) eggs," </w:t>
                    </w:r>
                    <w:r>
                      <w:rPr>
                        <w:i/>
                        <w:iCs w:val="0"/>
                        <w:noProof/>
                      </w:rPr>
                      <w:t xml:space="preserve">J. Wildl. Manage., </w:t>
                    </w:r>
                    <w:r>
                      <w:rPr>
                        <w:noProof/>
                      </w:rPr>
                      <w:t xml:space="preserve">vol. 76, no. 3, pp. 576-581, 2012. </w:t>
                    </w:r>
                  </w:p>
                </w:tc>
              </w:tr>
              <w:tr w:rsidR="001A471A" w14:paraId="0687AB85" w14:textId="77777777">
                <w:trPr>
                  <w:divId w:val="676926175"/>
                  <w:tblCellSpacing w:w="15" w:type="dxa"/>
                </w:trPr>
                <w:tc>
                  <w:tcPr>
                    <w:tcW w:w="50" w:type="pct"/>
                    <w:hideMark/>
                  </w:tcPr>
                  <w:p w:rsidR="001A471A" w:rsidRDefault="001A471A" w14:paraId="2B909025" w14:textId="77777777">
                    <w:pPr>
                      <w:pStyle w:val="Bibliography"/>
                      <w:rPr>
                        <w:noProof/>
                      </w:rPr>
                    </w:pPr>
                    <w:r>
                      <w:rPr>
                        <w:noProof/>
                      </w:rPr>
                      <w:t xml:space="preserve">[42] </w:t>
                    </w:r>
                  </w:p>
                </w:tc>
                <w:tc>
                  <w:tcPr>
                    <w:tcW w:w="0" w:type="auto"/>
                    <w:hideMark/>
                  </w:tcPr>
                  <w:p w:rsidR="001A471A" w:rsidRDefault="001A471A" w14:paraId="63F69A3B" w14:textId="77777777">
                    <w:pPr>
                      <w:pStyle w:val="Bibliography"/>
                      <w:rPr>
                        <w:noProof/>
                      </w:rPr>
                    </w:pPr>
                    <w:r>
                      <w:rPr>
                        <w:noProof/>
                      </w:rPr>
                      <w:t>"Accelerometer Basics," SparkFun Electronics, [Online]. Available: https://learn.sparkfun.com/tutorials/accelerometer-basics/all. [Accessed 2 April 2023].</w:t>
                    </w:r>
                  </w:p>
                </w:tc>
              </w:tr>
            </w:tbl>
            <w:p w:rsidR="001A471A" w:rsidRDefault="001A471A" w14:paraId="1DCBB7E1" w14:textId="77777777">
              <w:pPr>
                <w:divId w:val="676926175"/>
                <w:rPr>
                  <w:rFonts w:eastAsia="Times New Roman"/>
                  <w:noProof/>
                </w:rPr>
              </w:pPr>
            </w:p>
            <w:p w:rsidRPr="00965F8E" w:rsidR="68796A56" w:rsidP="00965F8E" w:rsidRDefault="00965F8E" w14:paraId="6C760D79" w14:textId="69B2172F">
              <w:r>
                <w:rPr>
                  <w:b/>
                  <w:bCs/>
                  <w:noProof/>
                </w:rPr>
                <w:fldChar w:fldCharType="end"/>
              </w:r>
            </w:p>
          </w:sdtContent>
        </w:sdt>
      </w:sdtContent>
    </w:sdt>
    <w:bookmarkStart w:name="_Toc119591506" w:displacedByCustomXml="prev" w:id="401"/>
    <w:bookmarkStart w:name="_Toc121507671" w:displacedByCustomXml="prev" w:id="402"/>
    <w:bookmarkStart w:name="_Toc121507672" w:displacedByCustomXml="prev" w:id="403"/>
    <w:p w:rsidR="00D74AD3" w:rsidP="00D74AD3" w:rsidRDefault="33F4E05F" w14:paraId="7A3E525D" w14:textId="6287A8F2">
      <w:pPr>
        <w:pStyle w:val="Heading1"/>
        <w:numPr>
          <w:ilvl w:val="0"/>
          <w:numId w:val="0"/>
        </w:numPr>
      </w:pPr>
      <w:bookmarkStart w:name="_Toc131499213" w:id="404"/>
      <w:r>
        <w:lastRenderedPageBreak/>
        <w:t>Appendix 1:</w:t>
      </w:r>
      <w:bookmarkEnd w:id="401"/>
      <w:r>
        <w:t xml:space="preserve"> Relevant Courses</w:t>
      </w:r>
      <w:bookmarkEnd w:id="404"/>
      <w:bookmarkEnd w:id="402"/>
    </w:p>
    <w:p w:rsidR="00D74AD3" w:rsidP="00D74AD3" w:rsidRDefault="00D74AD3" w14:paraId="43EABA10" w14:textId="77777777">
      <w:r>
        <w:t>The team has collectively taken many different courses relevant to the project. For reference, the course codes and course titles mentioned throughout the document will be outlined here:</w:t>
      </w:r>
    </w:p>
    <w:p w:rsidR="00D74AD3" w:rsidP="00D74AD3" w:rsidRDefault="00D74AD3" w14:paraId="1EF0D074" w14:textId="57062E2F">
      <w:pPr>
        <w:pStyle w:val="Caption"/>
      </w:pPr>
      <w:bookmarkStart w:name="_Toc131498371" w:id="405"/>
      <w:r>
        <w:t xml:space="preserve">Table </w:t>
      </w:r>
      <w:r>
        <w:fldChar w:fldCharType="begin"/>
      </w:r>
      <w:r>
        <w:instrText>SEQ Table \* ARABIC</w:instrText>
      </w:r>
      <w:r>
        <w:fldChar w:fldCharType="separate"/>
      </w:r>
      <w:r w:rsidR="003133FB">
        <w:rPr>
          <w:noProof/>
        </w:rPr>
        <w:t>6</w:t>
      </w:r>
      <w:r>
        <w:fldChar w:fldCharType="end"/>
      </w:r>
      <w:r>
        <w:t xml:space="preserve"> - Cumulative relevant courses for required knowledge and experience.</w:t>
      </w:r>
      <w:bookmarkEnd w:id="405"/>
    </w:p>
    <w:tbl>
      <w:tblPr>
        <w:tblStyle w:val="GridTable4-Accent1"/>
        <w:tblW w:w="0" w:type="auto"/>
        <w:tblLook w:val="04A0" w:firstRow="1" w:lastRow="0" w:firstColumn="1" w:lastColumn="0" w:noHBand="0" w:noVBand="1"/>
      </w:tblPr>
      <w:tblGrid>
        <w:gridCol w:w="1615"/>
        <w:gridCol w:w="7735"/>
      </w:tblGrid>
      <w:tr w:rsidR="00D74AD3" w:rsidTr="00B064AF" w14:paraId="008BC89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1779C769" w14:textId="77777777">
            <w:r>
              <w:t>Course Codes</w:t>
            </w:r>
          </w:p>
        </w:tc>
        <w:tc>
          <w:tcPr>
            <w:tcW w:w="7735" w:type="dxa"/>
          </w:tcPr>
          <w:p w:rsidR="00D74AD3" w:rsidP="00B064AF" w:rsidRDefault="00D74AD3" w14:paraId="35E3D5BF" w14:textId="77777777">
            <w:pPr>
              <w:cnfStyle w:val="100000000000" w:firstRow="1" w:lastRow="0" w:firstColumn="0" w:lastColumn="0" w:oddVBand="0" w:evenVBand="0" w:oddHBand="0" w:evenHBand="0" w:firstRowFirstColumn="0" w:firstRowLastColumn="0" w:lastRowFirstColumn="0" w:lastRowLastColumn="0"/>
            </w:pPr>
            <w:r>
              <w:t>Title</w:t>
            </w:r>
          </w:p>
        </w:tc>
      </w:tr>
      <w:tr w:rsidR="00D74AD3" w:rsidTr="00B064AF" w14:paraId="2A263A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0D9C3323" w14:textId="77777777">
            <w:r>
              <w:t>ECOR 1010</w:t>
            </w:r>
          </w:p>
        </w:tc>
        <w:tc>
          <w:tcPr>
            <w:tcW w:w="7735" w:type="dxa"/>
          </w:tcPr>
          <w:p w:rsidR="00D74AD3" w:rsidP="00B064AF" w:rsidRDefault="00D74AD3" w14:paraId="3C62821C" w14:textId="77777777">
            <w:pPr>
              <w:cnfStyle w:val="000000100000" w:firstRow="0" w:lastRow="0" w:firstColumn="0" w:lastColumn="0" w:oddVBand="0" w:evenVBand="0" w:oddHBand="1" w:evenHBand="0" w:firstRowFirstColumn="0" w:firstRowLastColumn="0" w:lastRowFirstColumn="0" w:lastRowLastColumn="0"/>
            </w:pPr>
            <w:r>
              <w:t>Introduction To Engineering</w:t>
            </w:r>
          </w:p>
        </w:tc>
      </w:tr>
      <w:tr w:rsidR="00D74AD3" w:rsidTr="00B064AF" w14:paraId="68455FAE"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17A25686" w14:textId="77777777">
            <w:r>
              <w:t>ECOR 1101</w:t>
            </w:r>
          </w:p>
        </w:tc>
        <w:tc>
          <w:tcPr>
            <w:tcW w:w="7735" w:type="dxa"/>
          </w:tcPr>
          <w:p w:rsidR="00D74AD3" w:rsidP="00B064AF" w:rsidRDefault="00D74AD3" w14:paraId="49DE17D7" w14:textId="77777777">
            <w:pPr>
              <w:cnfStyle w:val="000000000000" w:firstRow="0" w:lastRow="0" w:firstColumn="0" w:lastColumn="0" w:oddVBand="0" w:evenVBand="0" w:oddHBand="0" w:evenHBand="0" w:firstRowFirstColumn="0" w:firstRowLastColumn="0" w:lastRowFirstColumn="0" w:lastRowLastColumn="0"/>
            </w:pPr>
            <w:r>
              <w:t>Mechanics I</w:t>
            </w:r>
          </w:p>
        </w:tc>
      </w:tr>
      <w:tr w:rsidR="00D74AD3" w:rsidTr="00B064AF" w14:paraId="7857F8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4874887A" w14:textId="77777777">
            <w:r>
              <w:t>SYSC 2004</w:t>
            </w:r>
          </w:p>
        </w:tc>
        <w:tc>
          <w:tcPr>
            <w:tcW w:w="7735" w:type="dxa"/>
          </w:tcPr>
          <w:p w:rsidR="00D74AD3" w:rsidP="00B064AF" w:rsidRDefault="00D74AD3" w14:paraId="39A48A3C" w14:textId="77777777">
            <w:pPr>
              <w:cnfStyle w:val="000000100000" w:firstRow="0" w:lastRow="0" w:firstColumn="0" w:lastColumn="0" w:oddVBand="0" w:evenVBand="0" w:oddHBand="1" w:evenHBand="0" w:firstRowFirstColumn="0" w:firstRowLastColumn="0" w:lastRowFirstColumn="0" w:lastRowLastColumn="0"/>
            </w:pPr>
            <w:r>
              <w:t>Object Oriented Software Development</w:t>
            </w:r>
          </w:p>
        </w:tc>
      </w:tr>
      <w:tr w:rsidR="00D74AD3" w:rsidTr="00B064AF" w14:paraId="1B863049"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61E2B5F4" w14:textId="77777777">
            <w:r>
              <w:t>SYSC 3600</w:t>
            </w:r>
          </w:p>
        </w:tc>
        <w:tc>
          <w:tcPr>
            <w:tcW w:w="7735" w:type="dxa"/>
          </w:tcPr>
          <w:p w:rsidR="00D74AD3" w:rsidP="00B064AF" w:rsidRDefault="00D74AD3" w14:paraId="516B46C1" w14:textId="77777777">
            <w:pPr>
              <w:cnfStyle w:val="000000000000" w:firstRow="0" w:lastRow="0" w:firstColumn="0" w:lastColumn="0" w:oddVBand="0" w:evenVBand="0" w:oddHBand="0" w:evenHBand="0" w:firstRowFirstColumn="0" w:firstRowLastColumn="0" w:lastRowFirstColumn="0" w:lastRowLastColumn="0"/>
            </w:pPr>
            <w:r>
              <w:t>Systems and Simulation</w:t>
            </w:r>
          </w:p>
        </w:tc>
      </w:tr>
      <w:tr w:rsidR="00D74AD3" w:rsidTr="00B064AF" w14:paraId="58E385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05F70FA7" w14:textId="77777777">
            <w:r>
              <w:t>SYSC 3010</w:t>
            </w:r>
          </w:p>
        </w:tc>
        <w:tc>
          <w:tcPr>
            <w:tcW w:w="7735" w:type="dxa"/>
          </w:tcPr>
          <w:p w:rsidR="00D74AD3" w:rsidP="00B064AF" w:rsidRDefault="00D74AD3" w14:paraId="722036CF" w14:textId="77777777">
            <w:pPr>
              <w:cnfStyle w:val="000000100000" w:firstRow="0" w:lastRow="0" w:firstColumn="0" w:lastColumn="0" w:oddVBand="0" w:evenVBand="0" w:oddHBand="1" w:evenHBand="0" w:firstRowFirstColumn="0" w:firstRowLastColumn="0" w:lastRowFirstColumn="0" w:lastRowLastColumn="0"/>
            </w:pPr>
            <w:r>
              <w:t>Computer Systems Development Project</w:t>
            </w:r>
          </w:p>
        </w:tc>
      </w:tr>
      <w:tr w:rsidR="00D74AD3" w:rsidTr="00B064AF" w14:paraId="3335FD66"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2B82ABE6" w14:textId="77777777">
            <w:r>
              <w:t>SYSC 3020</w:t>
            </w:r>
          </w:p>
        </w:tc>
        <w:tc>
          <w:tcPr>
            <w:tcW w:w="7735" w:type="dxa"/>
          </w:tcPr>
          <w:p w:rsidR="00D74AD3" w:rsidP="00B064AF" w:rsidRDefault="00D74AD3" w14:paraId="4F094F5A" w14:textId="77777777">
            <w:pPr>
              <w:cnfStyle w:val="000000000000" w:firstRow="0" w:lastRow="0" w:firstColumn="0" w:lastColumn="0" w:oddVBand="0" w:evenVBand="0" w:oddHBand="0" w:evenHBand="0" w:firstRowFirstColumn="0" w:firstRowLastColumn="0" w:lastRowFirstColumn="0" w:lastRowLastColumn="0"/>
            </w:pPr>
            <w:r>
              <w:t>Introduction to Software Engineering</w:t>
            </w:r>
          </w:p>
        </w:tc>
      </w:tr>
      <w:tr w:rsidR="00D74AD3" w:rsidTr="00B064AF" w14:paraId="3F4EB2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3946F365" w14:textId="77777777">
            <w:r>
              <w:t>SYSC 4805</w:t>
            </w:r>
          </w:p>
        </w:tc>
        <w:tc>
          <w:tcPr>
            <w:tcW w:w="7735" w:type="dxa"/>
          </w:tcPr>
          <w:p w:rsidR="00D74AD3" w:rsidP="00B064AF" w:rsidRDefault="00D74AD3" w14:paraId="71F42C26" w14:textId="77777777">
            <w:pPr>
              <w:cnfStyle w:val="000000100000" w:firstRow="0" w:lastRow="0" w:firstColumn="0" w:lastColumn="0" w:oddVBand="0" w:evenVBand="0" w:oddHBand="1" w:evenHBand="0" w:firstRowFirstColumn="0" w:firstRowLastColumn="0" w:lastRowFirstColumn="0" w:lastRowLastColumn="0"/>
            </w:pPr>
            <w:r>
              <w:t>Computer Systems Design Lab</w:t>
            </w:r>
          </w:p>
        </w:tc>
      </w:tr>
      <w:tr w:rsidR="00D74AD3" w:rsidTr="00B064AF" w14:paraId="2D718163"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491FECEB" w14:textId="77777777">
            <w:r>
              <w:t>SYSC 4505</w:t>
            </w:r>
          </w:p>
        </w:tc>
        <w:tc>
          <w:tcPr>
            <w:tcW w:w="7735" w:type="dxa"/>
          </w:tcPr>
          <w:p w:rsidR="00D74AD3" w:rsidP="00B064AF" w:rsidRDefault="00D74AD3" w14:paraId="68D0CDBC" w14:textId="77777777">
            <w:pPr>
              <w:cnfStyle w:val="000000000000" w:firstRow="0" w:lastRow="0" w:firstColumn="0" w:lastColumn="0" w:oddVBand="0" w:evenVBand="0" w:oddHBand="0" w:evenHBand="0" w:firstRowFirstColumn="0" w:firstRowLastColumn="0" w:lastRowFirstColumn="0" w:lastRowLastColumn="0"/>
            </w:pPr>
            <w:r>
              <w:t>Automatic Control Systems I</w:t>
            </w:r>
          </w:p>
        </w:tc>
      </w:tr>
      <w:tr w:rsidR="00D74AD3" w:rsidTr="00B064AF" w14:paraId="358275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767D6F81" w14:textId="77777777">
            <w:r>
              <w:t>ELEC 2501</w:t>
            </w:r>
          </w:p>
        </w:tc>
        <w:tc>
          <w:tcPr>
            <w:tcW w:w="7735" w:type="dxa"/>
          </w:tcPr>
          <w:p w:rsidR="00D74AD3" w:rsidP="00B064AF" w:rsidRDefault="00D74AD3" w14:paraId="452B9F13" w14:textId="77777777">
            <w:pPr>
              <w:cnfStyle w:val="000000100000" w:firstRow="0" w:lastRow="0" w:firstColumn="0" w:lastColumn="0" w:oddVBand="0" w:evenVBand="0" w:oddHBand="1" w:evenHBand="0" w:firstRowFirstColumn="0" w:firstRowLastColumn="0" w:lastRowFirstColumn="0" w:lastRowLastColumn="0"/>
            </w:pPr>
            <w:r>
              <w:t>Circuits and Signals</w:t>
            </w:r>
          </w:p>
        </w:tc>
      </w:tr>
      <w:tr w:rsidR="00D74AD3" w:rsidTr="00B064AF" w14:paraId="341EB780"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68E04C36" w14:textId="77777777">
            <w:r>
              <w:t>ELEC 2507</w:t>
            </w:r>
          </w:p>
        </w:tc>
        <w:tc>
          <w:tcPr>
            <w:tcW w:w="7735" w:type="dxa"/>
          </w:tcPr>
          <w:p w:rsidR="00D74AD3" w:rsidP="00B064AF" w:rsidRDefault="00D74AD3" w14:paraId="7FD89D7D" w14:textId="77777777">
            <w:pPr>
              <w:cnfStyle w:val="000000000000" w:firstRow="0" w:lastRow="0" w:firstColumn="0" w:lastColumn="0" w:oddVBand="0" w:evenVBand="0" w:oddHBand="0" w:evenHBand="0" w:firstRowFirstColumn="0" w:firstRowLastColumn="0" w:lastRowFirstColumn="0" w:lastRowLastColumn="0"/>
            </w:pPr>
            <w:r>
              <w:t>Electronics I</w:t>
            </w:r>
          </w:p>
        </w:tc>
      </w:tr>
      <w:tr w:rsidR="00D74AD3" w:rsidTr="00B064AF" w14:paraId="0C9DE7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19728357" w14:textId="77777777">
            <w:r>
              <w:t>ELEC 3105</w:t>
            </w:r>
          </w:p>
        </w:tc>
        <w:tc>
          <w:tcPr>
            <w:tcW w:w="7735" w:type="dxa"/>
          </w:tcPr>
          <w:p w:rsidR="00D74AD3" w:rsidP="00B064AF" w:rsidRDefault="00D74AD3" w14:paraId="59257247" w14:textId="77777777">
            <w:pPr>
              <w:cnfStyle w:val="000000100000" w:firstRow="0" w:lastRow="0" w:firstColumn="0" w:lastColumn="0" w:oddVBand="0" w:evenVBand="0" w:oddHBand="1" w:evenHBand="0" w:firstRowFirstColumn="0" w:firstRowLastColumn="0" w:lastRowFirstColumn="0" w:lastRowLastColumn="0"/>
            </w:pPr>
            <w:r>
              <w:t>Basic EM and Power Engineering (previously), Electromagnetic Fields (current)</w:t>
            </w:r>
          </w:p>
        </w:tc>
      </w:tr>
      <w:tr w:rsidR="00D74AD3" w:rsidTr="00B064AF" w14:paraId="60F5708C"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20BAC44D" w14:textId="77777777">
            <w:r>
              <w:t>ELEC 3907</w:t>
            </w:r>
          </w:p>
        </w:tc>
        <w:tc>
          <w:tcPr>
            <w:tcW w:w="7735" w:type="dxa"/>
          </w:tcPr>
          <w:p w:rsidR="00D74AD3" w:rsidP="00B064AF" w:rsidRDefault="00D74AD3" w14:paraId="380989BA" w14:textId="77777777">
            <w:pPr>
              <w:cnfStyle w:val="000000000000" w:firstRow="0" w:lastRow="0" w:firstColumn="0" w:lastColumn="0" w:oddVBand="0" w:evenVBand="0" w:oddHBand="0" w:evenHBand="0" w:firstRowFirstColumn="0" w:firstRowLastColumn="0" w:lastRowFirstColumn="0" w:lastRowLastColumn="0"/>
            </w:pPr>
            <w:r>
              <w:t>Engineering Project</w:t>
            </w:r>
          </w:p>
        </w:tc>
      </w:tr>
      <w:tr w:rsidR="00D74AD3" w:rsidTr="00B064AF" w14:paraId="401FC6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42EB8BBE" w14:textId="77777777">
            <w:r>
              <w:t>ELEC 3509</w:t>
            </w:r>
          </w:p>
        </w:tc>
        <w:tc>
          <w:tcPr>
            <w:tcW w:w="7735" w:type="dxa"/>
          </w:tcPr>
          <w:p w:rsidR="00D74AD3" w:rsidP="00B064AF" w:rsidRDefault="00D74AD3" w14:paraId="615CCC8A" w14:textId="77777777">
            <w:pPr>
              <w:cnfStyle w:val="000000100000" w:firstRow="0" w:lastRow="0" w:firstColumn="0" w:lastColumn="0" w:oddVBand="0" w:evenVBand="0" w:oddHBand="1" w:evenHBand="0" w:firstRowFirstColumn="0" w:firstRowLastColumn="0" w:lastRowFirstColumn="0" w:lastRowLastColumn="0"/>
            </w:pPr>
            <w:r>
              <w:t>Electronics II</w:t>
            </w:r>
          </w:p>
        </w:tc>
      </w:tr>
      <w:tr w:rsidR="00D74AD3" w:rsidTr="00B064AF" w14:paraId="010FD3EE"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1E011E29" w14:textId="77777777">
            <w:r>
              <w:t>CCDP 2100</w:t>
            </w:r>
          </w:p>
        </w:tc>
        <w:tc>
          <w:tcPr>
            <w:tcW w:w="7735" w:type="dxa"/>
          </w:tcPr>
          <w:p w:rsidR="00D74AD3" w:rsidP="00B064AF" w:rsidRDefault="00D74AD3" w14:paraId="2BEEBE86" w14:textId="77777777">
            <w:pPr>
              <w:cnfStyle w:val="000000000000" w:firstRow="0" w:lastRow="0" w:firstColumn="0" w:lastColumn="0" w:oddVBand="0" w:evenVBand="0" w:oddHBand="0" w:evenHBand="0" w:firstRowFirstColumn="0" w:firstRowLastColumn="0" w:lastRowFirstColumn="0" w:lastRowLastColumn="0"/>
            </w:pPr>
            <w:r>
              <w:t>Communication Skills for Engineering</w:t>
            </w:r>
          </w:p>
        </w:tc>
      </w:tr>
      <w:tr w:rsidR="00D74AD3" w:rsidTr="00B064AF" w14:paraId="7D77AD7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5741FC3E" w14:textId="77777777">
            <w:r>
              <w:t>ECOR 4995</w:t>
            </w:r>
          </w:p>
        </w:tc>
        <w:tc>
          <w:tcPr>
            <w:tcW w:w="7735" w:type="dxa"/>
          </w:tcPr>
          <w:p w:rsidR="00D74AD3" w:rsidP="00B064AF" w:rsidRDefault="00D74AD3" w14:paraId="1976CBDD" w14:textId="77777777">
            <w:pPr>
              <w:cnfStyle w:val="000000100000" w:firstRow="0" w:lastRow="0" w:firstColumn="0" w:lastColumn="0" w:oddVBand="0" w:evenVBand="0" w:oddHBand="1" w:evenHBand="0" w:firstRowFirstColumn="0" w:firstRowLastColumn="0" w:lastRowFirstColumn="0" w:lastRowLastColumn="0"/>
            </w:pPr>
            <w:r>
              <w:t>Professional Practice</w:t>
            </w:r>
          </w:p>
        </w:tc>
      </w:tr>
    </w:tbl>
    <w:p w:rsidR="00A55FBC" w:rsidP="00D74AD3" w:rsidRDefault="00A55FBC" w14:paraId="08BE2A91" w14:textId="14D2FCA3"/>
    <w:p w:rsidR="00A55FBC" w:rsidRDefault="00A55FBC" w14:paraId="7D32B48E" w14:textId="77777777">
      <w:pPr>
        <w:spacing w:line="259" w:lineRule="auto"/>
        <w:jc w:val="left"/>
      </w:pPr>
      <w:r>
        <w:br w:type="page"/>
      </w:r>
    </w:p>
    <w:p w:rsidR="00C04B08" w:rsidP="008A2318" w:rsidRDefault="1D6B5A3A" w14:paraId="09E56471" w14:textId="4DDF409A">
      <w:pPr>
        <w:pStyle w:val="Heading1"/>
        <w:numPr>
          <w:ilvl w:val="0"/>
          <w:numId w:val="0"/>
        </w:numPr>
        <w:ind w:left="360" w:hanging="360"/>
      </w:pPr>
      <w:bookmarkStart w:name="_Toc131499214" w:id="406"/>
      <w:r>
        <w:lastRenderedPageBreak/>
        <w:t>Appendix</w:t>
      </w:r>
      <w:r w:rsidR="6EABDBD3">
        <w:t xml:space="preserve"> 2: </w:t>
      </w:r>
      <w:r w:rsidR="0991D67F">
        <w:t>Additional</w:t>
      </w:r>
      <w:r w:rsidR="6EABDBD3">
        <w:t xml:space="preserve"> Diagrams</w:t>
      </w:r>
      <w:bookmarkEnd w:id="406"/>
      <w:bookmarkEnd w:id="403"/>
    </w:p>
    <w:p w:rsidR="00A15A10" w:rsidP="00A15A10" w:rsidRDefault="00A15A10" w14:paraId="020D2525" w14:textId="77777777">
      <w:pPr>
        <w:pStyle w:val="Heading2"/>
        <w:numPr>
          <w:ilvl w:val="0"/>
          <w:numId w:val="0"/>
        </w:numPr>
        <w:ind w:left="360" w:hanging="360"/>
      </w:pPr>
      <w:bookmarkStart w:name="_Toc131499215" w:id="407"/>
      <w:r>
        <w:t>Measuring Frequency with an Accelerometer</w:t>
      </w:r>
      <w:bookmarkEnd w:id="407"/>
    </w:p>
    <w:p w:rsidR="00A15A10" w:rsidP="00A15A10" w:rsidRDefault="00D1621B" w14:paraId="4D56BE74" w14:textId="11B9546C">
      <w:pPr>
        <w:keepNext/>
        <w:spacing w:line="259" w:lineRule="auto"/>
        <w:jc w:val="left"/>
        <w:rPr>
          <w:lang w:val="en-CA"/>
        </w:rPr>
      </w:pPr>
      <w:r>
        <w:rPr>
          <w:lang w:val="en-CA"/>
        </w:rPr>
        <w:fldChar w:fldCharType="begin"/>
      </w:r>
      <w:r>
        <w:rPr>
          <w:lang w:val="en-CA"/>
        </w:rPr>
        <w:instrText xml:space="preserve"> REF _Ref131464996 \h </w:instrText>
      </w:r>
      <w:r>
        <w:rPr>
          <w:lang w:val="en-CA"/>
        </w:rPr>
      </w:r>
      <w:r>
        <w:rPr>
          <w:lang w:val="en-CA"/>
        </w:rPr>
        <w:fldChar w:fldCharType="separate"/>
      </w:r>
      <w:r w:rsidR="003133FB">
        <w:t xml:space="preserve">Figure </w:t>
      </w:r>
      <w:r w:rsidR="003133FB">
        <w:rPr>
          <w:noProof/>
        </w:rPr>
        <w:t>28</w:t>
      </w:r>
      <w:r>
        <w:rPr>
          <w:lang w:val="en-CA"/>
        </w:rPr>
        <w:fldChar w:fldCharType="end"/>
      </w:r>
      <w:r>
        <w:rPr>
          <w:lang w:val="en-CA"/>
        </w:rPr>
        <w:t xml:space="preserve"> </w:t>
      </w:r>
      <w:r w:rsidR="00A15A10">
        <w:rPr>
          <w:lang w:val="en-CA"/>
        </w:rPr>
        <w:t>illustrates the complete code utilized to calculate frequency using the raw data obtained from the accelerometer connected to the Arduino R3 Uno.</w:t>
      </w:r>
    </w:p>
    <w:p w:rsidR="00A15A10" w:rsidP="00A15A10" w:rsidRDefault="00A15A10" w14:paraId="32BF4DB2" w14:textId="77777777">
      <w:pPr>
        <w:keepNext/>
        <w:spacing w:line="259" w:lineRule="auto"/>
        <w:jc w:val="left"/>
      </w:pPr>
      <w:r w:rsidRPr="00674FDD">
        <w:rPr>
          <w:noProof/>
          <w:lang w:val="en-CA"/>
        </w:rPr>
        <w:drawing>
          <wp:inline distT="0" distB="0" distL="0" distR="0" wp14:anchorId="184682D4" wp14:editId="6415ACA5">
            <wp:extent cx="5943600" cy="6828764"/>
            <wp:effectExtent l="0" t="0" r="0" b="0"/>
            <wp:docPr id="2016991144" name="Picture 2016991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1144" name="Picture 1" descr="Text&#10;&#10;Description automatically generated"/>
                    <pic:cNvPicPr/>
                  </pic:nvPicPr>
                  <pic:blipFill>
                    <a:blip r:embed="rId95"/>
                    <a:stretch>
                      <a:fillRect/>
                    </a:stretch>
                  </pic:blipFill>
                  <pic:spPr>
                    <a:xfrm>
                      <a:off x="0" y="0"/>
                      <a:ext cx="5943600" cy="6828764"/>
                    </a:xfrm>
                    <a:prstGeom prst="rect">
                      <a:avLst/>
                    </a:prstGeom>
                  </pic:spPr>
                </pic:pic>
              </a:graphicData>
            </a:graphic>
          </wp:inline>
        </w:drawing>
      </w:r>
    </w:p>
    <w:p w:rsidRPr="00A15A10" w:rsidR="00A15A10" w:rsidP="00A15A10" w:rsidRDefault="00A15A10" w14:paraId="189AB48C" w14:textId="75C7C5DA">
      <w:pPr>
        <w:pStyle w:val="Caption"/>
        <w:jc w:val="center"/>
      </w:pPr>
      <w:bookmarkStart w:name="_Ref131464996" w:id="408"/>
      <w:bookmarkStart w:name="_Toc131499134" w:id="409"/>
      <w:r>
        <w:t xml:space="preserve">Figure </w:t>
      </w:r>
      <w:r>
        <w:fldChar w:fldCharType="begin"/>
      </w:r>
      <w:r>
        <w:instrText>SEQ Figure \* ARABIC</w:instrText>
      </w:r>
      <w:r>
        <w:fldChar w:fldCharType="separate"/>
      </w:r>
      <w:r w:rsidR="003133FB">
        <w:rPr>
          <w:noProof/>
        </w:rPr>
        <w:t>28</w:t>
      </w:r>
      <w:r>
        <w:fldChar w:fldCharType="end"/>
      </w:r>
      <w:bookmarkEnd w:id="408"/>
      <w:r>
        <w:t xml:space="preserve"> </w:t>
      </w:r>
      <w:r w:rsidR="00F2105F">
        <w:t>–</w:t>
      </w:r>
      <w:r>
        <w:t xml:space="preserve"> </w:t>
      </w:r>
      <w:proofErr w:type="gramStart"/>
      <w:r>
        <w:t>Code</w:t>
      </w:r>
      <w:r w:rsidR="00F2105F">
        <w:t xml:space="preserve"> </w:t>
      </w:r>
      <w:r>
        <w:t xml:space="preserve"> utilized</w:t>
      </w:r>
      <w:proofErr w:type="gramEnd"/>
      <w:r>
        <w:t xml:space="preserve"> to calculate frequency using raw data of accelerometer</w:t>
      </w:r>
      <w:bookmarkEnd w:id="409"/>
    </w:p>
    <w:p w:rsidRPr="00955F8E" w:rsidR="000A2727" w:rsidP="000A2727" w:rsidRDefault="000A2727" w14:paraId="349530AE" w14:textId="77777777">
      <w:pPr>
        <w:pStyle w:val="Heading2"/>
        <w:numPr>
          <w:ilvl w:val="1"/>
          <w:numId w:val="0"/>
        </w:numPr>
        <w:ind w:left="360" w:hanging="360"/>
      </w:pPr>
      <w:bookmarkStart w:name="_Toc131499216" w:id="410"/>
      <w:r>
        <w:lastRenderedPageBreak/>
        <w:t>Motor</w:t>
      </w:r>
      <w:bookmarkEnd w:id="410"/>
    </w:p>
    <w:p w:rsidR="00F2105F" w:rsidP="00F2105F" w:rsidRDefault="000A2727" w14:paraId="0C90C2FE" w14:textId="77777777">
      <w:pPr>
        <w:keepNext/>
      </w:pPr>
      <w:r w:rsidRPr="00253F53">
        <w:rPr>
          <w:noProof/>
          <w:lang w:val="en-CA"/>
        </w:rPr>
        <w:drawing>
          <wp:inline distT="0" distB="0" distL="0" distR="0" wp14:anchorId="12E83054" wp14:editId="7092CA2C">
            <wp:extent cx="5943600" cy="263271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6"/>
                    <a:stretch>
                      <a:fillRect/>
                    </a:stretch>
                  </pic:blipFill>
                  <pic:spPr>
                    <a:xfrm>
                      <a:off x="0" y="0"/>
                      <a:ext cx="5943600" cy="2632710"/>
                    </a:xfrm>
                    <a:prstGeom prst="rect">
                      <a:avLst/>
                    </a:prstGeom>
                  </pic:spPr>
                </pic:pic>
              </a:graphicData>
            </a:graphic>
          </wp:inline>
        </w:drawing>
      </w:r>
    </w:p>
    <w:p w:rsidR="000A2727" w:rsidP="00F2105F" w:rsidRDefault="00F2105F" w14:paraId="5A795B40" w14:textId="645F6BF8">
      <w:pPr>
        <w:pStyle w:val="Caption"/>
        <w:jc w:val="center"/>
      </w:pPr>
      <w:bookmarkStart w:name="_Ref131464995" w:id="411"/>
      <w:bookmarkStart w:name="_Toc131499135" w:id="412"/>
      <w:r>
        <w:t xml:space="preserve">Figure </w:t>
      </w:r>
      <w:r>
        <w:fldChar w:fldCharType="begin"/>
      </w:r>
      <w:r>
        <w:instrText>SEQ Figure \* ARABIC</w:instrText>
      </w:r>
      <w:r>
        <w:fldChar w:fldCharType="separate"/>
      </w:r>
      <w:r w:rsidR="003133FB">
        <w:rPr>
          <w:noProof/>
        </w:rPr>
        <w:t>29</w:t>
      </w:r>
      <w:r>
        <w:fldChar w:fldCharType="end"/>
      </w:r>
      <w:bookmarkEnd w:id="411"/>
      <w:r>
        <w:t xml:space="preserve"> </w:t>
      </w:r>
      <w:r w:rsidR="00750694">
        <w:t>–</w:t>
      </w:r>
      <w:r>
        <w:t xml:space="preserve"> Motor design schematics</w:t>
      </w:r>
      <w:bookmarkEnd w:id="412"/>
    </w:p>
    <w:p w:rsidR="000A2727" w:rsidP="000A2727" w:rsidRDefault="000A2727" w14:paraId="4FEA47B4" w14:textId="77777777">
      <w:pPr>
        <w:jc w:val="center"/>
        <w:rPr>
          <w:i/>
          <w:iCs w:val="0"/>
          <w:sz w:val="18"/>
          <w:szCs w:val="18"/>
          <w:lang w:val="en-CA"/>
        </w:rPr>
      </w:pPr>
    </w:p>
    <w:p w:rsidR="000A2727" w:rsidP="000A2727" w:rsidRDefault="00750694" w14:paraId="5756B61C" w14:textId="1B23C336">
      <w:pPr>
        <w:jc w:val="left"/>
        <w:rPr>
          <w:szCs w:val="24"/>
          <w:lang w:val="en-CA"/>
        </w:rPr>
      </w:pPr>
      <w:r>
        <w:rPr>
          <w:szCs w:val="24"/>
          <w:lang w:val="en-CA"/>
        </w:rPr>
        <w:fldChar w:fldCharType="begin"/>
      </w:r>
      <w:r>
        <w:rPr>
          <w:szCs w:val="24"/>
          <w:lang w:val="en-CA"/>
        </w:rPr>
        <w:instrText xml:space="preserve"> REF _Ref131464995 \h </w:instrText>
      </w:r>
      <w:r>
        <w:rPr>
          <w:szCs w:val="24"/>
          <w:lang w:val="en-CA"/>
        </w:rPr>
      </w:r>
      <w:r>
        <w:rPr>
          <w:szCs w:val="24"/>
          <w:lang w:val="en-CA"/>
        </w:rPr>
        <w:fldChar w:fldCharType="separate"/>
      </w:r>
      <w:r w:rsidR="003133FB">
        <w:t xml:space="preserve">Figure </w:t>
      </w:r>
      <w:r w:rsidR="003133FB">
        <w:rPr>
          <w:noProof/>
        </w:rPr>
        <w:t>29</w:t>
      </w:r>
      <w:r>
        <w:rPr>
          <w:szCs w:val="24"/>
          <w:lang w:val="en-CA"/>
        </w:rPr>
        <w:fldChar w:fldCharType="end"/>
      </w:r>
      <w:r>
        <w:rPr>
          <w:szCs w:val="24"/>
          <w:lang w:val="en-CA"/>
        </w:rPr>
        <w:t xml:space="preserve"> </w:t>
      </w:r>
      <w:r w:rsidR="000A2727">
        <w:rPr>
          <w:szCs w:val="24"/>
          <w:lang w:val="en-CA"/>
        </w:rPr>
        <w:t>shows the wiring of the motor design. If an extra motor needs to be added it can be plugged in O3 and O4 and IN3 plugged to any of the programmable pins and adjust the code accordingly.</w:t>
      </w:r>
    </w:p>
    <w:p w:rsidRPr="00A60112" w:rsidR="00AD1FE4" w:rsidP="00AD1FE4" w:rsidRDefault="00AD1FE4" w14:paraId="52DD6096" w14:textId="77777777">
      <w:pPr>
        <w:pStyle w:val="Heading2"/>
        <w:numPr>
          <w:ilvl w:val="1"/>
          <w:numId w:val="0"/>
        </w:numPr>
        <w:ind w:left="360" w:hanging="360"/>
      </w:pPr>
      <w:bookmarkStart w:name="_Toc131499217" w:id="413"/>
      <w:r>
        <w:t>Database</w:t>
      </w:r>
      <w:bookmarkEnd w:id="413"/>
    </w:p>
    <w:p w:rsidR="00AD1FE4" w:rsidP="00AD1FE4" w:rsidRDefault="00AD1FE4" w14:paraId="11CF3994" w14:textId="31AD0F2F">
      <w:r>
        <w:fldChar w:fldCharType="begin"/>
      </w:r>
      <w:r>
        <w:instrText xml:space="preserve"> REF _Ref131377336 \h </w:instrText>
      </w:r>
      <w:r>
        <w:fldChar w:fldCharType="separate"/>
      </w:r>
      <w:r w:rsidR="003133FB">
        <w:t xml:space="preserve">Figure </w:t>
      </w:r>
      <w:r w:rsidR="003133FB">
        <w:rPr>
          <w:noProof/>
        </w:rPr>
        <w:t>30</w:t>
      </w:r>
      <w:r>
        <w:fldChar w:fldCharType="end"/>
      </w:r>
      <w:r>
        <w:t xml:space="preserve"> below illustrates the database schema presented in the initial proposal.</w:t>
      </w:r>
    </w:p>
    <w:p w:rsidR="00AD1FE4" w:rsidP="00AD1FE4" w:rsidRDefault="00AD1FE4" w14:paraId="55E0A97F" w14:textId="77777777">
      <w:pPr>
        <w:keepNext/>
      </w:pPr>
      <w:r>
        <w:rPr>
          <w:noProof/>
        </w:rPr>
        <w:drawing>
          <wp:inline distT="0" distB="0" distL="0" distR="0" wp14:anchorId="5769BF5B" wp14:editId="0EDEFC13">
            <wp:extent cx="4658360" cy="2154803"/>
            <wp:effectExtent l="0" t="0" r="8890" b="0"/>
            <wp:docPr id="1648036965" name="Picture 16480369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36965" name="Picture 1648036965"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680253" cy="2164930"/>
                    </a:xfrm>
                    <a:prstGeom prst="rect">
                      <a:avLst/>
                    </a:prstGeom>
                  </pic:spPr>
                </pic:pic>
              </a:graphicData>
            </a:graphic>
          </wp:inline>
        </w:drawing>
      </w:r>
    </w:p>
    <w:p w:rsidR="00AD1FE4" w:rsidP="00AD1FE4" w:rsidRDefault="00AD1FE4" w14:paraId="26D358F6" w14:textId="47E1910E">
      <w:pPr>
        <w:pStyle w:val="Caption"/>
      </w:pPr>
      <w:bookmarkStart w:name="_Ref131377336" w:id="414"/>
      <w:bookmarkStart w:name="_Toc131499136" w:id="415"/>
      <w:r>
        <w:t xml:space="preserve">Figure </w:t>
      </w:r>
      <w:r>
        <w:fldChar w:fldCharType="begin"/>
      </w:r>
      <w:r>
        <w:instrText>SEQ Figure \* ARABIC</w:instrText>
      </w:r>
      <w:r>
        <w:fldChar w:fldCharType="separate"/>
      </w:r>
      <w:r w:rsidR="003133FB">
        <w:rPr>
          <w:noProof/>
        </w:rPr>
        <w:t>30</w:t>
      </w:r>
      <w:r>
        <w:fldChar w:fldCharType="end"/>
      </w:r>
      <w:bookmarkEnd w:id="414"/>
      <w:r>
        <w:t xml:space="preserve"> – Database schema from the proposal.</w:t>
      </w:r>
      <w:bookmarkEnd w:id="415"/>
    </w:p>
    <w:p w:rsidRPr="00D74AD3" w:rsidR="00AD1FE4" w:rsidP="00AD1FE4" w:rsidRDefault="00AD1FE4" w14:paraId="15089775" w14:textId="01A2CDF8">
      <w:r>
        <w:fldChar w:fldCharType="begin"/>
      </w:r>
      <w:r>
        <w:instrText xml:space="preserve"> REF _Ref131377343 \h </w:instrText>
      </w:r>
      <w:r>
        <w:fldChar w:fldCharType="separate"/>
      </w:r>
      <w:r w:rsidR="003133FB">
        <w:t xml:space="preserve">Figure </w:t>
      </w:r>
      <w:r w:rsidR="003133FB">
        <w:rPr>
          <w:noProof/>
        </w:rPr>
        <w:t>31</w:t>
      </w:r>
      <w:r>
        <w:fldChar w:fldCharType="end"/>
      </w:r>
      <w:r>
        <w:t xml:space="preserve"> below illustrates the database schema presented in the progress report.  </w:t>
      </w:r>
    </w:p>
    <w:p w:rsidRPr="00D74AD3" w:rsidR="00AD1FE4" w:rsidP="00AD1FE4" w:rsidRDefault="00AD1FE4" w14:paraId="05A71EED" w14:textId="77777777">
      <w:r>
        <w:rPr>
          <w:noProof/>
        </w:rPr>
        <w:lastRenderedPageBreak/>
        <w:drawing>
          <wp:inline distT="0" distB="0" distL="0" distR="0" wp14:anchorId="1B791B9A" wp14:editId="1024AD5A">
            <wp:extent cx="2402145" cy="2600076"/>
            <wp:effectExtent l="0" t="0" r="0" b="0"/>
            <wp:docPr id="971294960" name="Picture 9712949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8">
                      <a:extLst>
                        <a:ext uri="{28A0092B-C50C-407E-A947-70E740481C1C}">
                          <a14:useLocalDpi xmlns:a14="http://schemas.microsoft.com/office/drawing/2010/main" val="0"/>
                        </a:ext>
                      </a:extLst>
                    </a:blip>
                    <a:stretch>
                      <a:fillRect/>
                    </a:stretch>
                  </pic:blipFill>
                  <pic:spPr>
                    <a:xfrm>
                      <a:off x="0" y="0"/>
                      <a:ext cx="2410653" cy="2609285"/>
                    </a:xfrm>
                    <a:prstGeom prst="rect">
                      <a:avLst/>
                    </a:prstGeom>
                  </pic:spPr>
                </pic:pic>
              </a:graphicData>
            </a:graphic>
          </wp:inline>
        </w:drawing>
      </w:r>
    </w:p>
    <w:p w:rsidR="00AD1FE4" w:rsidP="00AD1FE4" w:rsidRDefault="00AD1FE4" w14:paraId="775A1F25" w14:textId="6390D8BA">
      <w:pPr>
        <w:pStyle w:val="Caption"/>
      </w:pPr>
      <w:bookmarkStart w:name="_Ref131377343" w:id="416"/>
      <w:bookmarkStart w:name="_Toc131499137" w:id="417"/>
      <w:r>
        <w:t xml:space="preserve">Figure </w:t>
      </w:r>
      <w:r>
        <w:fldChar w:fldCharType="begin"/>
      </w:r>
      <w:r>
        <w:instrText>SEQ Figure \* ARABIC</w:instrText>
      </w:r>
      <w:r>
        <w:fldChar w:fldCharType="separate"/>
      </w:r>
      <w:r w:rsidR="003133FB">
        <w:rPr>
          <w:noProof/>
        </w:rPr>
        <w:t>31</w:t>
      </w:r>
      <w:r>
        <w:fldChar w:fldCharType="end"/>
      </w:r>
      <w:bookmarkEnd w:id="416"/>
      <w:r>
        <w:t xml:space="preserve"> – Database schema from the progress report.</w:t>
      </w:r>
      <w:bookmarkEnd w:id="417"/>
    </w:p>
    <w:p w:rsidRPr="000F0EAB" w:rsidR="000A2727" w:rsidP="000A2727" w:rsidRDefault="00820868" w14:paraId="6C4824F2" w14:textId="56E14121">
      <w:pPr>
        <w:pStyle w:val="Heading2"/>
        <w:numPr>
          <w:ilvl w:val="1"/>
          <w:numId w:val="0"/>
        </w:numPr>
        <w:ind w:left="360" w:hanging="360"/>
      </w:pPr>
      <w:r>
        <w:t>User Interface</w:t>
      </w:r>
    </w:p>
    <w:p w:rsidR="00F2105F" w:rsidP="00F2105F" w:rsidRDefault="000A2727" w14:paraId="2D9A606E" w14:textId="77777777">
      <w:pPr>
        <w:pStyle w:val="Caption"/>
        <w:keepNext/>
        <w:jc w:val="center"/>
      </w:pPr>
      <w:r>
        <w:rPr>
          <w:noProof/>
        </w:rPr>
        <w:drawing>
          <wp:inline distT="0" distB="0" distL="0" distR="0" wp14:anchorId="787FBEF1" wp14:editId="57CD0FE5">
            <wp:extent cx="4485736" cy="3358373"/>
            <wp:effectExtent l="0" t="0" r="0" b="0"/>
            <wp:docPr id="854474776" name="Picture 8544747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4776" name="Picture 16" descr="Chart, line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09710" cy="3376322"/>
                    </a:xfrm>
                    <a:prstGeom prst="rect">
                      <a:avLst/>
                    </a:prstGeom>
                    <a:noFill/>
                    <a:ln>
                      <a:noFill/>
                    </a:ln>
                  </pic:spPr>
                </pic:pic>
              </a:graphicData>
            </a:graphic>
          </wp:inline>
        </w:drawing>
      </w:r>
    </w:p>
    <w:p w:rsidR="00F2105F" w:rsidP="00F2105F" w:rsidRDefault="00F2105F" w14:paraId="16722877" w14:textId="4E55F02D">
      <w:pPr>
        <w:pStyle w:val="Caption"/>
        <w:jc w:val="center"/>
      </w:pPr>
      <w:bookmarkStart w:name="_Toc131499138" w:id="418"/>
      <w:r>
        <w:t xml:space="preserve">Figure </w:t>
      </w:r>
      <w:r>
        <w:fldChar w:fldCharType="begin"/>
      </w:r>
      <w:r>
        <w:instrText>SEQ Figure \* ARABIC</w:instrText>
      </w:r>
      <w:r>
        <w:fldChar w:fldCharType="separate"/>
      </w:r>
      <w:r w:rsidR="003133FB">
        <w:rPr>
          <w:noProof/>
        </w:rPr>
        <w:t>32</w:t>
      </w:r>
      <w:r>
        <w:fldChar w:fldCharType="end"/>
      </w:r>
      <w:r>
        <w:t xml:space="preserve"> – Home screen UI Wireframe</w:t>
      </w:r>
      <w:bookmarkEnd w:id="418"/>
    </w:p>
    <w:p w:rsidR="00F2105F" w:rsidP="00F2105F" w:rsidRDefault="000A2727" w14:paraId="3E13146D" w14:textId="77777777">
      <w:pPr>
        <w:pStyle w:val="Caption"/>
        <w:keepNext/>
        <w:jc w:val="center"/>
      </w:pPr>
      <w:r>
        <w:rPr>
          <w:iCs/>
          <w:noProof/>
        </w:rPr>
        <w:lastRenderedPageBreak/>
        <w:drawing>
          <wp:inline distT="0" distB="0" distL="0" distR="0" wp14:anchorId="70E7B734" wp14:editId="046C3F21">
            <wp:extent cx="4494362" cy="3364837"/>
            <wp:effectExtent l="0" t="0" r="1905" b="7620"/>
            <wp:docPr id="1820393323" name="Picture 18203933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3323" name="Picture 1820393323" descr="Graphical user interface, 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46681" cy="3404007"/>
                    </a:xfrm>
                    <a:prstGeom prst="rect">
                      <a:avLst/>
                    </a:prstGeom>
                    <a:noFill/>
                    <a:ln>
                      <a:noFill/>
                    </a:ln>
                  </pic:spPr>
                </pic:pic>
              </a:graphicData>
            </a:graphic>
          </wp:inline>
        </w:drawing>
      </w:r>
    </w:p>
    <w:p w:rsidR="00F2105F" w:rsidP="00F2105F" w:rsidRDefault="00F2105F" w14:paraId="7D0372D2" w14:textId="2CEE8A57">
      <w:pPr>
        <w:pStyle w:val="Caption"/>
        <w:jc w:val="center"/>
      </w:pPr>
      <w:bookmarkStart w:name="_Toc131499139" w:id="419"/>
      <w:r>
        <w:t xml:space="preserve">Figure </w:t>
      </w:r>
      <w:r>
        <w:fldChar w:fldCharType="begin"/>
      </w:r>
      <w:r>
        <w:instrText>SEQ Figure \* ARABIC</w:instrText>
      </w:r>
      <w:r>
        <w:fldChar w:fldCharType="separate"/>
      </w:r>
      <w:r w:rsidR="003133FB">
        <w:rPr>
          <w:noProof/>
        </w:rPr>
        <w:t>33</w:t>
      </w:r>
      <w:r>
        <w:fldChar w:fldCharType="end"/>
      </w:r>
      <w:r>
        <w:t xml:space="preserve"> – Setting Screen UI Wireframe</w:t>
      </w:r>
      <w:bookmarkEnd w:id="419"/>
    </w:p>
    <w:p w:rsidR="000A2727" w:rsidP="00F2105F" w:rsidRDefault="000A2727" w14:paraId="3E470A74" w14:textId="77777777">
      <w:pPr>
        <w:rPr>
          <w:rStyle w:val="normaltextrun"/>
          <w:rFonts w:ascii="Calibri" w:hAnsi="Calibri" w:cs="Calibri"/>
          <w:i/>
          <w:iCs w:val="0"/>
          <w:color w:val="455F51"/>
          <w:sz w:val="18"/>
          <w:szCs w:val="18"/>
          <w:shd w:val="clear" w:color="auto" w:fill="FFFFFF"/>
        </w:rPr>
      </w:pPr>
    </w:p>
    <w:p w:rsidRPr="0004389C" w:rsidR="000A2727" w:rsidP="000A2727" w:rsidRDefault="000A2727" w14:paraId="4668E65F" w14:textId="77777777">
      <w:pPr>
        <w:jc w:val="center"/>
        <w:rPr>
          <w:szCs w:val="24"/>
          <w:lang w:val="en-CA"/>
        </w:rPr>
      </w:pPr>
      <w:r w:rsidRPr="00972504">
        <w:rPr>
          <w:noProof/>
          <w:szCs w:val="24"/>
          <w:lang w:val="en-CA"/>
        </w:rPr>
        <w:drawing>
          <wp:inline distT="0" distB="0" distL="0" distR="0" wp14:anchorId="47BE8491" wp14:editId="72F095A0">
            <wp:extent cx="4563374" cy="2713647"/>
            <wp:effectExtent l="0" t="0" r="8890" b="0"/>
            <wp:docPr id="592529711" name="Picture 5925297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9711" name="Picture 1" descr="Graphical user interface&#10;&#10;Description automatically generated"/>
                    <pic:cNvPicPr/>
                  </pic:nvPicPr>
                  <pic:blipFill>
                    <a:blip r:embed="rId101"/>
                    <a:stretch>
                      <a:fillRect/>
                    </a:stretch>
                  </pic:blipFill>
                  <pic:spPr>
                    <a:xfrm>
                      <a:off x="0" y="0"/>
                      <a:ext cx="4582197" cy="2724840"/>
                    </a:xfrm>
                    <a:prstGeom prst="rect">
                      <a:avLst/>
                    </a:prstGeom>
                  </pic:spPr>
                </pic:pic>
              </a:graphicData>
            </a:graphic>
          </wp:inline>
        </w:drawing>
      </w:r>
    </w:p>
    <w:p w:rsidR="000A2727" w:rsidP="000A2727" w:rsidRDefault="000A2727" w14:paraId="415AA95F" w14:textId="72332EC8">
      <w:pPr>
        <w:pStyle w:val="Caption"/>
        <w:jc w:val="center"/>
      </w:pPr>
      <w:bookmarkStart w:name="_Toc131499140" w:id="420"/>
      <w:r>
        <w:t xml:space="preserve">Figure </w:t>
      </w:r>
      <w:r>
        <w:fldChar w:fldCharType="begin"/>
      </w:r>
      <w:r>
        <w:instrText>SEQ Figure \* ARABIC</w:instrText>
      </w:r>
      <w:r>
        <w:fldChar w:fldCharType="separate"/>
      </w:r>
      <w:r w:rsidR="003133FB">
        <w:rPr>
          <w:noProof/>
        </w:rPr>
        <w:t>34</w:t>
      </w:r>
      <w:r>
        <w:fldChar w:fldCharType="end"/>
      </w:r>
      <w:r>
        <w:t xml:space="preserve"> </w:t>
      </w:r>
      <w:r w:rsidR="00F2105F">
        <w:t>–</w:t>
      </w:r>
      <w:r>
        <w:t xml:space="preserve"> </w:t>
      </w:r>
      <w:r w:rsidRPr="00DD29BA">
        <w:t>Home screen UI First Version</w:t>
      </w:r>
      <w:bookmarkEnd w:id="420"/>
    </w:p>
    <w:p w:rsidRPr="0004389C" w:rsidR="000A2727" w:rsidP="000A2727" w:rsidRDefault="000A2727" w14:paraId="4E2079B4" w14:textId="77777777">
      <w:pPr>
        <w:jc w:val="center"/>
        <w:rPr>
          <w:szCs w:val="24"/>
          <w:lang w:val="en-CA"/>
        </w:rPr>
      </w:pPr>
      <w:r>
        <w:rPr>
          <w:noProof/>
        </w:rPr>
        <w:lastRenderedPageBreak/>
        <w:drawing>
          <wp:inline distT="0" distB="0" distL="0" distR="0" wp14:anchorId="12A90AFF" wp14:editId="7A179374">
            <wp:extent cx="4744350" cy="2751826"/>
            <wp:effectExtent l="0" t="0" r="0" b="0"/>
            <wp:docPr id="255946943" name="Picture 2559469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46943" name="Picture 19" descr="Graphical user interface, 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96524" cy="2782088"/>
                    </a:xfrm>
                    <a:prstGeom prst="rect">
                      <a:avLst/>
                    </a:prstGeom>
                    <a:noFill/>
                    <a:ln>
                      <a:noFill/>
                    </a:ln>
                  </pic:spPr>
                </pic:pic>
              </a:graphicData>
            </a:graphic>
          </wp:inline>
        </w:drawing>
      </w:r>
    </w:p>
    <w:p w:rsidRPr="000A2727" w:rsidR="000A2727" w:rsidP="000A2727" w:rsidRDefault="000A2727" w14:paraId="535544ED" w14:textId="4B3A3BF0">
      <w:pPr>
        <w:pStyle w:val="Caption"/>
        <w:rPr>
          <w:szCs w:val="24"/>
        </w:rPr>
      </w:pPr>
      <w:r>
        <w:rPr>
          <w:rStyle w:val="normaltextrun"/>
          <w:rFonts w:ascii="Calibri" w:hAnsi="Calibri" w:cs="Calibri"/>
          <w:i w:val="0"/>
          <w:iCs/>
          <w:color w:val="455F51"/>
          <w:shd w:val="clear" w:color="auto" w:fill="FFFFFF"/>
        </w:rPr>
        <w:t xml:space="preserve">  </w:t>
      </w:r>
      <w:r>
        <w:rPr>
          <w:rStyle w:val="normaltextrun"/>
          <w:rFonts w:ascii="Calibri" w:hAnsi="Calibri" w:cs="Calibri"/>
          <w:i w:val="0"/>
          <w:iCs/>
          <w:color w:val="455F51"/>
          <w:shd w:val="clear" w:color="auto" w:fill="FFFFFF"/>
        </w:rPr>
        <w:tab/>
      </w:r>
      <w:r>
        <w:rPr>
          <w:rStyle w:val="normaltextrun"/>
          <w:rFonts w:ascii="Calibri" w:hAnsi="Calibri" w:cs="Calibri"/>
          <w:i w:val="0"/>
          <w:iCs/>
          <w:color w:val="455F51"/>
          <w:shd w:val="clear" w:color="auto" w:fill="FFFFFF"/>
        </w:rPr>
        <w:tab/>
      </w:r>
      <w:r>
        <w:rPr>
          <w:rStyle w:val="normaltextrun"/>
          <w:rFonts w:ascii="Calibri" w:hAnsi="Calibri" w:cs="Calibri"/>
          <w:i w:val="0"/>
          <w:iCs/>
          <w:color w:val="455F51"/>
          <w:shd w:val="clear" w:color="auto" w:fill="FFFFFF"/>
        </w:rPr>
        <w:tab/>
      </w:r>
      <w:r>
        <w:rPr>
          <w:rStyle w:val="normaltextrun"/>
          <w:rFonts w:ascii="Calibri" w:hAnsi="Calibri" w:cs="Calibri"/>
          <w:i w:val="0"/>
          <w:iCs/>
          <w:color w:val="455F51"/>
          <w:shd w:val="clear" w:color="auto" w:fill="FFFFFF"/>
        </w:rPr>
        <w:tab/>
      </w:r>
      <w:bookmarkStart w:name="_Toc131499141" w:id="421"/>
      <w:r>
        <w:t xml:space="preserve">Figure </w:t>
      </w:r>
      <w:r>
        <w:fldChar w:fldCharType="begin"/>
      </w:r>
      <w:r>
        <w:instrText>SEQ Figure \* ARABIC</w:instrText>
      </w:r>
      <w:r>
        <w:fldChar w:fldCharType="separate"/>
      </w:r>
      <w:r w:rsidR="003133FB">
        <w:rPr>
          <w:noProof/>
        </w:rPr>
        <w:t>35</w:t>
      </w:r>
      <w:r>
        <w:fldChar w:fldCharType="end"/>
      </w:r>
      <w:r>
        <w:t xml:space="preserve"> </w:t>
      </w:r>
      <w:r w:rsidR="00F2105F">
        <w:t>–</w:t>
      </w:r>
      <w:r>
        <w:t xml:space="preserve"> </w:t>
      </w:r>
      <w:r w:rsidRPr="001D2796">
        <w:t>Settings screen UI First Version</w:t>
      </w:r>
      <w:bookmarkEnd w:id="421"/>
    </w:p>
    <w:p w:rsidR="00457844" w:rsidRDefault="00457844" w14:paraId="29843470" w14:textId="77777777">
      <w:pPr>
        <w:spacing w:line="259" w:lineRule="auto"/>
        <w:jc w:val="left"/>
        <w:rPr>
          <w:rFonts w:cstheme="minorBidi"/>
          <w:i/>
          <w:iCs w:val="0"/>
          <w:color w:val="455F51" w:themeColor="text2"/>
          <w:sz w:val="18"/>
          <w:szCs w:val="18"/>
          <w:lang w:val="en-CA"/>
        </w:rPr>
      </w:pPr>
      <w:r>
        <w:br w:type="page"/>
      </w:r>
    </w:p>
    <w:p w:rsidRPr="006F491D" w:rsidR="00E104FA" w:rsidP="006F491D" w:rsidRDefault="02852A8F" w14:paraId="68138C45" w14:textId="1E864DBF">
      <w:pPr>
        <w:pStyle w:val="Heading1"/>
        <w:numPr>
          <w:ilvl w:val="0"/>
          <w:numId w:val="0"/>
        </w:numPr>
        <w:ind w:left="360" w:hanging="360"/>
        <w:rPr>
          <w:lang w:val="en-CA"/>
        </w:rPr>
      </w:pPr>
      <w:bookmarkStart w:name="_Ref130812218" w:id="422"/>
      <w:bookmarkStart w:name="_Toc131499219" w:id="423"/>
      <w:r w:rsidRPr="4782E530">
        <w:rPr>
          <w:lang w:val="en-CA"/>
        </w:rPr>
        <w:lastRenderedPageBreak/>
        <w:t>Appendix 3: Costs</w:t>
      </w:r>
      <w:bookmarkEnd w:id="422"/>
      <w:bookmarkEnd w:id="423"/>
    </w:p>
    <w:p w:rsidRPr="004D6145" w:rsidR="004D6145" w:rsidP="004D6145" w:rsidRDefault="004D6145" w14:paraId="1F40F1F5" w14:textId="6C8D8ADE">
      <w:pPr>
        <w:rPr>
          <w:lang w:val="en-CA"/>
        </w:rPr>
      </w:pPr>
      <w:r>
        <w:rPr>
          <w:lang w:val="en-CA"/>
        </w:rPr>
        <w:t>These cost breakdowns contain before-tax prices.</w:t>
      </w:r>
    </w:p>
    <w:p w:rsidRPr="00E26FAA" w:rsidR="00E26FAA" w:rsidP="00E26FAA" w:rsidRDefault="71D8A513" w14:paraId="323DB544" w14:textId="7AD55FC2">
      <w:pPr>
        <w:pStyle w:val="Heading2"/>
        <w:numPr>
          <w:ilvl w:val="1"/>
          <w:numId w:val="0"/>
        </w:numPr>
        <w:ind w:left="360" w:hanging="360"/>
      </w:pPr>
      <w:bookmarkStart w:name="_Toc131499220" w:id="424"/>
      <w:r>
        <w:t>Research and Development Costs</w:t>
      </w:r>
      <w:bookmarkEnd w:id="424"/>
    </w:p>
    <w:p w:rsidR="00130FFE" w:rsidP="00130FFE" w:rsidRDefault="00130FFE" w14:paraId="2E198BE7" w14:textId="493E6988">
      <w:pPr>
        <w:pStyle w:val="Caption"/>
        <w:keepNext/>
      </w:pPr>
      <w:bookmarkStart w:name="_Toc131498372" w:id="425"/>
      <w:r>
        <w:t xml:space="preserve">Table </w:t>
      </w:r>
      <w:r>
        <w:fldChar w:fldCharType="begin"/>
      </w:r>
      <w:r>
        <w:instrText>SEQ Table \* ARABIC</w:instrText>
      </w:r>
      <w:r>
        <w:fldChar w:fldCharType="separate"/>
      </w:r>
      <w:r w:rsidR="003133FB">
        <w:rPr>
          <w:noProof/>
        </w:rPr>
        <w:t>7</w:t>
      </w:r>
      <w:r>
        <w:fldChar w:fldCharType="end"/>
      </w:r>
      <w:r>
        <w:t xml:space="preserve"> - Components ordered for research and development </w:t>
      </w:r>
      <w:r w:rsidR="00750694">
        <w:t>purposes.</w:t>
      </w:r>
      <w:bookmarkEnd w:id="425"/>
    </w:p>
    <w:tbl>
      <w:tblPr>
        <w:tblStyle w:val="GridTable2-Accent1"/>
        <w:tblW w:w="8874" w:type="dxa"/>
        <w:tblLook w:val="04A0" w:firstRow="1" w:lastRow="0" w:firstColumn="1" w:lastColumn="0" w:noHBand="0" w:noVBand="1"/>
      </w:tblPr>
      <w:tblGrid>
        <w:gridCol w:w="4590"/>
        <w:gridCol w:w="2430"/>
        <w:gridCol w:w="1854"/>
      </w:tblGrid>
      <w:tr w:rsidRPr="00E419CB" w:rsidR="00D74AD3" w:rsidTr="00D74AD3" w14:paraId="64729DD8" w14:textId="77777777">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E419CB" w:rsidP="00E419CB" w:rsidRDefault="00E419CB" w14:paraId="768DE094" w14:textId="77777777">
            <w:pPr>
              <w:spacing w:line="240" w:lineRule="auto"/>
              <w:rPr>
                <w:rFonts w:ascii="Calibri" w:hAnsi="Calibri" w:eastAsia="Times New Roman" w:cs="Calibri"/>
                <w:color w:val="000000"/>
                <w:sz w:val="22"/>
                <w:szCs w:val="22"/>
              </w:rPr>
            </w:pPr>
            <w:r w:rsidRPr="00E419CB">
              <w:rPr>
                <w:rFonts w:ascii="Calibri" w:hAnsi="Calibri" w:eastAsia="Times New Roman" w:cs="Calibri"/>
                <w:color w:val="000000"/>
                <w:sz w:val="22"/>
                <w:szCs w:val="22"/>
              </w:rPr>
              <w:t>Item</w:t>
            </w:r>
          </w:p>
        </w:tc>
        <w:tc>
          <w:tcPr>
            <w:tcW w:w="2430" w:type="dxa"/>
            <w:hideMark/>
          </w:tcPr>
          <w:p w:rsidRPr="00E419CB" w:rsidR="00E419CB" w:rsidP="00E419CB" w:rsidRDefault="00E419CB" w14:paraId="3BED7312" w14:textId="77777777">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Source</w:t>
            </w:r>
          </w:p>
        </w:tc>
        <w:tc>
          <w:tcPr>
            <w:tcW w:w="1854" w:type="dxa"/>
            <w:hideMark/>
          </w:tcPr>
          <w:p w:rsidRPr="00E419CB" w:rsidR="00E419CB" w:rsidP="00E419CB" w:rsidRDefault="00E419CB" w14:paraId="1F644332" w14:textId="77777777">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Price</w:t>
            </w:r>
          </w:p>
        </w:tc>
      </w:tr>
      <w:tr w:rsidRPr="00E419CB" w:rsidR="00D74AD3" w:rsidTr="00D74AD3" w14:paraId="09131C5B"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tcPr>
          <w:p w:rsidRPr="00E419CB" w:rsidR="00E419CB" w:rsidP="00E419CB" w:rsidRDefault="00C32A06" w14:paraId="0440DB5C" w14:textId="7A66BA16">
            <w:pPr>
              <w:spacing w:line="240" w:lineRule="auto"/>
              <w:jc w:val="left"/>
              <w:rPr>
                <w:rFonts w:ascii="Calibri" w:hAnsi="Calibri" w:eastAsia="Times New Roman" w:cs="Calibri"/>
                <w:color w:val="000000"/>
                <w:sz w:val="22"/>
                <w:szCs w:val="22"/>
              </w:rPr>
            </w:pPr>
            <w:r>
              <w:rPr>
                <w:rFonts w:ascii="Calibri" w:hAnsi="Calibri" w:eastAsia="Times New Roman" w:cs="Calibri"/>
                <w:color w:val="000000"/>
                <w:sz w:val="22"/>
                <w:szCs w:val="22"/>
              </w:rPr>
              <w:t>DC Brushless Motor</w:t>
            </w:r>
          </w:p>
        </w:tc>
        <w:tc>
          <w:tcPr>
            <w:tcW w:w="2430" w:type="dxa"/>
          </w:tcPr>
          <w:p w:rsidRPr="00E419CB" w:rsidR="00E419CB" w:rsidP="00E419CB" w:rsidRDefault="0014723B" w14:paraId="472C0BF9" w14:textId="0FED7B71">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563C1"/>
                <w:sz w:val="22"/>
                <w:szCs w:val="22"/>
                <w:u w:val="single"/>
              </w:rPr>
            </w:pPr>
            <w:hyperlink w:history="1" r:id="rId103">
              <w:r w:rsidR="00DA08E9">
                <w:rPr>
                  <w:rStyle w:val="Hyperlink"/>
                  <w:rFonts w:ascii="Calibri" w:hAnsi="Calibri" w:cs="Calibri"/>
                  <w:sz w:val="22"/>
                  <w:szCs w:val="22"/>
                </w:rPr>
                <w:t>BC-Robotics.com</w:t>
              </w:r>
            </w:hyperlink>
          </w:p>
        </w:tc>
        <w:tc>
          <w:tcPr>
            <w:tcW w:w="1854" w:type="dxa"/>
          </w:tcPr>
          <w:p w:rsidRPr="00E419CB" w:rsidR="00E419CB" w:rsidP="00E419CB" w:rsidRDefault="00DA08E9" w14:paraId="7FD42818" w14:textId="2BECDA30">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Pr>
                <w:rFonts w:ascii="Calibri" w:hAnsi="Calibri" w:eastAsia="Times New Roman" w:cs="Calibri"/>
                <w:color w:val="000000"/>
                <w:sz w:val="22"/>
                <w:szCs w:val="22"/>
              </w:rPr>
              <w:t>$1.95</w:t>
            </w:r>
          </w:p>
        </w:tc>
      </w:tr>
      <w:tr w:rsidRPr="00E419CB" w:rsidR="00195F31" w:rsidTr="00D74AD3" w14:paraId="07634889"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tcPr>
          <w:p w:rsidR="00195F31" w:rsidP="00195F31" w:rsidRDefault="00195F31" w14:paraId="1678D45B" w14:textId="743F1EE0">
            <w:pPr>
              <w:spacing w:line="240" w:lineRule="auto"/>
              <w:jc w:val="left"/>
              <w:rPr>
                <w:rFonts w:ascii="Calibri" w:hAnsi="Calibri" w:eastAsia="Times New Roman" w:cs="Calibri"/>
                <w:color w:val="000000"/>
                <w:sz w:val="22"/>
                <w:szCs w:val="22"/>
              </w:rPr>
            </w:pPr>
            <w:r>
              <w:rPr>
                <w:rFonts w:ascii="Calibri" w:hAnsi="Calibri" w:eastAsia="Times New Roman" w:cs="Calibri"/>
                <w:color w:val="000000"/>
                <w:sz w:val="22"/>
                <w:szCs w:val="22"/>
              </w:rPr>
              <w:t>DC Brushless Motor</w:t>
            </w:r>
          </w:p>
        </w:tc>
        <w:tc>
          <w:tcPr>
            <w:tcW w:w="2430" w:type="dxa"/>
          </w:tcPr>
          <w:p w:rsidR="00195F31" w:rsidP="00195F31" w:rsidRDefault="0014723B" w14:paraId="34777117" w14:textId="64360D06">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563C1"/>
                <w:sz w:val="22"/>
                <w:szCs w:val="22"/>
                <w:u w:val="single"/>
              </w:rPr>
            </w:pPr>
            <w:hyperlink w:history="1" r:id="rId104">
              <w:r w:rsidR="00195F31">
                <w:rPr>
                  <w:rStyle w:val="Hyperlink"/>
                  <w:rFonts w:ascii="Calibri" w:hAnsi="Calibri" w:cs="Calibri"/>
                  <w:sz w:val="22"/>
                  <w:szCs w:val="22"/>
                </w:rPr>
                <w:t>Amazon.ca</w:t>
              </w:r>
            </w:hyperlink>
          </w:p>
        </w:tc>
        <w:tc>
          <w:tcPr>
            <w:tcW w:w="1854" w:type="dxa"/>
          </w:tcPr>
          <w:p w:rsidR="00195F31" w:rsidP="00195F31" w:rsidRDefault="00195F31" w14:paraId="653A4483" w14:textId="69B11BD4">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Pr>
                <w:rFonts w:ascii="Calibri" w:hAnsi="Calibri" w:eastAsia="Times New Roman" w:cs="Calibri"/>
                <w:color w:val="000000"/>
                <w:sz w:val="22"/>
                <w:szCs w:val="22"/>
              </w:rPr>
              <w:t>$23.53</w:t>
            </w:r>
          </w:p>
        </w:tc>
      </w:tr>
      <w:tr w:rsidRPr="00E419CB" w:rsidR="00D74AD3" w:rsidTr="00D74AD3" w14:paraId="60F67257"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D337772"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Motor driver</w:t>
            </w:r>
          </w:p>
        </w:tc>
        <w:tc>
          <w:tcPr>
            <w:tcW w:w="2430" w:type="dxa"/>
            <w:hideMark/>
          </w:tcPr>
          <w:p w:rsidRPr="00E419CB" w:rsidR="00195F31" w:rsidP="00195F31" w:rsidRDefault="0014723B" w14:paraId="7A7A2694"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w:anchor="description" r:id="rId105">
              <w:r w:rsidRPr="00E419CB" w:rsidR="00195F31">
                <w:rPr>
                  <w:rFonts w:ascii="Calibri" w:hAnsi="Calibri" w:eastAsia="Times New Roman" w:cs="Calibri"/>
                  <w:color w:val="0563C1"/>
                  <w:sz w:val="22"/>
                  <w:szCs w:val="22"/>
                  <w:u w:val="single"/>
                </w:rPr>
                <w:t>TexasInstrument.com</w:t>
              </w:r>
            </w:hyperlink>
          </w:p>
        </w:tc>
        <w:tc>
          <w:tcPr>
            <w:tcW w:w="1854" w:type="dxa"/>
            <w:hideMark/>
          </w:tcPr>
          <w:p w:rsidRPr="00E419CB" w:rsidR="00195F31" w:rsidP="00195F31" w:rsidRDefault="00195F31" w14:paraId="3B26F79F"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$54.53 </w:t>
            </w:r>
          </w:p>
        </w:tc>
      </w:tr>
      <w:tr w:rsidRPr="00E419CB" w:rsidR="0022126C" w:rsidTr="00D74AD3" w14:paraId="0EB0C936"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tcPr>
          <w:p w:rsidRPr="00E419CB" w:rsidR="0022126C" w:rsidP="00195F31" w:rsidRDefault="0022126C" w14:paraId="6F2CC1BB" w14:textId="15B3328B">
            <w:pPr>
              <w:spacing w:line="240" w:lineRule="auto"/>
              <w:jc w:val="left"/>
              <w:rPr>
                <w:rFonts w:ascii="Calibri" w:hAnsi="Calibri" w:eastAsia="Times New Roman" w:cs="Calibri"/>
                <w:color w:val="000000"/>
                <w:sz w:val="22"/>
                <w:szCs w:val="22"/>
              </w:rPr>
            </w:pPr>
            <w:r>
              <w:rPr>
                <w:rFonts w:ascii="Calibri" w:hAnsi="Calibri" w:eastAsia="Times New Roman" w:cs="Calibri"/>
                <w:color w:val="000000"/>
                <w:sz w:val="22"/>
                <w:szCs w:val="22"/>
              </w:rPr>
              <w:t>Motor Driver</w:t>
            </w:r>
          </w:p>
        </w:tc>
        <w:tc>
          <w:tcPr>
            <w:tcW w:w="2430" w:type="dxa"/>
          </w:tcPr>
          <w:p w:rsidRPr="0022126C" w:rsidR="0022126C" w:rsidP="0022126C" w:rsidRDefault="0014723B" w14:paraId="231127DC" w14:textId="00B3E616">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563C1"/>
                <w:sz w:val="22"/>
                <w:szCs w:val="22"/>
                <w:u w:val="single"/>
              </w:rPr>
            </w:pPr>
            <w:hyperlink w:history="1" r:id="rId106">
              <w:r w:rsidR="0022126C">
                <w:rPr>
                  <w:rStyle w:val="Hyperlink"/>
                  <w:rFonts w:ascii="Calibri" w:hAnsi="Calibri" w:cs="Calibri"/>
                  <w:sz w:val="22"/>
                  <w:szCs w:val="22"/>
                </w:rPr>
                <w:t>BC-Robotics.com</w:t>
              </w:r>
            </w:hyperlink>
          </w:p>
        </w:tc>
        <w:tc>
          <w:tcPr>
            <w:tcW w:w="1854" w:type="dxa"/>
          </w:tcPr>
          <w:p w:rsidRPr="00E419CB" w:rsidR="0022126C" w:rsidP="00195F31" w:rsidRDefault="0022126C" w14:paraId="6432DF63" w14:textId="58CE931C">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Pr>
                <w:rFonts w:ascii="Calibri" w:hAnsi="Calibri" w:eastAsia="Times New Roman" w:cs="Calibri"/>
                <w:color w:val="000000"/>
                <w:sz w:val="22"/>
                <w:szCs w:val="22"/>
              </w:rPr>
              <w:t>$</w:t>
            </w:r>
            <w:r w:rsidR="00AB53BE">
              <w:rPr>
                <w:rFonts w:ascii="Calibri" w:hAnsi="Calibri" w:eastAsia="Times New Roman" w:cs="Calibri"/>
                <w:color w:val="000000"/>
                <w:sz w:val="22"/>
                <w:szCs w:val="22"/>
              </w:rPr>
              <w:t>9.99</w:t>
            </w:r>
          </w:p>
        </w:tc>
      </w:tr>
      <w:tr w:rsidRPr="00E419CB" w:rsidR="00D74AD3" w:rsidTr="00D74AD3" w14:paraId="1B83088C"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698D5CCD"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MC3479 Accelerometer</w:t>
            </w:r>
          </w:p>
        </w:tc>
        <w:tc>
          <w:tcPr>
            <w:tcW w:w="2430" w:type="dxa"/>
            <w:hideMark/>
          </w:tcPr>
          <w:p w:rsidRPr="00E419CB" w:rsidR="00195F31" w:rsidP="00195F31" w:rsidRDefault="0014723B" w14:paraId="6F2E2592"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07">
              <w:r w:rsidRPr="00E419CB" w:rsidR="00195F31">
                <w:rPr>
                  <w:rFonts w:ascii="Calibri" w:hAnsi="Calibri" w:eastAsia="Times New Roman" w:cs="Calibri"/>
                  <w:color w:val="0563C1"/>
                  <w:sz w:val="22"/>
                  <w:szCs w:val="22"/>
                  <w:u w:val="single"/>
                </w:rPr>
                <w:t>Digikey.ca</w:t>
              </w:r>
            </w:hyperlink>
          </w:p>
        </w:tc>
        <w:tc>
          <w:tcPr>
            <w:tcW w:w="1854" w:type="dxa"/>
            <w:hideMark/>
          </w:tcPr>
          <w:p w:rsidRPr="00E419CB" w:rsidR="00195F31" w:rsidP="00195F31" w:rsidRDefault="00195F31" w14:paraId="586450F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$21.47 </w:t>
            </w:r>
          </w:p>
        </w:tc>
      </w:tr>
      <w:tr w:rsidRPr="00E419CB" w:rsidR="0022126C" w:rsidTr="00D74AD3" w14:paraId="413CDDBB"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0CEB9D28"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MSP430 </w:t>
            </w:r>
            <w:proofErr w:type="spellStart"/>
            <w:r w:rsidRPr="00E419CB">
              <w:rPr>
                <w:rFonts w:ascii="Calibri" w:hAnsi="Calibri" w:eastAsia="Times New Roman" w:cs="Calibri"/>
                <w:color w:val="000000"/>
                <w:sz w:val="22"/>
                <w:szCs w:val="22"/>
              </w:rPr>
              <w:t>LaunchPad</w:t>
            </w:r>
            <w:proofErr w:type="spellEnd"/>
            <w:r w:rsidRPr="00E419CB">
              <w:rPr>
                <w:rFonts w:ascii="Calibri" w:hAnsi="Calibri" w:eastAsia="Times New Roman" w:cs="Calibri"/>
                <w:color w:val="000000"/>
                <w:sz w:val="22"/>
                <w:szCs w:val="22"/>
              </w:rPr>
              <w:t xml:space="preserve"> MCU</w:t>
            </w:r>
          </w:p>
        </w:tc>
        <w:tc>
          <w:tcPr>
            <w:tcW w:w="2430" w:type="dxa"/>
            <w:hideMark/>
          </w:tcPr>
          <w:p w:rsidRPr="00E419CB" w:rsidR="00195F31" w:rsidP="00195F31" w:rsidRDefault="0014723B" w14:paraId="45F8C72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08">
              <w:r w:rsidRPr="00E419CB" w:rsidR="00195F31">
                <w:rPr>
                  <w:rFonts w:ascii="Calibri" w:hAnsi="Calibri" w:eastAsia="Times New Roman" w:cs="Calibri"/>
                  <w:color w:val="0563C1"/>
                  <w:sz w:val="22"/>
                  <w:szCs w:val="22"/>
                  <w:u w:val="single"/>
                </w:rPr>
                <w:t>Digikey.ca</w:t>
              </w:r>
            </w:hyperlink>
          </w:p>
        </w:tc>
        <w:tc>
          <w:tcPr>
            <w:tcW w:w="1854" w:type="dxa"/>
            <w:hideMark/>
          </w:tcPr>
          <w:p w:rsidRPr="00E419CB" w:rsidR="00195F31" w:rsidP="00195F31" w:rsidRDefault="00195F31" w14:paraId="73FCB872"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$22.94 </w:t>
            </w:r>
          </w:p>
        </w:tc>
      </w:tr>
      <w:tr w:rsidRPr="00E419CB" w:rsidR="00EC77B8" w:rsidTr="00D74AD3" w14:paraId="74C38470"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tcPr>
          <w:p w:rsidRPr="00E419CB" w:rsidR="00EC77B8" w:rsidP="00195F31" w:rsidRDefault="00EC77B8" w14:paraId="5D1F2ADC" w14:textId="54F1F387">
            <w:pPr>
              <w:spacing w:line="240" w:lineRule="auto"/>
              <w:jc w:val="left"/>
              <w:rPr>
                <w:rFonts w:ascii="Calibri" w:hAnsi="Calibri" w:eastAsia="Times New Roman" w:cs="Calibri"/>
                <w:color w:val="000000"/>
                <w:sz w:val="22"/>
                <w:szCs w:val="22"/>
              </w:rPr>
            </w:pPr>
            <w:r>
              <w:rPr>
                <w:rFonts w:ascii="Calibri" w:hAnsi="Calibri" w:eastAsia="Times New Roman" w:cs="Calibri"/>
                <w:color w:val="000000"/>
                <w:sz w:val="22"/>
                <w:szCs w:val="22"/>
              </w:rPr>
              <w:t>Arduino Uno</w:t>
            </w:r>
          </w:p>
        </w:tc>
        <w:tc>
          <w:tcPr>
            <w:tcW w:w="2430" w:type="dxa"/>
          </w:tcPr>
          <w:p w:rsidRPr="00EC77B8" w:rsidR="00EC77B8" w:rsidP="00195F31" w:rsidRDefault="0014723B" w14:paraId="0FBC2286" w14:textId="3EF12869">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563C1"/>
                <w:sz w:val="22"/>
                <w:szCs w:val="22"/>
                <w:u w:val="single"/>
              </w:rPr>
            </w:pPr>
            <w:hyperlink w:history="1" r:id="rId109">
              <w:r w:rsidR="00EC77B8">
                <w:rPr>
                  <w:rStyle w:val="Hyperlink"/>
                  <w:rFonts w:ascii="Calibri" w:hAnsi="Calibri" w:cs="Calibri"/>
                  <w:sz w:val="22"/>
                  <w:szCs w:val="22"/>
                </w:rPr>
                <w:t>Amazon.ca</w:t>
              </w:r>
            </w:hyperlink>
          </w:p>
        </w:tc>
        <w:tc>
          <w:tcPr>
            <w:tcW w:w="1854" w:type="dxa"/>
          </w:tcPr>
          <w:p w:rsidRPr="00E419CB" w:rsidR="00EC77B8" w:rsidP="00195F31" w:rsidRDefault="00EC77B8" w14:paraId="3F853809" w14:textId="1AD9C4F3">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Pr>
                <w:rFonts w:ascii="Calibri" w:hAnsi="Calibri" w:eastAsia="Times New Roman" w:cs="Calibri"/>
                <w:color w:val="000000"/>
                <w:sz w:val="22"/>
                <w:szCs w:val="22"/>
              </w:rPr>
              <w:t>$23.99</w:t>
            </w:r>
          </w:p>
        </w:tc>
      </w:tr>
      <w:tr w:rsidRPr="00E419CB" w:rsidR="00EC77B8" w:rsidTr="00D74AD3" w14:paraId="3F86D4AB"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57133390"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Differential Gears 64T, 17T, 21T, 26T, 29T</w:t>
            </w:r>
          </w:p>
        </w:tc>
        <w:tc>
          <w:tcPr>
            <w:tcW w:w="2430" w:type="dxa"/>
            <w:hideMark/>
          </w:tcPr>
          <w:p w:rsidRPr="00E419CB" w:rsidR="00195F31" w:rsidP="00195F31" w:rsidRDefault="0014723B" w14:paraId="16ADF2F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0">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2A4F4E98"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$16.29 </w:t>
            </w:r>
          </w:p>
        </w:tc>
      </w:tr>
      <w:tr w:rsidRPr="00E419CB" w:rsidR="0022126C" w:rsidTr="00D74AD3" w14:paraId="39E8E493"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299677C"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5mm Motor shaft</w:t>
            </w:r>
          </w:p>
        </w:tc>
        <w:tc>
          <w:tcPr>
            <w:tcW w:w="2430" w:type="dxa"/>
            <w:hideMark/>
          </w:tcPr>
          <w:p w:rsidRPr="00E419CB" w:rsidR="00195F31" w:rsidP="00195F31" w:rsidRDefault="0014723B" w14:paraId="4223BED6"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11">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705CF9D2"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$8.54 </w:t>
            </w:r>
          </w:p>
        </w:tc>
      </w:tr>
      <w:tr w:rsidRPr="00E419CB" w:rsidR="00EC77B8" w:rsidTr="00D74AD3" w14:paraId="4907C7A7"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695BBD6"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3mm Motor shaft</w:t>
            </w:r>
          </w:p>
        </w:tc>
        <w:tc>
          <w:tcPr>
            <w:tcW w:w="2430" w:type="dxa"/>
            <w:hideMark/>
          </w:tcPr>
          <w:p w:rsidRPr="00E419CB" w:rsidR="00195F31" w:rsidP="00195F31" w:rsidRDefault="0014723B" w14:paraId="2953D1D1"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2">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0FA506EF"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$7.59 </w:t>
            </w:r>
          </w:p>
        </w:tc>
      </w:tr>
      <w:tr w:rsidRPr="00E419CB" w:rsidR="0022126C" w:rsidTr="00D74AD3" w14:paraId="61899EB9"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A8340C9"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3mm to 5mm Shaft coupler</w:t>
            </w:r>
          </w:p>
        </w:tc>
        <w:tc>
          <w:tcPr>
            <w:tcW w:w="2430" w:type="dxa"/>
            <w:hideMark/>
          </w:tcPr>
          <w:p w:rsidRPr="00E419CB" w:rsidR="00195F31" w:rsidP="00195F31" w:rsidRDefault="0014723B" w14:paraId="2859472C"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13">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040C28E5"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$11.99 </w:t>
            </w:r>
          </w:p>
        </w:tc>
      </w:tr>
      <w:tr w:rsidRPr="00E419CB" w:rsidR="00EC77B8" w:rsidTr="00D74AD3" w14:paraId="498972F9"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779B0E9F"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2mm to 3mm Shaft coupler</w:t>
            </w:r>
          </w:p>
        </w:tc>
        <w:tc>
          <w:tcPr>
            <w:tcW w:w="2430" w:type="dxa"/>
            <w:hideMark/>
          </w:tcPr>
          <w:p w:rsidRPr="00E419CB" w:rsidR="00195F31" w:rsidP="00195F31" w:rsidRDefault="0014723B" w14:paraId="128CEDCA"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4">
              <w:proofErr w:type="spellStart"/>
              <w:r w:rsidRPr="00E419CB" w:rsidR="00195F31">
                <w:rPr>
                  <w:rFonts w:ascii="Calibri" w:hAnsi="Calibri" w:eastAsia="Times New Roman" w:cs="Calibri"/>
                  <w:color w:val="0563C1"/>
                  <w:sz w:val="22"/>
                  <w:szCs w:val="22"/>
                  <w:u w:val="single"/>
                </w:rPr>
                <w:t>BCRobotics</w:t>
              </w:r>
              <w:proofErr w:type="spellEnd"/>
            </w:hyperlink>
          </w:p>
        </w:tc>
        <w:tc>
          <w:tcPr>
            <w:tcW w:w="1854" w:type="dxa"/>
            <w:hideMark/>
          </w:tcPr>
          <w:p w:rsidRPr="00E419CB" w:rsidR="00195F31" w:rsidP="00195F31" w:rsidRDefault="00195F31" w14:paraId="438B13F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$3.95 </w:t>
            </w:r>
          </w:p>
        </w:tc>
      </w:tr>
      <w:tr w:rsidRPr="00E419CB" w:rsidR="0022126C" w:rsidTr="00D74AD3" w14:paraId="70F05F0E"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90C938C"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Shaft collar 8mm</w:t>
            </w:r>
          </w:p>
        </w:tc>
        <w:tc>
          <w:tcPr>
            <w:tcW w:w="2430" w:type="dxa"/>
            <w:hideMark/>
          </w:tcPr>
          <w:p w:rsidRPr="00E419CB" w:rsidR="00195F31" w:rsidP="00195F31" w:rsidRDefault="0014723B" w14:paraId="32853A93"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15">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3C24F5A4"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$9.99 </w:t>
            </w:r>
          </w:p>
        </w:tc>
      </w:tr>
      <w:tr w:rsidRPr="00E419CB" w:rsidR="00EC77B8" w:rsidTr="00D74AD3" w14:paraId="3B65744D"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507B8B0E"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625-2rs Ball Bearings (x4)</w:t>
            </w:r>
          </w:p>
        </w:tc>
        <w:tc>
          <w:tcPr>
            <w:tcW w:w="2430" w:type="dxa"/>
            <w:hideMark/>
          </w:tcPr>
          <w:p w:rsidRPr="00E419CB" w:rsidR="00195F31" w:rsidP="00195F31" w:rsidRDefault="0014723B" w14:paraId="2E927260"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6">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433AA1FE"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$16.03 </w:t>
            </w:r>
          </w:p>
        </w:tc>
      </w:tr>
      <w:tr w:rsidRPr="00E419CB" w:rsidR="0022126C" w:rsidTr="00D74AD3" w14:paraId="234E3952"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E2B7E72"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Linear shaft 12mm x 150 mm (x2)</w:t>
            </w:r>
          </w:p>
        </w:tc>
        <w:tc>
          <w:tcPr>
            <w:tcW w:w="2430" w:type="dxa"/>
            <w:hideMark/>
          </w:tcPr>
          <w:p w:rsidRPr="00E419CB" w:rsidR="00195F31" w:rsidP="00195F31" w:rsidRDefault="0014723B" w14:paraId="259EB86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17">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55150ADA"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$14.99 </w:t>
            </w:r>
          </w:p>
        </w:tc>
      </w:tr>
      <w:tr w:rsidRPr="00E419CB" w:rsidR="00EC77B8" w:rsidTr="00D74AD3" w14:paraId="73C41214"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0AF9B664"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Linear shaft 12 mm bearing PIL (x2)</w:t>
            </w:r>
          </w:p>
        </w:tc>
        <w:tc>
          <w:tcPr>
            <w:tcW w:w="2430" w:type="dxa"/>
            <w:hideMark/>
          </w:tcPr>
          <w:p w:rsidRPr="00E419CB" w:rsidR="00195F31" w:rsidP="00195F31" w:rsidRDefault="0014723B" w14:paraId="28D6C544"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8">
              <w:r w:rsidRPr="00E419CB" w:rsidR="00195F31">
                <w:rPr>
                  <w:rFonts w:ascii="Calibri" w:hAnsi="Calibri" w:eastAsia="Times New Roman" w:cs="Calibri"/>
                  <w:color w:val="0563C1"/>
                  <w:sz w:val="22"/>
                  <w:szCs w:val="22"/>
                  <w:u w:val="single"/>
                </w:rPr>
                <w:t>Digikey.ca</w:t>
              </w:r>
            </w:hyperlink>
          </w:p>
        </w:tc>
        <w:tc>
          <w:tcPr>
            <w:tcW w:w="1854" w:type="dxa"/>
            <w:hideMark/>
          </w:tcPr>
          <w:p w:rsidRPr="00E419CB" w:rsidR="00195F31" w:rsidP="00195F31" w:rsidRDefault="00195F31" w14:paraId="525A7840"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$18.74 </w:t>
            </w:r>
          </w:p>
        </w:tc>
      </w:tr>
      <w:tr w:rsidRPr="00E419CB" w:rsidR="0022126C" w:rsidTr="00D74AD3" w14:paraId="5159C389"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3F67982"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Linear shaft 12mm clamp</w:t>
            </w:r>
          </w:p>
        </w:tc>
        <w:tc>
          <w:tcPr>
            <w:tcW w:w="2430" w:type="dxa"/>
            <w:hideMark/>
          </w:tcPr>
          <w:p w:rsidRPr="00E419CB" w:rsidR="00195F31" w:rsidP="00195F31" w:rsidRDefault="0014723B" w14:paraId="61A04DF6"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19">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5DDBB91F"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$17.49 </w:t>
            </w:r>
          </w:p>
        </w:tc>
      </w:tr>
      <w:tr w:rsidRPr="00E419CB" w:rsidR="00EC77B8" w:rsidTr="00D74AD3" w14:paraId="77B6FBCE"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7BAF4079"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Stiff springs (x4)</w:t>
            </w:r>
          </w:p>
        </w:tc>
        <w:tc>
          <w:tcPr>
            <w:tcW w:w="2430" w:type="dxa"/>
            <w:hideMark/>
          </w:tcPr>
          <w:p w:rsidRPr="00E419CB" w:rsidR="00195F31" w:rsidP="00195F31" w:rsidRDefault="0014723B" w14:paraId="0D495CC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0">
              <w:r w:rsidRPr="00E419CB" w:rsidR="00195F31">
                <w:rPr>
                  <w:rFonts w:ascii="Calibri" w:hAnsi="Calibri" w:eastAsia="Times New Roman" w:cs="Calibri"/>
                  <w:color w:val="0563C1"/>
                  <w:sz w:val="22"/>
                  <w:szCs w:val="22"/>
                  <w:u w:val="single"/>
                </w:rPr>
                <w:t>Amazon.ca </w:t>
              </w:r>
            </w:hyperlink>
          </w:p>
        </w:tc>
        <w:tc>
          <w:tcPr>
            <w:tcW w:w="1854" w:type="dxa"/>
            <w:hideMark/>
          </w:tcPr>
          <w:p w:rsidRPr="00E419CB" w:rsidR="00195F31" w:rsidP="00195F31" w:rsidRDefault="00195F31" w14:paraId="527899F4"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$43.66 </w:t>
            </w:r>
          </w:p>
        </w:tc>
      </w:tr>
      <w:tr w:rsidRPr="00E419CB" w:rsidR="0022126C" w:rsidTr="00D74AD3" w14:paraId="5BE28FED"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1E709B1"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Melamine surface</w:t>
            </w:r>
          </w:p>
        </w:tc>
        <w:tc>
          <w:tcPr>
            <w:tcW w:w="2430" w:type="dxa"/>
            <w:hideMark/>
          </w:tcPr>
          <w:p w:rsidRPr="00E419CB" w:rsidR="00195F31" w:rsidP="00195F31" w:rsidRDefault="0014723B" w14:paraId="576BAEE1"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21">
              <w:r w:rsidRPr="00E419CB" w:rsidR="00195F31">
                <w:rPr>
                  <w:rFonts w:ascii="Calibri" w:hAnsi="Calibri" w:eastAsia="Times New Roman" w:cs="Calibri"/>
                  <w:color w:val="0563C1"/>
                  <w:sz w:val="22"/>
                  <w:szCs w:val="22"/>
                  <w:u w:val="single"/>
                </w:rPr>
                <w:t>Homedepot.ca</w:t>
              </w:r>
            </w:hyperlink>
          </w:p>
        </w:tc>
        <w:tc>
          <w:tcPr>
            <w:tcW w:w="1854" w:type="dxa"/>
            <w:hideMark/>
          </w:tcPr>
          <w:p w:rsidRPr="00E419CB" w:rsidR="00195F31" w:rsidP="00195F31" w:rsidRDefault="00195F31" w14:paraId="5920D6F0"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$26.75 </w:t>
            </w:r>
          </w:p>
        </w:tc>
      </w:tr>
      <w:tr w:rsidRPr="00E419CB" w:rsidR="00EC77B8" w:rsidTr="00D74AD3" w14:paraId="27C0FCD8"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1DB84FAA"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Knotty Pine Board 2x3x8</w:t>
            </w:r>
          </w:p>
        </w:tc>
        <w:tc>
          <w:tcPr>
            <w:tcW w:w="2430" w:type="dxa"/>
            <w:hideMark/>
          </w:tcPr>
          <w:p w:rsidRPr="00E419CB" w:rsidR="00195F31" w:rsidP="00195F31" w:rsidRDefault="0014723B" w14:paraId="42D4FB0F"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2">
              <w:r w:rsidRPr="00E419CB" w:rsidR="00195F31">
                <w:rPr>
                  <w:rFonts w:ascii="Calibri" w:hAnsi="Calibri" w:eastAsia="Times New Roman" w:cs="Calibri"/>
                  <w:color w:val="0563C1"/>
                  <w:sz w:val="22"/>
                  <w:szCs w:val="22"/>
                  <w:u w:val="single"/>
                </w:rPr>
                <w:t>Homedepot.ca</w:t>
              </w:r>
            </w:hyperlink>
          </w:p>
        </w:tc>
        <w:tc>
          <w:tcPr>
            <w:tcW w:w="1854" w:type="dxa"/>
            <w:hideMark/>
          </w:tcPr>
          <w:p w:rsidRPr="00E419CB" w:rsidR="00195F31" w:rsidP="00195F31" w:rsidRDefault="00195F31" w14:paraId="7FB0412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$16.98 </w:t>
            </w:r>
          </w:p>
        </w:tc>
      </w:tr>
      <w:tr w:rsidRPr="00E419CB" w:rsidR="0022126C" w:rsidTr="00D74AD3" w14:paraId="1A4AB59B"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1B0A570" w14:textId="5ECE14EE">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5/16-18 Nylon Insert Nut (x</w:t>
            </w:r>
            <w:r>
              <w:rPr>
                <w:rFonts w:ascii="Calibri" w:hAnsi="Calibri" w:eastAsia="Times New Roman" w:cs="Calibri"/>
                <w:color w:val="000000"/>
                <w:sz w:val="22"/>
                <w:szCs w:val="22"/>
              </w:rPr>
              <w:t>3</w:t>
            </w:r>
            <w:r w:rsidRPr="00E419CB">
              <w:rPr>
                <w:rFonts w:ascii="Calibri" w:hAnsi="Calibri" w:eastAsia="Times New Roman" w:cs="Calibri"/>
                <w:color w:val="000000"/>
                <w:sz w:val="22"/>
                <w:szCs w:val="22"/>
              </w:rPr>
              <w:t>)</w:t>
            </w:r>
          </w:p>
        </w:tc>
        <w:tc>
          <w:tcPr>
            <w:tcW w:w="2430" w:type="dxa"/>
            <w:hideMark/>
          </w:tcPr>
          <w:p w:rsidRPr="00E419CB" w:rsidR="00195F31" w:rsidP="00195F31" w:rsidRDefault="00195F31" w14:paraId="60C791A7" w14:textId="77777777">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Ottawa Fastener Supply</w:t>
            </w:r>
          </w:p>
        </w:tc>
        <w:tc>
          <w:tcPr>
            <w:tcW w:w="1854" w:type="dxa"/>
            <w:hideMark/>
          </w:tcPr>
          <w:p w:rsidRPr="00E419CB" w:rsidR="00195F31" w:rsidP="00195F31" w:rsidRDefault="00195F31" w14:paraId="632B96F2" w14:textId="6E048FFE">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$0.</w:t>
            </w:r>
            <w:r>
              <w:rPr>
                <w:rFonts w:ascii="Calibri" w:hAnsi="Calibri" w:eastAsia="Times New Roman" w:cs="Calibri"/>
                <w:color w:val="000000"/>
                <w:sz w:val="22"/>
                <w:szCs w:val="22"/>
              </w:rPr>
              <w:t>48</w:t>
            </w:r>
          </w:p>
        </w:tc>
      </w:tr>
      <w:tr w:rsidRPr="00E419CB" w:rsidR="00EC77B8" w:rsidTr="00D74AD3" w14:paraId="7B4A5C90"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F25C02B" w14:textId="312C94C6">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5/16 X 2 Tap Bolts (x</w:t>
            </w:r>
            <w:r>
              <w:rPr>
                <w:rFonts w:ascii="Calibri" w:hAnsi="Calibri" w:eastAsia="Times New Roman" w:cs="Calibri"/>
                <w:color w:val="000000"/>
                <w:sz w:val="22"/>
                <w:szCs w:val="22"/>
              </w:rPr>
              <w:t>3</w:t>
            </w:r>
            <w:r w:rsidRPr="00E419CB">
              <w:rPr>
                <w:rFonts w:ascii="Calibri" w:hAnsi="Calibri" w:eastAsia="Times New Roman" w:cs="Calibri"/>
                <w:color w:val="000000"/>
                <w:sz w:val="22"/>
                <w:szCs w:val="22"/>
              </w:rPr>
              <w:t>)</w:t>
            </w:r>
          </w:p>
        </w:tc>
        <w:tc>
          <w:tcPr>
            <w:tcW w:w="2430" w:type="dxa"/>
            <w:hideMark/>
          </w:tcPr>
          <w:p w:rsidRPr="00E419CB" w:rsidR="00195F31" w:rsidP="00195F31" w:rsidRDefault="00195F31" w14:paraId="264A08B1" w14:textId="77777777">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Ottawa Fastener Supply</w:t>
            </w:r>
          </w:p>
        </w:tc>
        <w:tc>
          <w:tcPr>
            <w:tcW w:w="1854" w:type="dxa"/>
            <w:hideMark/>
          </w:tcPr>
          <w:p w:rsidRPr="00E419CB" w:rsidR="00195F31" w:rsidP="00195F31" w:rsidRDefault="00195F31" w14:paraId="013C2454" w14:textId="4FF7109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w:t>
            </w:r>
            <w:r>
              <w:rPr>
                <w:rFonts w:ascii="Calibri" w:hAnsi="Calibri" w:eastAsia="Times New Roman" w:cs="Calibri"/>
                <w:color w:val="000000"/>
                <w:sz w:val="22"/>
                <w:szCs w:val="22"/>
              </w:rPr>
              <w:t>2.10</w:t>
            </w:r>
          </w:p>
        </w:tc>
      </w:tr>
      <w:tr w:rsidRPr="00E419CB" w:rsidR="0022126C" w:rsidTr="00D74AD3" w14:paraId="09513E0E"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6ECE0D67"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A2 M5x16 Phillips Head Screw (x8)</w:t>
            </w:r>
          </w:p>
        </w:tc>
        <w:tc>
          <w:tcPr>
            <w:tcW w:w="2430" w:type="dxa"/>
            <w:hideMark/>
          </w:tcPr>
          <w:p w:rsidRPr="00E419CB" w:rsidR="00195F31" w:rsidP="00195F31" w:rsidRDefault="00195F31" w14:paraId="71E50EFE" w14:textId="77777777">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Ottawa Fastener Supply</w:t>
            </w:r>
          </w:p>
        </w:tc>
        <w:tc>
          <w:tcPr>
            <w:tcW w:w="1854" w:type="dxa"/>
            <w:hideMark/>
          </w:tcPr>
          <w:p w:rsidRPr="00E419CB" w:rsidR="00195F31" w:rsidP="00195F31" w:rsidRDefault="00195F31" w14:paraId="7B7D19BC" w14:textId="152EBCE0">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w:t>
            </w:r>
            <w:r>
              <w:rPr>
                <w:rFonts w:ascii="Calibri" w:hAnsi="Calibri" w:eastAsia="Times New Roman" w:cs="Calibri"/>
                <w:color w:val="000000"/>
                <w:sz w:val="22"/>
                <w:szCs w:val="22"/>
              </w:rPr>
              <w:t>1.76</w:t>
            </w:r>
          </w:p>
        </w:tc>
      </w:tr>
      <w:tr w:rsidRPr="00E419CB" w:rsidR="00EC77B8" w:rsidTr="00D74AD3" w14:paraId="2F6AE56E"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0CC66333"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#12 1 ¼” Sharp Point screw (Pack of 8)</w:t>
            </w:r>
          </w:p>
        </w:tc>
        <w:tc>
          <w:tcPr>
            <w:tcW w:w="2430" w:type="dxa"/>
            <w:hideMark/>
          </w:tcPr>
          <w:p w:rsidRPr="00E419CB" w:rsidR="00195F31" w:rsidP="00195F31" w:rsidRDefault="00195F31" w14:paraId="31D85346" w14:textId="77777777">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Ottawa Fastener Supply</w:t>
            </w:r>
          </w:p>
        </w:tc>
        <w:tc>
          <w:tcPr>
            <w:tcW w:w="1854" w:type="dxa"/>
            <w:hideMark/>
          </w:tcPr>
          <w:p w:rsidRPr="00E419CB" w:rsidR="00195F31" w:rsidP="00195F31" w:rsidRDefault="00195F31" w14:paraId="52FF83AA"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$3.79 </w:t>
            </w:r>
          </w:p>
        </w:tc>
      </w:tr>
      <w:tr w:rsidRPr="00E419CB" w:rsidR="0022126C" w:rsidTr="00D74AD3" w14:paraId="09475827"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2F06A2E"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Incubator</w:t>
            </w:r>
          </w:p>
        </w:tc>
        <w:tc>
          <w:tcPr>
            <w:tcW w:w="2430" w:type="dxa"/>
            <w:hideMark/>
          </w:tcPr>
          <w:p w:rsidRPr="00E419CB" w:rsidR="00195F31" w:rsidP="00195F31" w:rsidRDefault="00195F31" w14:paraId="4C26298C"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Provided by lab</w:t>
            </w:r>
          </w:p>
        </w:tc>
        <w:tc>
          <w:tcPr>
            <w:tcW w:w="1854" w:type="dxa"/>
            <w:hideMark/>
          </w:tcPr>
          <w:p w:rsidRPr="00E419CB" w:rsidR="00195F31" w:rsidP="00195F31" w:rsidRDefault="00195F31" w14:paraId="6F14BA98"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$0 </w:t>
            </w:r>
          </w:p>
        </w:tc>
      </w:tr>
      <w:tr w:rsidRPr="00E419CB" w:rsidR="00EC77B8" w:rsidTr="00D74AD3" w14:paraId="01F91702"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110D7842"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Raspberry Pi 4, 4GB</w:t>
            </w:r>
          </w:p>
        </w:tc>
        <w:tc>
          <w:tcPr>
            <w:tcW w:w="2430" w:type="dxa"/>
            <w:hideMark/>
          </w:tcPr>
          <w:p w:rsidRPr="00E419CB" w:rsidR="00195F31" w:rsidP="00195F31" w:rsidRDefault="0014723B" w14:paraId="4CCB364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3">
              <w:r w:rsidRPr="00E419CB" w:rsidR="00195F31">
                <w:rPr>
                  <w:rFonts w:ascii="Calibri" w:hAnsi="Calibri" w:eastAsia="Times New Roman" w:cs="Calibri"/>
                  <w:color w:val="0563C1"/>
                  <w:sz w:val="22"/>
                  <w:szCs w:val="22"/>
                  <w:u w:val="single"/>
                </w:rPr>
                <w:t>Digikey.ca</w:t>
              </w:r>
            </w:hyperlink>
          </w:p>
        </w:tc>
        <w:tc>
          <w:tcPr>
            <w:tcW w:w="1854" w:type="dxa"/>
            <w:hideMark/>
          </w:tcPr>
          <w:p w:rsidRPr="00E419CB" w:rsidR="00195F31" w:rsidP="00195F31" w:rsidRDefault="00195F31" w14:paraId="2AEDDB0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$80.95 </w:t>
            </w:r>
          </w:p>
        </w:tc>
      </w:tr>
      <w:tr w:rsidRPr="00E419CB" w:rsidR="0022126C" w:rsidTr="00D74AD3" w14:paraId="1D4FB0EE"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BF44B51"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Temperature &amp; Humidity sensor</w:t>
            </w:r>
          </w:p>
        </w:tc>
        <w:tc>
          <w:tcPr>
            <w:tcW w:w="2430" w:type="dxa"/>
            <w:hideMark/>
          </w:tcPr>
          <w:p w:rsidRPr="00E419CB" w:rsidR="00195F31" w:rsidP="00195F31" w:rsidRDefault="0014723B" w14:paraId="75FA46FB"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24">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1D81F2E3"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$16 </w:t>
            </w:r>
          </w:p>
        </w:tc>
      </w:tr>
      <w:tr w:rsidRPr="00E419CB" w:rsidR="00195F31" w:rsidTr="00D74AD3" w14:paraId="156BCCC3"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DB4227B"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Mitutoyo 543-789 </w:t>
            </w:r>
            <w:proofErr w:type="spellStart"/>
            <w:r w:rsidRPr="00E419CB">
              <w:rPr>
                <w:rFonts w:ascii="Calibri" w:hAnsi="Calibri" w:eastAsia="Times New Roman" w:cs="Calibri"/>
                <w:color w:val="000000"/>
                <w:sz w:val="22"/>
                <w:szCs w:val="22"/>
              </w:rPr>
              <w:t>Digimatic</w:t>
            </w:r>
            <w:proofErr w:type="spellEnd"/>
            <w:r w:rsidRPr="00E419CB">
              <w:rPr>
                <w:rFonts w:ascii="Calibri" w:hAnsi="Calibri" w:eastAsia="Times New Roman" w:cs="Calibri"/>
                <w:color w:val="000000"/>
                <w:sz w:val="22"/>
                <w:szCs w:val="22"/>
              </w:rPr>
              <w:t xml:space="preserve"> Indicator</w:t>
            </w:r>
          </w:p>
        </w:tc>
        <w:tc>
          <w:tcPr>
            <w:tcW w:w="2430" w:type="dxa"/>
            <w:hideMark/>
          </w:tcPr>
          <w:p w:rsidRPr="00E419CB" w:rsidR="00195F31" w:rsidP="00195F31" w:rsidRDefault="0014723B" w14:paraId="129BA78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5">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787757AF"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$264.43 </w:t>
            </w:r>
          </w:p>
        </w:tc>
      </w:tr>
      <w:tr w:rsidRPr="00E419CB" w:rsidR="0022126C" w:rsidTr="00D74AD3" w14:paraId="5F1F11AE"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639B15CD"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Mitutoyo SPC Connecting Cable</w:t>
            </w:r>
          </w:p>
        </w:tc>
        <w:tc>
          <w:tcPr>
            <w:tcW w:w="2430" w:type="dxa"/>
            <w:hideMark/>
          </w:tcPr>
          <w:p w:rsidRPr="00E419CB" w:rsidR="00195F31" w:rsidP="00195F31" w:rsidRDefault="0014723B" w14:paraId="4FA045D1"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26">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52A355CA"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$72.58 </w:t>
            </w:r>
          </w:p>
        </w:tc>
      </w:tr>
      <w:tr w:rsidRPr="00E419CB" w:rsidR="00195F31" w:rsidTr="00D74AD3" w14:paraId="45BE7135"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5F61E3F"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IR Sensor Module</w:t>
            </w:r>
          </w:p>
        </w:tc>
        <w:tc>
          <w:tcPr>
            <w:tcW w:w="2430" w:type="dxa"/>
            <w:hideMark/>
          </w:tcPr>
          <w:p w:rsidRPr="00E419CB" w:rsidR="00195F31" w:rsidP="00195F31" w:rsidRDefault="0014723B" w14:paraId="0DF32F28"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7">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4564C3F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$10.89 </w:t>
            </w:r>
          </w:p>
        </w:tc>
      </w:tr>
      <w:tr w:rsidRPr="00E419CB" w:rsidR="0022126C" w:rsidTr="00D74AD3" w14:paraId="1018272B"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609EAFA"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Indicator Holder</w:t>
            </w:r>
          </w:p>
        </w:tc>
        <w:tc>
          <w:tcPr>
            <w:tcW w:w="2430" w:type="dxa"/>
            <w:hideMark/>
          </w:tcPr>
          <w:p w:rsidRPr="00E419CB" w:rsidR="00195F31" w:rsidP="00195F31" w:rsidRDefault="0014723B" w14:paraId="358841CD"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28">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47512C2A"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$30.00 </w:t>
            </w:r>
          </w:p>
        </w:tc>
      </w:tr>
      <w:tr w:rsidRPr="00E419CB" w:rsidR="00195F31" w:rsidTr="00D74AD3" w14:paraId="7F358732"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tcPr>
          <w:p w:rsidRPr="00E419CB" w:rsidR="00195F31" w:rsidP="00195F31" w:rsidRDefault="00195F31" w14:paraId="0BEC15BD" w14:textId="77777777">
            <w:pPr>
              <w:spacing w:line="240" w:lineRule="auto"/>
              <w:jc w:val="left"/>
              <w:rPr>
                <w:rFonts w:ascii="Calibri" w:hAnsi="Calibri" w:eastAsia="Times New Roman" w:cs="Calibri"/>
                <w:color w:val="000000"/>
                <w:sz w:val="22"/>
                <w:szCs w:val="22"/>
              </w:rPr>
            </w:pPr>
          </w:p>
        </w:tc>
        <w:tc>
          <w:tcPr>
            <w:tcW w:w="2430" w:type="dxa"/>
          </w:tcPr>
          <w:p w:rsidRPr="00D73B46" w:rsidR="00195F31" w:rsidP="00195F31" w:rsidRDefault="00195F31" w14:paraId="7B0AB19F" w14:textId="0BDB67BC">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563C1"/>
                <w:sz w:val="22"/>
                <w:szCs w:val="22"/>
              </w:rPr>
            </w:pPr>
            <w:r w:rsidRPr="00D73B46">
              <w:rPr>
                <w:rFonts w:ascii="Calibri" w:hAnsi="Calibri" w:eastAsia="Times New Roman" w:cs="Calibri"/>
                <w:b/>
                <w:bCs/>
                <w:sz w:val="22"/>
                <w:szCs w:val="22"/>
              </w:rPr>
              <w:t>TOTAL</w:t>
            </w:r>
          </w:p>
        </w:tc>
        <w:tc>
          <w:tcPr>
            <w:tcW w:w="1854" w:type="dxa"/>
          </w:tcPr>
          <w:p w:rsidRPr="00D74AD3" w:rsidR="00195F31" w:rsidP="00195F31" w:rsidRDefault="00E26FAA" w14:paraId="644D2947" w14:textId="23CC5953">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sz w:val="22"/>
                <w:szCs w:val="22"/>
              </w:rPr>
            </w:pPr>
            <w:r w:rsidRPr="00D74AD3">
              <w:rPr>
                <w:rFonts w:ascii="Calibri" w:hAnsi="Calibri" w:eastAsia="Times New Roman" w:cs="Calibri"/>
                <w:b/>
                <w:bCs/>
                <w:color w:val="000000"/>
                <w:sz w:val="22"/>
                <w:szCs w:val="22"/>
              </w:rPr>
              <w:fldChar w:fldCharType="begin"/>
            </w:r>
            <w:r w:rsidRPr="00D74AD3">
              <w:rPr>
                <w:rFonts w:ascii="Calibri" w:hAnsi="Calibri" w:eastAsia="Times New Roman" w:cs="Calibri"/>
                <w:b/>
                <w:bCs/>
                <w:color w:val="000000"/>
                <w:sz w:val="22"/>
                <w:szCs w:val="22"/>
              </w:rPr>
              <w:instrText xml:space="preserve"> =SUM(ABOVE) </w:instrText>
            </w:r>
            <w:r w:rsidRPr="00D74AD3">
              <w:rPr>
                <w:rFonts w:ascii="Calibri" w:hAnsi="Calibri" w:eastAsia="Times New Roman" w:cs="Calibri"/>
                <w:b/>
                <w:bCs/>
                <w:color w:val="000000"/>
                <w:sz w:val="22"/>
                <w:szCs w:val="22"/>
              </w:rPr>
              <w:fldChar w:fldCharType="separate"/>
            </w:r>
            <w:r w:rsidRPr="00D74AD3">
              <w:rPr>
                <w:rFonts w:ascii="Calibri" w:hAnsi="Calibri" w:eastAsia="Times New Roman" w:cs="Calibri"/>
                <w:b/>
                <w:bCs/>
                <w:noProof/>
                <w:color w:val="000000"/>
                <w:sz w:val="22"/>
                <w:szCs w:val="22"/>
              </w:rPr>
              <w:t>$854.37</w:t>
            </w:r>
            <w:r w:rsidRPr="00D74AD3">
              <w:rPr>
                <w:rFonts w:ascii="Calibri" w:hAnsi="Calibri" w:eastAsia="Times New Roman" w:cs="Calibri"/>
                <w:b/>
                <w:bCs/>
                <w:color w:val="000000"/>
                <w:sz w:val="22"/>
                <w:szCs w:val="22"/>
              </w:rPr>
              <w:fldChar w:fldCharType="end"/>
            </w:r>
          </w:p>
        </w:tc>
      </w:tr>
    </w:tbl>
    <w:p w:rsidR="00E104FA" w:rsidP="00E104FA" w:rsidRDefault="00E104FA" w14:paraId="7DF25FA7" w14:textId="77777777">
      <w:pPr>
        <w:rPr>
          <w:lang w:val="en-CA"/>
        </w:rPr>
      </w:pPr>
    </w:p>
    <w:p w:rsidR="00110EA1" w:rsidP="00E104FA" w:rsidRDefault="00110EA1" w14:paraId="4EA0BF8D" w14:textId="77777777">
      <w:pPr>
        <w:rPr>
          <w:lang w:val="en-CA"/>
        </w:rPr>
      </w:pPr>
    </w:p>
    <w:p w:rsidR="00E26FAA" w:rsidP="00E26FAA" w:rsidRDefault="33F4E05F" w14:paraId="0ACADC0C" w14:textId="49001FBD">
      <w:pPr>
        <w:pStyle w:val="Heading2"/>
        <w:numPr>
          <w:ilvl w:val="1"/>
          <w:numId w:val="0"/>
        </w:numPr>
        <w:ind w:left="360" w:hanging="360"/>
      </w:pPr>
      <w:bookmarkStart w:name="_Toc131499221" w:id="426"/>
      <w:r>
        <w:lastRenderedPageBreak/>
        <w:t>Additional Table Costs</w:t>
      </w:r>
      <w:bookmarkEnd w:id="426"/>
    </w:p>
    <w:p w:rsidR="00130FFE" w:rsidP="00130FFE" w:rsidRDefault="00130FFE" w14:paraId="008FCF8B" w14:textId="202AF7B8">
      <w:pPr>
        <w:pStyle w:val="Caption"/>
        <w:keepNext/>
      </w:pPr>
      <w:bookmarkStart w:name="_Toc131498373" w:id="427"/>
      <w:r>
        <w:t xml:space="preserve">Table </w:t>
      </w:r>
      <w:r>
        <w:fldChar w:fldCharType="begin"/>
      </w:r>
      <w:r>
        <w:instrText>SEQ Table \* ARABIC</w:instrText>
      </w:r>
      <w:r>
        <w:fldChar w:fldCharType="separate"/>
      </w:r>
      <w:r w:rsidR="003133FB">
        <w:rPr>
          <w:noProof/>
        </w:rPr>
        <w:t>8</w:t>
      </w:r>
      <w:r>
        <w:fldChar w:fldCharType="end"/>
      </w:r>
      <w:r>
        <w:t xml:space="preserve"> - Components needed to build additional table for </w:t>
      </w:r>
      <w:proofErr w:type="gramStart"/>
      <w:r>
        <w:t>system</w:t>
      </w:r>
      <w:bookmarkEnd w:id="427"/>
      <w:proofErr w:type="gramEnd"/>
    </w:p>
    <w:tbl>
      <w:tblPr>
        <w:tblStyle w:val="GridTable2-Accent1"/>
        <w:tblW w:w="8940" w:type="dxa"/>
        <w:tblLook w:val="04A0" w:firstRow="1" w:lastRow="0" w:firstColumn="1" w:lastColumn="0" w:noHBand="0" w:noVBand="1"/>
      </w:tblPr>
      <w:tblGrid>
        <w:gridCol w:w="4590"/>
        <w:gridCol w:w="2430"/>
        <w:gridCol w:w="1920"/>
      </w:tblGrid>
      <w:tr w:rsidRPr="0042234E" w:rsidR="0042234E" w:rsidTr="0042234E" w14:paraId="235FF71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7F94AA5" w14:textId="77777777">
            <w:pPr>
              <w:spacing w:line="240" w:lineRule="auto"/>
              <w:rPr>
                <w:rFonts w:ascii="Calibri" w:hAnsi="Calibri" w:eastAsia="Times New Roman" w:cs="Calibri"/>
                <w:color w:val="000000"/>
                <w:sz w:val="22"/>
                <w:szCs w:val="22"/>
              </w:rPr>
            </w:pPr>
            <w:r w:rsidRPr="0042234E">
              <w:rPr>
                <w:rFonts w:ascii="Calibri" w:hAnsi="Calibri" w:eastAsia="Times New Roman" w:cs="Calibri"/>
                <w:color w:val="000000"/>
                <w:sz w:val="22"/>
                <w:szCs w:val="22"/>
              </w:rPr>
              <w:t>Item</w:t>
            </w:r>
          </w:p>
        </w:tc>
        <w:tc>
          <w:tcPr>
            <w:tcW w:w="2430" w:type="dxa"/>
            <w:hideMark/>
          </w:tcPr>
          <w:p w:rsidRPr="0042234E" w:rsidR="0042234E" w:rsidP="0042234E" w:rsidRDefault="0042234E" w14:paraId="51B16273" w14:textId="77777777">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Source</w:t>
            </w:r>
          </w:p>
        </w:tc>
        <w:tc>
          <w:tcPr>
            <w:tcW w:w="1920" w:type="dxa"/>
            <w:noWrap/>
            <w:hideMark/>
          </w:tcPr>
          <w:p w:rsidRPr="0042234E" w:rsidR="0042234E" w:rsidP="0042234E" w:rsidRDefault="0042234E" w14:paraId="1D1AACB2" w14:textId="77777777">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Price </w:t>
            </w:r>
          </w:p>
        </w:tc>
      </w:tr>
      <w:tr w:rsidRPr="0042234E" w:rsidR="0042234E" w:rsidTr="0042234E" w14:paraId="5BD860E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3397F432"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DC Brushless motor</w:t>
            </w:r>
          </w:p>
        </w:tc>
        <w:tc>
          <w:tcPr>
            <w:tcW w:w="2430" w:type="dxa"/>
            <w:hideMark/>
          </w:tcPr>
          <w:p w:rsidRPr="0042234E" w:rsidR="0042234E" w:rsidP="0042234E" w:rsidRDefault="0014723B" w14:paraId="677FE1C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29">
              <w:r w:rsidRPr="0042234E" w:rsidR="0042234E">
                <w:rPr>
                  <w:rFonts w:ascii="Calibri" w:hAnsi="Calibri" w:eastAsia="Times New Roman" w:cs="Calibri"/>
                  <w:color w:val="0563C1"/>
                  <w:sz w:val="22"/>
                  <w:szCs w:val="22"/>
                  <w:u w:val="single"/>
                </w:rPr>
                <w:t>BC-Robotics.com</w:t>
              </w:r>
            </w:hyperlink>
          </w:p>
        </w:tc>
        <w:tc>
          <w:tcPr>
            <w:tcW w:w="1920" w:type="dxa"/>
            <w:hideMark/>
          </w:tcPr>
          <w:p w:rsidRPr="0042234E" w:rsidR="0042234E" w:rsidP="00D74AD3" w:rsidRDefault="0042234E" w14:paraId="3005714D" w14:textId="5C5B5D94">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$1.95 </w:t>
            </w:r>
          </w:p>
        </w:tc>
      </w:tr>
      <w:tr w:rsidRPr="0042234E" w:rsidR="0042234E" w:rsidTr="0042234E" w14:paraId="3639BE49"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70B48A7"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Motor driver</w:t>
            </w:r>
          </w:p>
        </w:tc>
        <w:tc>
          <w:tcPr>
            <w:tcW w:w="2430" w:type="dxa"/>
            <w:hideMark/>
          </w:tcPr>
          <w:p w:rsidRPr="0042234E" w:rsidR="0042234E" w:rsidP="0042234E" w:rsidRDefault="0014723B" w14:paraId="26EEFF5E"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30">
              <w:r w:rsidRPr="0042234E" w:rsidR="0042234E">
                <w:rPr>
                  <w:rFonts w:ascii="Calibri" w:hAnsi="Calibri" w:eastAsia="Times New Roman" w:cs="Calibri"/>
                  <w:color w:val="0563C1"/>
                  <w:sz w:val="22"/>
                  <w:szCs w:val="22"/>
                  <w:u w:val="single"/>
                </w:rPr>
                <w:t>BC-Robotics.com</w:t>
              </w:r>
            </w:hyperlink>
          </w:p>
        </w:tc>
        <w:tc>
          <w:tcPr>
            <w:tcW w:w="1920" w:type="dxa"/>
            <w:hideMark/>
          </w:tcPr>
          <w:p w:rsidRPr="0042234E" w:rsidR="0042234E" w:rsidP="00D74AD3" w:rsidRDefault="0042234E" w14:paraId="39C784AD" w14:textId="3821E66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$9.99 </w:t>
            </w:r>
          </w:p>
        </w:tc>
      </w:tr>
      <w:tr w:rsidRPr="0042234E" w:rsidR="0042234E" w:rsidTr="0042234E" w14:paraId="0BBAEA1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noWrap/>
            <w:hideMark/>
          </w:tcPr>
          <w:p w:rsidRPr="0042234E" w:rsidR="0042234E" w:rsidP="0042234E" w:rsidRDefault="0042234E" w14:paraId="6045BD66"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Arduino</w:t>
            </w:r>
          </w:p>
        </w:tc>
        <w:tc>
          <w:tcPr>
            <w:tcW w:w="2430" w:type="dxa"/>
            <w:noWrap/>
            <w:hideMark/>
          </w:tcPr>
          <w:p w:rsidRPr="0042234E" w:rsidR="0042234E" w:rsidP="0042234E" w:rsidRDefault="0014723B" w14:paraId="6E7FEBD0" w14:textId="77777777">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1">
              <w:r w:rsidRPr="0042234E" w:rsidR="0042234E">
                <w:rPr>
                  <w:rFonts w:ascii="Calibri" w:hAnsi="Calibri" w:eastAsia="Times New Roman" w:cs="Calibri"/>
                  <w:color w:val="0563C1"/>
                  <w:sz w:val="22"/>
                  <w:szCs w:val="22"/>
                  <w:u w:val="single"/>
                </w:rPr>
                <w:t>Amazon.ca</w:t>
              </w:r>
            </w:hyperlink>
          </w:p>
        </w:tc>
        <w:tc>
          <w:tcPr>
            <w:tcW w:w="1920" w:type="dxa"/>
            <w:noWrap/>
            <w:hideMark/>
          </w:tcPr>
          <w:p w:rsidRPr="0042234E" w:rsidR="0042234E" w:rsidP="00D74AD3" w:rsidRDefault="0042234E" w14:paraId="3C866AC5" w14:textId="0791165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$23.99 </w:t>
            </w:r>
          </w:p>
        </w:tc>
      </w:tr>
      <w:tr w:rsidRPr="0042234E" w:rsidR="0042234E" w:rsidTr="0042234E" w14:paraId="0678C369"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CB39574"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Differential Gears 64T, 17T, 21T, 26T, 29T</w:t>
            </w:r>
          </w:p>
        </w:tc>
        <w:tc>
          <w:tcPr>
            <w:tcW w:w="2430" w:type="dxa"/>
            <w:hideMark/>
          </w:tcPr>
          <w:p w:rsidRPr="0042234E" w:rsidR="0042234E" w:rsidP="0042234E" w:rsidRDefault="0014723B" w14:paraId="30794AD9"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32">
              <w:r w:rsidRPr="0042234E" w:rsidR="0042234E">
                <w:rPr>
                  <w:rFonts w:ascii="Calibri" w:hAnsi="Calibri" w:eastAsia="Times New Roman" w:cs="Calibri"/>
                  <w:color w:val="0563C1"/>
                  <w:sz w:val="22"/>
                  <w:szCs w:val="22"/>
                  <w:u w:val="single"/>
                </w:rPr>
                <w:t>Amazon.ca</w:t>
              </w:r>
            </w:hyperlink>
          </w:p>
        </w:tc>
        <w:tc>
          <w:tcPr>
            <w:tcW w:w="1920" w:type="dxa"/>
            <w:hideMark/>
          </w:tcPr>
          <w:p w:rsidRPr="0042234E" w:rsidR="0042234E" w:rsidP="00D74AD3" w:rsidRDefault="0042234E" w14:paraId="38393A27" w14:textId="641323C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$16.29 </w:t>
            </w:r>
          </w:p>
        </w:tc>
      </w:tr>
      <w:tr w:rsidRPr="0042234E" w:rsidR="0042234E" w:rsidTr="0042234E" w14:paraId="7C02676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61ED536E"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2mm to 3mm Shaft coupler</w:t>
            </w:r>
          </w:p>
        </w:tc>
        <w:tc>
          <w:tcPr>
            <w:tcW w:w="2430" w:type="dxa"/>
            <w:hideMark/>
          </w:tcPr>
          <w:p w:rsidRPr="0042234E" w:rsidR="0042234E" w:rsidP="0042234E" w:rsidRDefault="0014723B" w14:paraId="68A69D51"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3">
              <w:proofErr w:type="spellStart"/>
              <w:r w:rsidRPr="0042234E" w:rsidR="0042234E">
                <w:rPr>
                  <w:rFonts w:ascii="Calibri" w:hAnsi="Calibri" w:eastAsia="Times New Roman" w:cs="Calibri"/>
                  <w:color w:val="0563C1"/>
                  <w:sz w:val="22"/>
                  <w:szCs w:val="22"/>
                  <w:u w:val="single"/>
                </w:rPr>
                <w:t>BCRobotics</w:t>
              </w:r>
              <w:proofErr w:type="spellEnd"/>
            </w:hyperlink>
          </w:p>
        </w:tc>
        <w:tc>
          <w:tcPr>
            <w:tcW w:w="1920" w:type="dxa"/>
            <w:hideMark/>
          </w:tcPr>
          <w:p w:rsidRPr="0042234E" w:rsidR="0042234E" w:rsidP="00D74AD3" w:rsidRDefault="0042234E" w14:paraId="5AEE1E04" w14:textId="6FE4CD3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$3.95 </w:t>
            </w:r>
          </w:p>
        </w:tc>
      </w:tr>
      <w:tr w:rsidRPr="0042234E" w:rsidR="0042234E" w:rsidTr="0042234E" w14:paraId="61B77614"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0344CB9C"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Linear shaft 12mm x 150 mm (x2)</w:t>
            </w:r>
          </w:p>
        </w:tc>
        <w:tc>
          <w:tcPr>
            <w:tcW w:w="2430" w:type="dxa"/>
            <w:hideMark/>
          </w:tcPr>
          <w:p w:rsidRPr="0042234E" w:rsidR="0042234E" w:rsidP="0042234E" w:rsidRDefault="0014723B" w14:paraId="0143CB5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34">
              <w:r w:rsidRPr="0042234E" w:rsidR="0042234E">
                <w:rPr>
                  <w:rFonts w:ascii="Calibri" w:hAnsi="Calibri" w:eastAsia="Times New Roman" w:cs="Calibri"/>
                  <w:color w:val="0563C1"/>
                  <w:sz w:val="22"/>
                  <w:szCs w:val="22"/>
                  <w:u w:val="single"/>
                </w:rPr>
                <w:t>Amazon.ca</w:t>
              </w:r>
            </w:hyperlink>
          </w:p>
        </w:tc>
        <w:tc>
          <w:tcPr>
            <w:tcW w:w="1920" w:type="dxa"/>
            <w:hideMark/>
          </w:tcPr>
          <w:p w:rsidRPr="0042234E" w:rsidR="0042234E" w:rsidP="00D74AD3" w:rsidRDefault="0042234E" w14:paraId="20DD37EE" w14:textId="2BDE6ECF">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$14.99 </w:t>
            </w:r>
          </w:p>
        </w:tc>
      </w:tr>
      <w:tr w:rsidRPr="0042234E" w:rsidR="0042234E" w:rsidTr="0042234E" w14:paraId="79C614A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5639B50B"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Linear shaft 12 mm bearing PIL (x2)</w:t>
            </w:r>
          </w:p>
        </w:tc>
        <w:tc>
          <w:tcPr>
            <w:tcW w:w="2430" w:type="dxa"/>
            <w:hideMark/>
          </w:tcPr>
          <w:p w:rsidRPr="0042234E" w:rsidR="0042234E" w:rsidP="0042234E" w:rsidRDefault="0014723B" w14:paraId="7EE34BFF"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5">
              <w:r w:rsidRPr="0042234E" w:rsidR="0042234E">
                <w:rPr>
                  <w:rFonts w:ascii="Calibri" w:hAnsi="Calibri" w:eastAsia="Times New Roman" w:cs="Calibri"/>
                  <w:color w:val="0563C1"/>
                  <w:sz w:val="22"/>
                  <w:szCs w:val="22"/>
                  <w:u w:val="single"/>
                </w:rPr>
                <w:t>Digikey.ca</w:t>
              </w:r>
            </w:hyperlink>
          </w:p>
        </w:tc>
        <w:tc>
          <w:tcPr>
            <w:tcW w:w="1920" w:type="dxa"/>
            <w:hideMark/>
          </w:tcPr>
          <w:p w:rsidRPr="0042234E" w:rsidR="0042234E" w:rsidP="00D74AD3" w:rsidRDefault="0042234E" w14:paraId="70E77024" w14:textId="0F4DC8F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$18.74 </w:t>
            </w:r>
          </w:p>
        </w:tc>
      </w:tr>
      <w:tr w:rsidRPr="0042234E" w:rsidR="0042234E" w:rsidTr="0042234E" w14:paraId="0727A5A0"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3F143DF0"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Linear shaft 12mm clamp</w:t>
            </w:r>
          </w:p>
        </w:tc>
        <w:tc>
          <w:tcPr>
            <w:tcW w:w="2430" w:type="dxa"/>
            <w:hideMark/>
          </w:tcPr>
          <w:p w:rsidRPr="0042234E" w:rsidR="0042234E" w:rsidP="0042234E" w:rsidRDefault="0014723B" w14:paraId="0698FB3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36">
              <w:r w:rsidRPr="0042234E" w:rsidR="0042234E">
                <w:rPr>
                  <w:rFonts w:ascii="Calibri" w:hAnsi="Calibri" w:eastAsia="Times New Roman" w:cs="Calibri"/>
                  <w:color w:val="0563C1"/>
                  <w:sz w:val="22"/>
                  <w:szCs w:val="22"/>
                  <w:u w:val="single"/>
                </w:rPr>
                <w:t>Amazon.ca</w:t>
              </w:r>
            </w:hyperlink>
          </w:p>
        </w:tc>
        <w:tc>
          <w:tcPr>
            <w:tcW w:w="1920" w:type="dxa"/>
            <w:hideMark/>
          </w:tcPr>
          <w:p w:rsidRPr="0042234E" w:rsidR="0042234E" w:rsidP="00D74AD3" w:rsidRDefault="0042234E" w14:paraId="35EAAE26" w14:textId="3623E7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$17.49 </w:t>
            </w:r>
          </w:p>
        </w:tc>
      </w:tr>
      <w:tr w:rsidRPr="0042234E" w:rsidR="0042234E" w:rsidTr="0042234E" w14:paraId="46D8256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70998FC"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Stiff springs (x4)</w:t>
            </w:r>
          </w:p>
        </w:tc>
        <w:tc>
          <w:tcPr>
            <w:tcW w:w="2430" w:type="dxa"/>
            <w:hideMark/>
          </w:tcPr>
          <w:p w:rsidRPr="0042234E" w:rsidR="0042234E" w:rsidP="0042234E" w:rsidRDefault="0014723B" w14:paraId="663EB551"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7">
              <w:r w:rsidRPr="0042234E" w:rsidR="0042234E">
                <w:rPr>
                  <w:rFonts w:ascii="Calibri" w:hAnsi="Calibri" w:eastAsia="Times New Roman" w:cs="Calibri"/>
                  <w:color w:val="0563C1"/>
                  <w:sz w:val="22"/>
                  <w:szCs w:val="22"/>
                  <w:u w:val="single"/>
                </w:rPr>
                <w:t>Amazon.ca </w:t>
              </w:r>
            </w:hyperlink>
          </w:p>
        </w:tc>
        <w:tc>
          <w:tcPr>
            <w:tcW w:w="1920" w:type="dxa"/>
            <w:hideMark/>
          </w:tcPr>
          <w:p w:rsidRPr="0042234E" w:rsidR="0042234E" w:rsidP="00D74AD3" w:rsidRDefault="0042234E" w14:paraId="0EBEBFFE" w14:textId="1A669B5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$43.66 </w:t>
            </w:r>
          </w:p>
        </w:tc>
      </w:tr>
      <w:tr w:rsidRPr="0042234E" w:rsidR="0042234E" w:rsidTr="0042234E" w14:paraId="2F16ECC1"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6D1FA7BF"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Knotty Pine Board 2x3x8</w:t>
            </w:r>
          </w:p>
        </w:tc>
        <w:tc>
          <w:tcPr>
            <w:tcW w:w="2430" w:type="dxa"/>
            <w:hideMark/>
          </w:tcPr>
          <w:p w:rsidRPr="0042234E" w:rsidR="0042234E" w:rsidP="0042234E" w:rsidRDefault="0014723B" w14:paraId="72734797"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38">
              <w:r w:rsidRPr="0042234E" w:rsidR="0042234E">
                <w:rPr>
                  <w:rFonts w:ascii="Calibri" w:hAnsi="Calibri" w:eastAsia="Times New Roman" w:cs="Calibri"/>
                  <w:color w:val="0563C1"/>
                  <w:sz w:val="22"/>
                  <w:szCs w:val="22"/>
                  <w:u w:val="single"/>
                </w:rPr>
                <w:t>Homedepot.ca</w:t>
              </w:r>
            </w:hyperlink>
          </w:p>
        </w:tc>
        <w:tc>
          <w:tcPr>
            <w:tcW w:w="1920" w:type="dxa"/>
            <w:hideMark/>
          </w:tcPr>
          <w:p w:rsidRPr="0042234E" w:rsidR="0042234E" w:rsidP="00D74AD3" w:rsidRDefault="0042234E" w14:paraId="4B8E59C6" w14:textId="6D61C426">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$16.98 </w:t>
            </w:r>
          </w:p>
        </w:tc>
      </w:tr>
      <w:tr w:rsidRPr="0042234E" w:rsidR="0042234E" w:rsidTr="0042234E" w14:paraId="2DEC151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D856A34"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5/16-18 Nylon Insert Nut (x3) ($ 0.16 each)</w:t>
            </w:r>
          </w:p>
        </w:tc>
        <w:tc>
          <w:tcPr>
            <w:tcW w:w="2430" w:type="dxa"/>
            <w:hideMark/>
          </w:tcPr>
          <w:p w:rsidRPr="0042234E" w:rsidR="0042234E" w:rsidP="0042234E" w:rsidRDefault="0042234E" w14:paraId="22480850"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Ottawa Fastener Supply</w:t>
            </w:r>
          </w:p>
        </w:tc>
        <w:tc>
          <w:tcPr>
            <w:tcW w:w="1920" w:type="dxa"/>
            <w:hideMark/>
          </w:tcPr>
          <w:p w:rsidRPr="0042234E" w:rsidR="0042234E" w:rsidP="00D74AD3" w:rsidRDefault="0042234E" w14:paraId="40739A1D" w14:textId="7F597379">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$0.48 </w:t>
            </w:r>
          </w:p>
        </w:tc>
      </w:tr>
      <w:tr w:rsidRPr="0042234E" w:rsidR="0042234E" w:rsidTr="0042234E" w14:paraId="149501CD"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54F1E2EE"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5/16 X 2 Tap Bolts (x3) ($0.70 each)</w:t>
            </w:r>
          </w:p>
        </w:tc>
        <w:tc>
          <w:tcPr>
            <w:tcW w:w="2430" w:type="dxa"/>
            <w:hideMark/>
          </w:tcPr>
          <w:p w:rsidRPr="0042234E" w:rsidR="0042234E" w:rsidP="0042234E" w:rsidRDefault="0042234E" w14:paraId="5E9B9A8D"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Ottawa Fastener Supply</w:t>
            </w:r>
          </w:p>
        </w:tc>
        <w:tc>
          <w:tcPr>
            <w:tcW w:w="1920" w:type="dxa"/>
            <w:hideMark/>
          </w:tcPr>
          <w:p w:rsidRPr="0042234E" w:rsidR="0042234E" w:rsidP="00D74AD3" w:rsidRDefault="0042234E" w14:paraId="1285081D" w14:textId="25AFDD1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$2.10 </w:t>
            </w:r>
          </w:p>
        </w:tc>
      </w:tr>
      <w:tr w:rsidRPr="0042234E" w:rsidR="0042234E" w:rsidTr="0042234E" w14:paraId="6997860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3372D0F8"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A2 M5x16 Phillips Head Screw (x8) ($ 0.22 each)</w:t>
            </w:r>
          </w:p>
        </w:tc>
        <w:tc>
          <w:tcPr>
            <w:tcW w:w="2430" w:type="dxa"/>
            <w:hideMark/>
          </w:tcPr>
          <w:p w:rsidRPr="0042234E" w:rsidR="0042234E" w:rsidP="0042234E" w:rsidRDefault="0042234E" w14:paraId="56C7761C"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Ottawa Fastener Supply</w:t>
            </w:r>
          </w:p>
        </w:tc>
        <w:tc>
          <w:tcPr>
            <w:tcW w:w="1920" w:type="dxa"/>
            <w:hideMark/>
          </w:tcPr>
          <w:p w:rsidRPr="0042234E" w:rsidR="0042234E" w:rsidP="00D74AD3" w:rsidRDefault="0042234E" w14:paraId="3D0AFCF8" w14:textId="66C1D089">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$1.76 </w:t>
            </w:r>
          </w:p>
        </w:tc>
      </w:tr>
      <w:tr w:rsidRPr="0042234E" w:rsidR="0042234E" w:rsidTr="0042234E" w14:paraId="426DCCFB"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74FE2690"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#12 1 ¼” Sharp Point screw (Pack of 8)</w:t>
            </w:r>
          </w:p>
        </w:tc>
        <w:tc>
          <w:tcPr>
            <w:tcW w:w="2430" w:type="dxa"/>
            <w:hideMark/>
          </w:tcPr>
          <w:p w:rsidRPr="0042234E" w:rsidR="0042234E" w:rsidP="0042234E" w:rsidRDefault="0042234E" w14:paraId="551A68F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Ottawa Fastener Supply</w:t>
            </w:r>
          </w:p>
        </w:tc>
        <w:tc>
          <w:tcPr>
            <w:tcW w:w="1920" w:type="dxa"/>
            <w:hideMark/>
          </w:tcPr>
          <w:p w:rsidRPr="0042234E" w:rsidR="0042234E" w:rsidP="00D74AD3" w:rsidRDefault="0042234E" w14:paraId="71396893" w14:textId="346A0A6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$3.79 </w:t>
            </w:r>
          </w:p>
        </w:tc>
      </w:tr>
      <w:tr w:rsidRPr="0042234E" w:rsidR="0042234E" w:rsidTr="0042234E" w14:paraId="6B64B75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095DA383"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Incubator</w:t>
            </w:r>
          </w:p>
        </w:tc>
        <w:tc>
          <w:tcPr>
            <w:tcW w:w="2430" w:type="dxa"/>
            <w:hideMark/>
          </w:tcPr>
          <w:p w:rsidRPr="0042234E" w:rsidR="0042234E" w:rsidP="0042234E" w:rsidRDefault="0042234E" w14:paraId="68568266"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Provided by lab</w:t>
            </w:r>
          </w:p>
        </w:tc>
        <w:tc>
          <w:tcPr>
            <w:tcW w:w="1920" w:type="dxa"/>
            <w:hideMark/>
          </w:tcPr>
          <w:p w:rsidRPr="0042234E" w:rsidR="0042234E" w:rsidP="00D74AD3" w:rsidRDefault="0042234E" w14:paraId="59D56A88" w14:textId="29C8F42D">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w:t>
            </w:r>
            <w:r w:rsidR="00AE693B">
              <w:rPr>
                <w:rFonts w:ascii="Calibri" w:hAnsi="Calibri" w:eastAsia="Times New Roman" w:cs="Calibri"/>
                <w:color w:val="000000"/>
                <w:sz w:val="22"/>
                <w:szCs w:val="22"/>
              </w:rPr>
              <w:t>0</w:t>
            </w:r>
            <w:r w:rsidRPr="0042234E">
              <w:rPr>
                <w:rFonts w:ascii="Calibri" w:hAnsi="Calibri" w:eastAsia="Times New Roman" w:cs="Calibri"/>
                <w:color w:val="000000"/>
                <w:sz w:val="22"/>
                <w:szCs w:val="22"/>
              </w:rPr>
              <w:t xml:space="preserve">  </w:t>
            </w:r>
          </w:p>
        </w:tc>
      </w:tr>
      <w:tr w:rsidRPr="0042234E" w:rsidR="00D74AD3" w:rsidTr="0042234E" w14:paraId="62E7B885"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tcPr>
          <w:p w:rsidRPr="0042234E" w:rsidR="00D74AD3" w:rsidP="0042234E" w:rsidRDefault="00D74AD3" w14:paraId="338FBF44" w14:textId="77777777">
            <w:pPr>
              <w:spacing w:line="240" w:lineRule="auto"/>
              <w:jc w:val="left"/>
              <w:rPr>
                <w:rFonts w:ascii="Calibri" w:hAnsi="Calibri" w:eastAsia="Times New Roman" w:cs="Calibri"/>
                <w:color w:val="000000"/>
                <w:sz w:val="22"/>
                <w:szCs w:val="22"/>
              </w:rPr>
            </w:pPr>
          </w:p>
        </w:tc>
        <w:tc>
          <w:tcPr>
            <w:tcW w:w="2430" w:type="dxa"/>
          </w:tcPr>
          <w:p w:rsidRPr="00D74AD3" w:rsidR="00D74AD3" w:rsidP="0042234E" w:rsidRDefault="00D74AD3" w14:paraId="2CA9623B" w14:textId="78B391F0">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sz w:val="22"/>
                <w:szCs w:val="22"/>
              </w:rPr>
            </w:pPr>
            <w:r w:rsidRPr="00D74AD3">
              <w:rPr>
                <w:rFonts w:ascii="Calibri" w:hAnsi="Calibri" w:eastAsia="Times New Roman" w:cs="Calibri"/>
                <w:b/>
                <w:bCs/>
                <w:color w:val="000000"/>
                <w:sz w:val="22"/>
                <w:szCs w:val="22"/>
              </w:rPr>
              <w:t>TOTAL</w:t>
            </w:r>
          </w:p>
        </w:tc>
        <w:tc>
          <w:tcPr>
            <w:tcW w:w="1920" w:type="dxa"/>
          </w:tcPr>
          <w:p w:rsidRPr="00D74AD3" w:rsidR="00D74AD3" w:rsidP="0042234E" w:rsidRDefault="00AE693B" w14:paraId="792A32B1" w14:textId="0C6F9869">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sz w:val="22"/>
                <w:szCs w:val="22"/>
              </w:rPr>
            </w:pPr>
            <w:r>
              <w:rPr>
                <w:rFonts w:ascii="Calibri" w:hAnsi="Calibri" w:eastAsia="Times New Roman" w:cs="Calibri"/>
                <w:b/>
                <w:bCs/>
                <w:color w:val="000000"/>
                <w:sz w:val="22"/>
                <w:szCs w:val="22"/>
              </w:rPr>
              <w:fldChar w:fldCharType="begin"/>
            </w:r>
            <w:r>
              <w:rPr>
                <w:rFonts w:ascii="Calibri" w:hAnsi="Calibri" w:eastAsia="Times New Roman" w:cs="Calibri"/>
                <w:b/>
                <w:bCs/>
                <w:color w:val="000000"/>
                <w:sz w:val="22"/>
                <w:szCs w:val="22"/>
              </w:rPr>
              <w:instrText xml:space="preserve"> =SUM(ABOVE) </w:instrText>
            </w:r>
            <w:r>
              <w:rPr>
                <w:rFonts w:ascii="Calibri" w:hAnsi="Calibri" w:eastAsia="Times New Roman" w:cs="Calibri"/>
                <w:b/>
                <w:bCs/>
                <w:color w:val="000000"/>
                <w:sz w:val="22"/>
                <w:szCs w:val="22"/>
              </w:rPr>
              <w:fldChar w:fldCharType="separate"/>
            </w:r>
            <w:r>
              <w:rPr>
                <w:rFonts w:ascii="Calibri" w:hAnsi="Calibri" w:eastAsia="Times New Roman" w:cs="Calibri"/>
                <w:b/>
                <w:bCs/>
                <w:noProof/>
                <w:color w:val="000000"/>
                <w:sz w:val="22"/>
                <w:szCs w:val="22"/>
              </w:rPr>
              <w:t>$176.16</w:t>
            </w:r>
            <w:r>
              <w:rPr>
                <w:rFonts w:ascii="Calibri" w:hAnsi="Calibri" w:eastAsia="Times New Roman" w:cs="Calibri"/>
                <w:b/>
                <w:bCs/>
                <w:color w:val="000000"/>
                <w:sz w:val="22"/>
                <w:szCs w:val="22"/>
              </w:rPr>
              <w:fldChar w:fldCharType="end"/>
            </w:r>
          </w:p>
        </w:tc>
      </w:tr>
    </w:tbl>
    <w:p w:rsidR="00E34290" w:rsidP="006F491D" w:rsidRDefault="00E34290" w14:paraId="47BD1ACB" w14:textId="77777777">
      <w:bookmarkStart w:name="_Toc119591494" w:id="428"/>
      <w:bookmarkStart w:name="_Toc121507662" w:id="429"/>
    </w:p>
    <w:p w:rsidR="00E34290" w:rsidRDefault="00E34290" w14:paraId="3A8E5522" w14:textId="77777777">
      <w:pPr>
        <w:spacing w:line="259" w:lineRule="auto"/>
        <w:jc w:val="left"/>
        <w:rPr>
          <w:rFonts w:eastAsiaTheme="majorEastAsia" w:cstheme="majorBidi"/>
          <w:bCs/>
          <w:color w:val="3E762A" w:themeColor="accent1" w:themeShade="BF"/>
          <w:sz w:val="32"/>
        </w:rPr>
      </w:pPr>
      <w:r>
        <w:br w:type="page"/>
      </w:r>
    </w:p>
    <w:p w:rsidR="00040314" w:rsidP="0006538F" w:rsidRDefault="29E252D4" w14:paraId="58E512D4" w14:textId="3CB9AF7E">
      <w:pPr>
        <w:pStyle w:val="Heading1"/>
        <w:numPr>
          <w:ilvl w:val="0"/>
          <w:numId w:val="0"/>
        </w:numPr>
        <w:ind w:left="360" w:hanging="360"/>
      </w:pPr>
      <w:bookmarkStart w:name="_Toc131499222" w:id="430"/>
      <w:r>
        <w:lastRenderedPageBreak/>
        <w:t xml:space="preserve">Appendix 4: </w:t>
      </w:r>
      <w:commentRangeStart w:id="431"/>
      <w:commentRangeStart w:id="432"/>
      <w:commentRangeStart w:id="433"/>
      <w:r>
        <w:t>Work Plan</w:t>
      </w:r>
      <w:bookmarkEnd w:id="428"/>
      <w:bookmarkEnd w:id="429"/>
      <w:commentRangeEnd w:id="431"/>
      <w:r w:rsidR="009F4C76">
        <w:rPr>
          <w:rStyle w:val="CommentReference"/>
        </w:rPr>
        <w:commentReference w:id="431"/>
      </w:r>
      <w:commentRangeEnd w:id="432"/>
      <w:r w:rsidR="009F4C76">
        <w:rPr>
          <w:rStyle w:val="CommentReference"/>
        </w:rPr>
        <w:commentReference w:id="432"/>
      </w:r>
      <w:commentRangeEnd w:id="433"/>
      <w:r w:rsidR="009F4C76">
        <w:rPr>
          <w:rStyle w:val="CommentReference"/>
        </w:rPr>
        <w:commentReference w:id="433"/>
      </w:r>
      <w:bookmarkStart w:name="_Toc119591496" w:id="435"/>
      <w:bookmarkStart w:name="_Toc121507663" w:id="436"/>
      <w:bookmarkEnd w:id="430"/>
    </w:p>
    <w:p w:rsidR="009F4C76" w:rsidP="00040314" w:rsidRDefault="29E252D4" w14:paraId="76F49032" w14:textId="77AA3CA2">
      <w:pPr>
        <w:pStyle w:val="Heading2"/>
        <w:numPr>
          <w:ilvl w:val="1"/>
          <w:numId w:val="0"/>
        </w:numPr>
        <w:ind w:left="360" w:hanging="360"/>
      </w:pPr>
      <w:bookmarkStart w:name="_Toc131499223" w:id="437"/>
      <w:r>
        <w:t>Collaboration</w:t>
      </w:r>
      <w:bookmarkEnd w:id="435"/>
      <w:bookmarkEnd w:id="436"/>
      <w:bookmarkEnd w:id="437"/>
    </w:p>
    <w:p w:rsidRPr="0006538F" w:rsidR="00040314" w:rsidP="0006538F" w:rsidRDefault="009F4C76" w14:paraId="1AEBF75D" w14:textId="3D6BA2F8">
      <w:pPr>
        <w:rPr>
          <w:rFonts w:cstheme="minorHAnsi"/>
        </w:rPr>
      </w:pPr>
      <w:r w:rsidRPr="00AF3799">
        <w:rPr>
          <w:rFonts w:cstheme="minorHAnsi"/>
        </w:rPr>
        <w:t xml:space="preserve">To communicate updates to one another, supervisors, and the Davy lab, the team used a variety of communication platforms. </w:t>
      </w:r>
      <w:r w:rsidR="008D2A2F">
        <w:rPr>
          <w:rFonts w:cstheme="minorHAnsi"/>
        </w:rPr>
        <w:t xml:space="preserve">We used </w:t>
      </w:r>
      <w:r w:rsidRPr="00AF3799">
        <w:rPr>
          <w:rFonts w:cstheme="minorHAnsi"/>
        </w:rPr>
        <w:t xml:space="preserve">Microsoft Teams for sharing documents and for discussion. A repository for code, documents, and designs </w:t>
      </w:r>
      <w:r>
        <w:rPr>
          <w:rFonts w:cstheme="minorHAnsi"/>
        </w:rPr>
        <w:t>was</w:t>
      </w:r>
      <w:r w:rsidRPr="00AF3799">
        <w:rPr>
          <w:rFonts w:cstheme="minorHAnsi"/>
        </w:rPr>
        <w:t xml:space="preserve"> used on </w:t>
      </w:r>
      <w:hyperlink w:history="1" r:id="rId139">
        <w:r w:rsidRPr="00B75C16">
          <w:rPr>
            <w:rStyle w:val="Hyperlink"/>
            <w:rFonts w:cstheme="minorHAnsi"/>
          </w:rPr>
          <w:t>GitHub</w:t>
        </w:r>
      </w:hyperlink>
      <w:r w:rsidRPr="00AF3799">
        <w:rPr>
          <w:rFonts w:cstheme="minorHAnsi"/>
        </w:rPr>
        <w:t xml:space="preserve">. All work completed </w:t>
      </w:r>
      <w:r>
        <w:rPr>
          <w:rFonts w:cstheme="minorHAnsi"/>
        </w:rPr>
        <w:t>was</w:t>
      </w:r>
      <w:r w:rsidRPr="00AF3799">
        <w:rPr>
          <w:rFonts w:cstheme="minorHAnsi"/>
        </w:rPr>
        <w:t xml:space="preserve"> </w:t>
      </w:r>
      <w:r w:rsidR="00B75C16">
        <w:rPr>
          <w:rFonts w:cstheme="minorHAnsi"/>
        </w:rPr>
        <w:t>published</w:t>
      </w:r>
      <w:r w:rsidRPr="00AF3799">
        <w:rPr>
          <w:rFonts w:cstheme="minorHAnsi"/>
        </w:rPr>
        <w:t xml:space="preserve"> in the repository as open source so that other labs may use it for future research. Every Monday at 2:30 pm, the team members, managers, and Dr. Davy </w:t>
      </w:r>
      <w:proofErr w:type="gramStart"/>
      <w:r w:rsidRPr="00AF3799">
        <w:rPr>
          <w:rFonts w:cstheme="minorHAnsi"/>
        </w:rPr>
        <w:t>gather</w:t>
      </w:r>
      <w:r>
        <w:rPr>
          <w:rFonts w:cstheme="minorHAnsi"/>
        </w:rPr>
        <w:t>ed</w:t>
      </w:r>
      <w:proofErr w:type="gramEnd"/>
      <w:r w:rsidRPr="00AF3799">
        <w:rPr>
          <w:rFonts w:cstheme="minorHAnsi"/>
        </w:rPr>
        <w:t xml:space="preserve"> for progress meetings. Additionally, Jelena Nikolic-Popovic, a Senior Member of Technical Staff at Texas Instruments Canada, </w:t>
      </w:r>
      <w:r>
        <w:rPr>
          <w:rFonts w:cstheme="minorHAnsi"/>
        </w:rPr>
        <w:t xml:space="preserve">worked </w:t>
      </w:r>
      <w:r w:rsidRPr="00AF3799">
        <w:rPr>
          <w:rFonts w:cstheme="minorHAnsi"/>
        </w:rPr>
        <w:t xml:space="preserve">with the team (TI). She </w:t>
      </w:r>
      <w:r>
        <w:rPr>
          <w:rFonts w:cstheme="minorHAnsi"/>
        </w:rPr>
        <w:t>donated</w:t>
      </w:r>
      <w:r w:rsidRPr="00AF3799">
        <w:rPr>
          <w:rFonts w:cstheme="minorHAnsi"/>
        </w:rPr>
        <w:t xml:space="preserve"> some hardware and offe</w:t>
      </w:r>
      <w:r>
        <w:rPr>
          <w:rFonts w:cstheme="minorHAnsi"/>
        </w:rPr>
        <w:t>red</w:t>
      </w:r>
      <w:r w:rsidRPr="00AF3799">
        <w:rPr>
          <w:rFonts w:cstheme="minorHAnsi"/>
        </w:rPr>
        <w:t xml:space="preserve"> her knowledge of the TI equipment </w:t>
      </w:r>
      <w:r w:rsidR="00505D37">
        <w:rPr>
          <w:rFonts w:cstheme="minorHAnsi"/>
        </w:rPr>
        <w:t>that was</w:t>
      </w:r>
      <w:r w:rsidRPr="00AF3799">
        <w:rPr>
          <w:rFonts w:cstheme="minorHAnsi"/>
        </w:rPr>
        <w:t xml:space="preserve"> used for </w:t>
      </w:r>
      <w:r w:rsidR="004475E8">
        <w:rPr>
          <w:rFonts w:cstheme="minorHAnsi"/>
        </w:rPr>
        <w:t xml:space="preserve">research in </w:t>
      </w:r>
      <w:r w:rsidRPr="00AF3799">
        <w:rPr>
          <w:rFonts w:cstheme="minorHAnsi"/>
        </w:rPr>
        <w:t>the project</w:t>
      </w:r>
      <w:r w:rsidR="004475E8">
        <w:rPr>
          <w:rFonts w:cstheme="minorHAnsi"/>
        </w:rPr>
        <w:t xml:space="preserve">, but </w:t>
      </w:r>
      <w:r w:rsidR="005B6B44">
        <w:rPr>
          <w:rFonts w:cstheme="minorHAnsi"/>
        </w:rPr>
        <w:t>ultimately not used</w:t>
      </w:r>
      <w:r w:rsidRPr="00AF3799">
        <w:rPr>
          <w:rFonts w:cstheme="minorHAnsi"/>
        </w:rPr>
        <w:t>.</w:t>
      </w:r>
      <w:bookmarkStart w:name="_Toc119591500" w:id="438"/>
      <w:bookmarkStart w:name="_Toc121507664" w:id="439"/>
    </w:p>
    <w:p w:rsidR="009F4C76" w:rsidP="00040314" w:rsidRDefault="29E252D4" w14:paraId="5EBB734F" w14:textId="784C1C70">
      <w:pPr>
        <w:pStyle w:val="Heading2"/>
        <w:numPr>
          <w:ilvl w:val="1"/>
          <w:numId w:val="0"/>
        </w:numPr>
        <w:ind w:left="360" w:hanging="360"/>
      </w:pPr>
      <w:bookmarkStart w:name="_Toc131499224" w:id="440"/>
      <w:r>
        <w:t>Project Milestones</w:t>
      </w:r>
      <w:bookmarkEnd w:id="438"/>
      <w:bookmarkEnd w:id="439"/>
      <w:bookmarkEnd w:id="440"/>
    </w:p>
    <w:p w:rsidR="00354B1F" w:rsidP="00354B1F" w:rsidRDefault="00354B1F" w14:paraId="5250C35E" w14:textId="52D019B5">
      <w:pPr>
        <w:rPr>
          <w:lang w:val="en-CA"/>
        </w:rPr>
      </w:pPr>
      <w:r>
        <w:rPr>
          <w:lang w:val="en-CA"/>
        </w:rPr>
        <w:t>Not all milestones were reached within the scope of the course</w:t>
      </w:r>
      <w:r w:rsidR="00E407A4">
        <w:rPr>
          <w:lang w:val="en-CA"/>
        </w:rPr>
        <w:t>, as development was bottlenecked by the motor feedback system</w:t>
      </w:r>
      <w:r>
        <w:rPr>
          <w:lang w:val="en-CA"/>
        </w:rPr>
        <w:t xml:space="preserve">. The team plans to finish the project so that the Davy Lab may </w:t>
      </w:r>
      <w:r w:rsidR="00EF4A57">
        <w:rPr>
          <w:lang w:val="en-CA"/>
        </w:rPr>
        <w:t>use it for the Summer 2023.</w:t>
      </w:r>
      <w:r w:rsidR="000D48C7">
        <w:rPr>
          <w:lang w:val="en-CA"/>
        </w:rPr>
        <w:t xml:space="preserve"> Completion dates reflect these altered goals.</w:t>
      </w:r>
    </w:p>
    <w:p w:rsidRPr="00354B1F" w:rsidR="00982526" w:rsidP="00354B1F" w:rsidRDefault="00982526" w14:paraId="306B7003" w14:textId="41EC9743">
      <w:pPr>
        <w:rPr>
          <w:lang w:val="en-CA"/>
        </w:rPr>
      </w:pPr>
      <w:r>
        <w:rPr>
          <w:lang w:val="en-CA"/>
        </w:rPr>
        <w:t>As is reflected in this report, incomplete milestones are approximately 80% - 90% complete as of submission of this report.</w:t>
      </w:r>
    </w:p>
    <w:p w:rsidRPr="00F91E5B" w:rsidR="009F4C76" w:rsidP="009F4C76" w:rsidRDefault="009F4C76" w14:paraId="58437A76" w14:textId="37F5AFC9">
      <w:pPr>
        <w:pStyle w:val="Caption"/>
        <w:jc w:val="left"/>
      </w:pPr>
      <w:bookmarkStart w:name="_Toc131498374" w:id="441"/>
      <w:r>
        <w:t xml:space="preserve">Table </w:t>
      </w:r>
      <w:r>
        <w:fldChar w:fldCharType="begin"/>
      </w:r>
      <w:r>
        <w:instrText>SEQ Table \* ARABIC</w:instrText>
      </w:r>
      <w:r>
        <w:fldChar w:fldCharType="separate"/>
      </w:r>
      <w:r w:rsidR="003133FB">
        <w:rPr>
          <w:noProof/>
        </w:rPr>
        <w:t>9</w:t>
      </w:r>
      <w:r>
        <w:fldChar w:fldCharType="end"/>
      </w:r>
      <w:r>
        <w:t xml:space="preserve"> - Milestone descriptions and completion dates.</w:t>
      </w:r>
      <w:bookmarkEnd w:id="441"/>
    </w:p>
    <w:tbl>
      <w:tblPr>
        <w:tblStyle w:val="GridTable2-Accent1"/>
        <w:tblW w:w="0" w:type="auto"/>
        <w:tblLook w:val="04A0" w:firstRow="1" w:lastRow="0" w:firstColumn="1" w:lastColumn="0" w:noHBand="0" w:noVBand="1"/>
      </w:tblPr>
      <w:tblGrid>
        <w:gridCol w:w="1774"/>
        <w:gridCol w:w="1309"/>
        <w:gridCol w:w="4288"/>
        <w:gridCol w:w="1989"/>
      </w:tblGrid>
      <w:tr w:rsidR="009F4C76" w:rsidTr="005216D4" w14:paraId="70FB291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Pr="008047DF" w:rsidR="009F4C76" w:rsidP="005216D4" w:rsidRDefault="009F4C76" w14:paraId="2FBDD5C3" w14:textId="77777777">
            <w:pPr>
              <w:jc w:val="center"/>
            </w:pPr>
            <w:r w:rsidRPr="008047DF">
              <w:t>Milestone</w:t>
            </w:r>
          </w:p>
        </w:tc>
        <w:tc>
          <w:tcPr>
            <w:tcW w:w="1309" w:type="dxa"/>
            <w:shd w:val="clear" w:color="auto" w:fill="auto"/>
          </w:tcPr>
          <w:p w:rsidRPr="008047DF" w:rsidR="009F4C76" w:rsidP="005216D4" w:rsidRDefault="009F4C76" w14:paraId="20BE6BF7" w14:textId="77777777">
            <w:pPr>
              <w:jc w:val="center"/>
              <w:cnfStyle w:val="100000000000" w:firstRow="1" w:lastRow="0" w:firstColumn="0" w:lastColumn="0" w:oddVBand="0" w:evenVBand="0" w:oddHBand="0" w:evenHBand="0" w:firstRowFirstColumn="0" w:firstRowLastColumn="0" w:lastRowFirstColumn="0" w:lastRowLastColumn="0"/>
            </w:pPr>
            <w:r w:rsidRPr="008047DF">
              <w:t>Completed</w:t>
            </w:r>
          </w:p>
        </w:tc>
        <w:tc>
          <w:tcPr>
            <w:tcW w:w="4288" w:type="dxa"/>
            <w:shd w:val="clear" w:color="auto" w:fill="auto"/>
          </w:tcPr>
          <w:p w:rsidRPr="008047DF" w:rsidR="009F4C76" w:rsidP="005216D4" w:rsidRDefault="009F4C76" w14:paraId="44409934" w14:textId="77777777">
            <w:pPr>
              <w:jc w:val="center"/>
              <w:cnfStyle w:val="100000000000" w:firstRow="1" w:lastRow="0" w:firstColumn="0" w:lastColumn="0" w:oddVBand="0" w:evenVBand="0" w:oddHBand="0" w:evenHBand="0" w:firstRowFirstColumn="0" w:firstRowLastColumn="0" w:lastRowFirstColumn="0" w:lastRowLastColumn="0"/>
            </w:pPr>
            <w:r w:rsidRPr="008047DF">
              <w:t>Description</w:t>
            </w:r>
          </w:p>
        </w:tc>
        <w:tc>
          <w:tcPr>
            <w:tcW w:w="1989" w:type="dxa"/>
            <w:shd w:val="clear" w:color="auto" w:fill="auto"/>
          </w:tcPr>
          <w:p w:rsidR="009F4C76" w:rsidP="005216D4" w:rsidRDefault="009F4C76" w14:paraId="7D423BC0" w14:textId="77777777">
            <w:pPr>
              <w:jc w:val="center"/>
              <w:cnfStyle w:val="100000000000" w:firstRow="1" w:lastRow="0" w:firstColumn="0" w:lastColumn="0" w:oddVBand="0" w:evenVBand="0" w:oddHBand="0" w:evenHBand="0" w:firstRowFirstColumn="0" w:firstRowLastColumn="0" w:lastRowFirstColumn="0" w:lastRowLastColumn="0"/>
            </w:pPr>
            <w:r w:rsidRPr="008047DF">
              <w:t>Status and Remarks</w:t>
            </w:r>
          </w:p>
        </w:tc>
      </w:tr>
      <w:tr w:rsidR="009F4C76" w:rsidTr="005216D4" w14:paraId="1DAA46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009F4C76" w:rsidP="005216D4" w:rsidRDefault="009F4C76" w14:paraId="6E651AD2" w14:textId="77777777">
            <w:pPr>
              <w:jc w:val="left"/>
            </w:pPr>
            <w:r>
              <w:t>Hardware Design</w:t>
            </w:r>
          </w:p>
        </w:tc>
        <w:tc>
          <w:tcPr>
            <w:tcW w:w="1309" w:type="dxa"/>
            <w:shd w:val="clear" w:color="auto" w:fill="auto"/>
          </w:tcPr>
          <w:p w:rsidR="009F4C76" w:rsidP="005216D4" w:rsidRDefault="009F4C76" w14:paraId="37C2C9AC" w14:textId="77777777">
            <w:pPr>
              <w:cnfStyle w:val="000000100000" w:firstRow="0" w:lastRow="0" w:firstColumn="0" w:lastColumn="0" w:oddVBand="0" w:evenVBand="0" w:oddHBand="1" w:evenHBand="0" w:firstRowFirstColumn="0" w:firstRowLastColumn="0" w:lastRowFirstColumn="0" w:lastRowLastColumn="0"/>
            </w:pPr>
            <w:r>
              <w:t>Oct. 21</w:t>
            </w:r>
          </w:p>
        </w:tc>
        <w:tc>
          <w:tcPr>
            <w:tcW w:w="4288" w:type="dxa"/>
            <w:shd w:val="clear" w:color="auto" w:fill="auto"/>
          </w:tcPr>
          <w:p w:rsidR="009F4C76" w:rsidP="005216D4" w:rsidRDefault="009F4C76" w14:paraId="46BFAE2A" w14:textId="77777777">
            <w:pPr>
              <w:jc w:val="left"/>
              <w:cnfStyle w:val="000000100000" w:firstRow="0" w:lastRow="0" w:firstColumn="0" w:lastColumn="0" w:oddVBand="0" w:evenVBand="0" w:oddHBand="1" w:evenHBand="0" w:firstRowFirstColumn="0" w:firstRowLastColumn="0" w:lastRowFirstColumn="0" w:lastRowLastColumn="0"/>
            </w:pPr>
            <w:r>
              <w:t>Research will be used to come up with final designs for the vibration mechanism and measurement to be implemented.</w:t>
            </w:r>
          </w:p>
        </w:tc>
        <w:tc>
          <w:tcPr>
            <w:tcW w:w="1989" w:type="dxa"/>
            <w:shd w:val="clear" w:color="auto" w:fill="45CBF5" w:themeFill="accent6" w:themeFillTint="99"/>
            <w:vAlign w:val="center"/>
          </w:tcPr>
          <w:p w:rsidRPr="00AD3C0C" w:rsidR="009F4C76" w:rsidP="005216D4" w:rsidRDefault="009F4C76" w14:paraId="42896390" w14:textId="77777777">
            <w:pPr>
              <w:jc w:val="center"/>
              <w:cnfStyle w:val="000000100000" w:firstRow="0" w:lastRow="0" w:firstColumn="0" w:lastColumn="0" w:oddVBand="0" w:evenVBand="0" w:oddHBand="1" w:evenHBand="0" w:firstRowFirstColumn="0" w:firstRowLastColumn="0" w:lastRowFirstColumn="0" w:lastRowLastColumn="0"/>
            </w:pPr>
          </w:p>
          <w:p w:rsidRPr="00AD3C0C" w:rsidR="009F4C76" w:rsidP="005216D4" w:rsidRDefault="009F4C76" w14:paraId="2BBD7124" w14:textId="77777777">
            <w:pPr>
              <w:jc w:val="center"/>
              <w:cnfStyle w:val="000000100000" w:firstRow="0" w:lastRow="0" w:firstColumn="0" w:lastColumn="0" w:oddVBand="0" w:evenVBand="0" w:oddHBand="1" w:evenHBand="0" w:firstRowFirstColumn="0" w:firstRowLastColumn="0" w:lastRowFirstColumn="0" w:lastRowLastColumn="0"/>
            </w:pPr>
            <w:r w:rsidRPr="008047DF">
              <w:t>Complete</w:t>
            </w:r>
          </w:p>
        </w:tc>
      </w:tr>
      <w:tr w:rsidR="009F4C76" w:rsidTr="005216D4" w14:paraId="61BCB1C4" w14:textId="77777777">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Pr="008047DF" w:rsidR="009F4C76" w:rsidP="005216D4" w:rsidRDefault="009F4C76" w14:paraId="2851F201" w14:textId="77777777">
            <w:pPr>
              <w:jc w:val="left"/>
            </w:pPr>
            <w:r w:rsidRPr="008047DF">
              <w:t>Software Design</w:t>
            </w:r>
          </w:p>
        </w:tc>
        <w:tc>
          <w:tcPr>
            <w:tcW w:w="1309" w:type="dxa"/>
            <w:shd w:val="clear" w:color="auto" w:fill="auto"/>
          </w:tcPr>
          <w:p w:rsidRPr="008047DF" w:rsidR="009F4C76" w:rsidP="005216D4" w:rsidRDefault="009F4C76" w14:paraId="6ABDCDCD" w14:textId="77777777">
            <w:pPr>
              <w:cnfStyle w:val="000000000000" w:firstRow="0" w:lastRow="0" w:firstColumn="0" w:lastColumn="0" w:oddVBand="0" w:evenVBand="0" w:oddHBand="0" w:evenHBand="0" w:firstRowFirstColumn="0" w:firstRowLastColumn="0" w:lastRowFirstColumn="0" w:lastRowLastColumn="0"/>
            </w:pPr>
            <w:r w:rsidRPr="008047DF">
              <w:t>Oct. 21</w:t>
            </w:r>
          </w:p>
        </w:tc>
        <w:tc>
          <w:tcPr>
            <w:tcW w:w="4288" w:type="dxa"/>
            <w:shd w:val="clear" w:color="auto" w:fill="auto"/>
          </w:tcPr>
          <w:p w:rsidRPr="008047DF" w:rsidR="009F4C76" w:rsidP="005216D4" w:rsidRDefault="009F4C76" w14:paraId="0E8D2F95" w14:textId="77777777">
            <w:pPr>
              <w:jc w:val="left"/>
              <w:cnfStyle w:val="000000000000" w:firstRow="0" w:lastRow="0" w:firstColumn="0" w:lastColumn="0" w:oddVBand="0" w:evenVBand="0" w:oddHBand="0" w:evenHBand="0" w:firstRowFirstColumn="0" w:firstRowLastColumn="0" w:lastRowFirstColumn="0" w:lastRowLastColumn="0"/>
            </w:pPr>
            <w:r w:rsidRPr="008047DF">
              <w:t>Different components of the software system will be chosen and designed, such as GUI wireframes, framework for GUI development, operating system to be used, database schemas, and languages/libraries to use for software-hardware interfacing.</w:t>
            </w:r>
          </w:p>
        </w:tc>
        <w:tc>
          <w:tcPr>
            <w:tcW w:w="1989" w:type="dxa"/>
            <w:shd w:val="clear" w:color="auto" w:fill="45CBF5" w:themeFill="accent6" w:themeFillTint="99"/>
            <w:vAlign w:val="center"/>
          </w:tcPr>
          <w:p w:rsidRPr="00AD3C0C" w:rsidR="009F4C76" w:rsidP="005216D4" w:rsidRDefault="009F4C76" w14:paraId="59670F24" w14:textId="77777777">
            <w:pPr>
              <w:jc w:val="center"/>
              <w:cnfStyle w:val="000000000000" w:firstRow="0" w:lastRow="0" w:firstColumn="0" w:lastColumn="0" w:oddVBand="0" w:evenVBand="0" w:oddHBand="0" w:evenHBand="0" w:firstRowFirstColumn="0" w:firstRowLastColumn="0" w:lastRowFirstColumn="0" w:lastRowLastColumn="0"/>
            </w:pPr>
            <w:r w:rsidRPr="008047DF">
              <w:t>Complete</w:t>
            </w:r>
          </w:p>
        </w:tc>
      </w:tr>
      <w:tr w:rsidRPr="00AD3C0C" w:rsidR="009F4C76" w:rsidTr="005216D4" w14:paraId="73A2B9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009F4C76" w:rsidP="005216D4" w:rsidRDefault="009F4C76" w14:paraId="1EFC964E" w14:textId="77777777">
            <w:pPr>
              <w:jc w:val="left"/>
            </w:pPr>
            <w:r>
              <w:t>Finalize Part Orders</w:t>
            </w:r>
          </w:p>
        </w:tc>
        <w:tc>
          <w:tcPr>
            <w:tcW w:w="1309" w:type="dxa"/>
            <w:shd w:val="clear" w:color="auto" w:fill="auto"/>
          </w:tcPr>
          <w:p w:rsidR="009F4C76" w:rsidP="005216D4" w:rsidRDefault="009F4C76" w14:paraId="5B1EE99A" w14:textId="77777777">
            <w:pPr>
              <w:cnfStyle w:val="000000100000" w:firstRow="0" w:lastRow="0" w:firstColumn="0" w:lastColumn="0" w:oddVBand="0" w:evenVBand="0" w:oddHBand="1" w:evenHBand="0" w:firstRowFirstColumn="0" w:firstRowLastColumn="0" w:lastRowFirstColumn="0" w:lastRowLastColumn="0"/>
            </w:pPr>
            <w:r>
              <w:t>Oct. 21</w:t>
            </w:r>
          </w:p>
        </w:tc>
        <w:tc>
          <w:tcPr>
            <w:tcW w:w="4288" w:type="dxa"/>
            <w:shd w:val="clear" w:color="auto" w:fill="auto"/>
          </w:tcPr>
          <w:p w:rsidR="009F4C76" w:rsidP="005216D4" w:rsidRDefault="009F4C76" w14:paraId="4BF4ACC9" w14:textId="77777777">
            <w:pPr>
              <w:jc w:val="left"/>
              <w:cnfStyle w:val="000000100000" w:firstRow="0" w:lastRow="0" w:firstColumn="0" w:lastColumn="0" w:oddVBand="0" w:evenVBand="0" w:oddHBand="1" w:evenHBand="0" w:firstRowFirstColumn="0" w:firstRowLastColumn="0" w:lastRowFirstColumn="0" w:lastRowLastColumn="0"/>
            </w:pPr>
            <w:r>
              <w:t>Parts required for the final designs can be ordered to enable development as soon as possible.</w:t>
            </w:r>
          </w:p>
        </w:tc>
        <w:tc>
          <w:tcPr>
            <w:tcW w:w="1989" w:type="dxa"/>
            <w:shd w:val="clear" w:color="auto" w:fill="45CBF5" w:themeFill="accent6" w:themeFillTint="99"/>
            <w:vAlign w:val="center"/>
          </w:tcPr>
          <w:p w:rsidRPr="00AD3C0C" w:rsidR="009F4C76" w:rsidP="005216D4" w:rsidRDefault="009F4C76" w14:paraId="04956DD2"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BE0AEC" w14:paraId="6557F369" w14:textId="77777777">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009F4C76" w:rsidP="005216D4" w:rsidRDefault="009F4C76" w14:paraId="44BCD7E3" w14:textId="77777777">
            <w:pPr>
              <w:jc w:val="left"/>
            </w:pPr>
            <w:r>
              <w:t>Hardware Testing Phase</w:t>
            </w:r>
          </w:p>
        </w:tc>
        <w:tc>
          <w:tcPr>
            <w:tcW w:w="1309" w:type="dxa"/>
            <w:shd w:val="clear" w:color="auto" w:fill="auto"/>
          </w:tcPr>
          <w:p w:rsidR="009F4C76" w:rsidP="005216D4" w:rsidRDefault="002770B2" w14:paraId="1BB2F0EA" w14:textId="20C5D0D4">
            <w:pPr>
              <w:cnfStyle w:val="000000000000" w:firstRow="0" w:lastRow="0" w:firstColumn="0" w:lastColumn="0" w:oddVBand="0" w:evenVBand="0" w:oddHBand="0" w:evenHBand="0" w:firstRowFirstColumn="0" w:firstRowLastColumn="0" w:lastRowFirstColumn="0" w:lastRowLastColumn="0"/>
            </w:pPr>
            <w:r>
              <w:t>May 1</w:t>
            </w:r>
          </w:p>
        </w:tc>
        <w:tc>
          <w:tcPr>
            <w:tcW w:w="4288" w:type="dxa"/>
            <w:shd w:val="clear" w:color="auto" w:fill="auto"/>
          </w:tcPr>
          <w:p w:rsidR="009F4C76" w:rsidP="005216D4" w:rsidRDefault="009F4C76" w14:paraId="3AD1057E" w14:textId="77777777">
            <w:pPr>
              <w:jc w:val="left"/>
              <w:cnfStyle w:val="000000000000" w:firstRow="0" w:lastRow="0" w:firstColumn="0" w:lastColumn="0" w:oddVBand="0" w:evenVBand="0" w:oddHBand="0" w:evenHBand="0" w:firstRowFirstColumn="0" w:firstRowLastColumn="0" w:lastRowFirstColumn="0" w:lastRowLastColumn="0"/>
            </w:pPr>
            <w:r>
              <w:t xml:space="preserve">Tests will be conducted as the linear actuator design and hardware setup is iterated upon. Different motors, gear </w:t>
            </w:r>
            <w:r>
              <w:lastRenderedPageBreak/>
              <w:t>configurations, and flexure and camshaft designs will be examined to determine the final design is able to hit all required frequencies and displacements.</w:t>
            </w:r>
          </w:p>
        </w:tc>
        <w:tc>
          <w:tcPr>
            <w:tcW w:w="1989" w:type="dxa"/>
            <w:shd w:val="clear" w:color="auto" w:fill="E5EBB0" w:themeFill="accent3" w:themeFillTint="66"/>
            <w:vAlign w:val="center"/>
          </w:tcPr>
          <w:p w:rsidR="009F4C76" w:rsidP="005216D4" w:rsidRDefault="00BE0AEC" w14:paraId="7FCC8D5C" w14:textId="29CCE53E">
            <w:pPr>
              <w:jc w:val="center"/>
              <w:cnfStyle w:val="000000000000" w:firstRow="0" w:lastRow="0" w:firstColumn="0" w:lastColumn="0" w:oddVBand="0" w:evenVBand="0" w:oddHBand="0" w:evenHBand="0" w:firstRowFirstColumn="0" w:firstRowLastColumn="0" w:lastRowFirstColumn="0" w:lastRowLastColumn="0"/>
            </w:pPr>
            <w:r>
              <w:lastRenderedPageBreak/>
              <w:t>In-progress</w:t>
            </w:r>
          </w:p>
        </w:tc>
      </w:tr>
      <w:tr w:rsidR="009F4C76" w:rsidTr="00E8718F" w14:paraId="2DF9A8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7A22000C" w14:textId="77777777">
            <w:pPr>
              <w:jc w:val="left"/>
            </w:pPr>
            <w:r>
              <w:t>Software Development</w:t>
            </w:r>
          </w:p>
        </w:tc>
        <w:tc>
          <w:tcPr>
            <w:tcW w:w="1309" w:type="dxa"/>
            <w:shd w:val="clear" w:color="auto" w:fill="auto"/>
            <w:vAlign w:val="center"/>
          </w:tcPr>
          <w:p w:rsidR="009F4C76" w:rsidP="005216D4" w:rsidRDefault="002770B2" w14:paraId="0568C4B3" w14:textId="64980D56">
            <w:pPr>
              <w:jc w:val="left"/>
              <w:cnfStyle w:val="000000100000" w:firstRow="0" w:lastRow="0" w:firstColumn="0" w:lastColumn="0" w:oddVBand="0" w:evenVBand="0" w:oddHBand="1" w:evenHBand="0" w:firstRowFirstColumn="0" w:firstRowLastColumn="0" w:lastRowFirstColumn="0" w:lastRowLastColumn="0"/>
            </w:pPr>
            <w:r>
              <w:t>April 20</w:t>
            </w:r>
          </w:p>
        </w:tc>
        <w:tc>
          <w:tcPr>
            <w:tcW w:w="4288" w:type="dxa"/>
            <w:shd w:val="clear" w:color="auto" w:fill="auto"/>
          </w:tcPr>
          <w:p w:rsidR="009F4C76" w:rsidP="005216D4" w:rsidRDefault="009F4C76" w14:paraId="1F4EAFB7" w14:textId="77777777">
            <w:pPr>
              <w:jc w:val="left"/>
              <w:cnfStyle w:val="000000100000" w:firstRow="0" w:lastRow="0" w:firstColumn="0" w:lastColumn="0" w:oddVBand="0" w:evenVBand="0" w:oddHBand="1" w:evenHBand="0" w:firstRowFirstColumn="0" w:firstRowLastColumn="0" w:lastRowFirstColumn="0" w:lastRowLastColumn="0"/>
            </w:pPr>
            <w:r>
              <w:t>Various components will be implemented such as GUI, database, communication protocols, custom libraries to retrieve data, and signals to control vibration mechanism.</w:t>
            </w:r>
          </w:p>
        </w:tc>
        <w:tc>
          <w:tcPr>
            <w:tcW w:w="1989" w:type="dxa"/>
            <w:shd w:val="clear" w:color="auto" w:fill="E5EBB0" w:themeFill="accent3" w:themeFillTint="66"/>
            <w:vAlign w:val="center"/>
          </w:tcPr>
          <w:p w:rsidR="009F4C76" w:rsidP="005216D4" w:rsidRDefault="00E8718F" w14:paraId="28B7CB29" w14:textId="75535A2F">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rsidTr="00E8718F" w14:paraId="67A20422" w14:textId="77777777">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5DD18AEB" w14:textId="77777777">
            <w:pPr>
              <w:jc w:val="left"/>
            </w:pPr>
            <w:r>
              <w:t>Hardware Development</w:t>
            </w:r>
          </w:p>
        </w:tc>
        <w:tc>
          <w:tcPr>
            <w:tcW w:w="1309" w:type="dxa"/>
            <w:shd w:val="clear" w:color="auto" w:fill="auto"/>
            <w:vAlign w:val="center"/>
          </w:tcPr>
          <w:p w:rsidR="009F4C76" w:rsidP="005216D4" w:rsidRDefault="00E8718F" w14:paraId="4ACB53E1" w14:textId="263AF625">
            <w:pPr>
              <w:jc w:val="left"/>
              <w:cnfStyle w:val="000000000000" w:firstRow="0" w:lastRow="0" w:firstColumn="0" w:lastColumn="0" w:oddVBand="0" w:evenVBand="0" w:oddHBand="0" w:evenHBand="0" w:firstRowFirstColumn="0" w:firstRowLastColumn="0" w:lastRowFirstColumn="0" w:lastRowLastColumn="0"/>
            </w:pPr>
            <w:r>
              <w:t>April 20</w:t>
            </w:r>
          </w:p>
        </w:tc>
        <w:tc>
          <w:tcPr>
            <w:tcW w:w="4288" w:type="dxa"/>
            <w:shd w:val="clear" w:color="auto" w:fill="auto"/>
          </w:tcPr>
          <w:p w:rsidR="009F4C76" w:rsidP="005216D4" w:rsidRDefault="009F4C76" w14:paraId="755DB7E6" w14:textId="77777777">
            <w:pPr>
              <w:jc w:val="left"/>
              <w:cnfStyle w:val="000000000000" w:firstRow="0" w:lastRow="0" w:firstColumn="0" w:lastColumn="0" w:oddVBand="0" w:evenVBand="0" w:oddHBand="0" w:evenHBand="0" w:firstRowFirstColumn="0" w:firstRowLastColumn="0" w:lastRowFirstColumn="0" w:lastRowLastColumn="0"/>
            </w:pPr>
            <w:r>
              <w:t>Once a final design is decided upon, the project’s hardware components will be assembled. This phase includes having parts manufactured as needed.</w:t>
            </w:r>
          </w:p>
        </w:tc>
        <w:tc>
          <w:tcPr>
            <w:tcW w:w="1989" w:type="dxa"/>
            <w:shd w:val="clear" w:color="auto" w:fill="E5EBB0" w:themeFill="accent3" w:themeFillTint="66"/>
            <w:vAlign w:val="center"/>
          </w:tcPr>
          <w:p w:rsidR="009F4C76" w:rsidP="005216D4" w:rsidRDefault="00E8718F" w14:paraId="2764F89A" w14:textId="32F898F8">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E8718F" w14:paraId="096F2C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4D858489" w14:textId="77777777">
            <w:pPr>
              <w:jc w:val="left"/>
            </w:pPr>
            <w:r>
              <w:t>Software-Hardware Integration</w:t>
            </w:r>
          </w:p>
        </w:tc>
        <w:tc>
          <w:tcPr>
            <w:tcW w:w="1309" w:type="dxa"/>
            <w:shd w:val="clear" w:color="auto" w:fill="auto"/>
            <w:vAlign w:val="center"/>
          </w:tcPr>
          <w:p w:rsidR="009F4C76" w:rsidP="005216D4" w:rsidRDefault="002770B2" w14:paraId="163A6319" w14:textId="2F901C33">
            <w:pPr>
              <w:jc w:val="left"/>
              <w:cnfStyle w:val="000000100000" w:firstRow="0" w:lastRow="0" w:firstColumn="0" w:lastColumn="0" w:oddVBand="0" w:evenVBand="0" w:oddHBand="1" w:evenHBand="0" w:firstRowFirstColumn="0" w:firstRowLastColumn="0" w:lastRowFirstColumn="0" w:lastRowLastColumn="0"/>
            </w:pPr>
            <w:r>
              <w:t>April 20</w:t>
            </w:r>
          </w:p>
        </w:tc>
        <w:tc>
          <w:tcPr>
            <w:tcW w:w="4288" w:type="dxa"/>
            <w:shd w:val="clear" w:color="auto" w:fill="auto"/>
          </w:tcPr>
          <w:p w:rsidR="009F4C76" w:rsidP="005216D4" w:rsidRDefault="009F4C76" w14:paraId="58F87C10" w14:textId="77777777">
            <w:pPr>
              <w:jc w:val="left"/>
              <w:cnfStyle w:val="000000100000" w:firstRow="0" w:lastRow="0" w:firstColumn="0" w:lastColumn="0" w:oddVBand="0" w:evenVBand="0" w:oddHBand="1" w:evenHBand="0" w:firstRowFirstColumn="0" w:firstRowLastColumn="0" w:lastRowFirstColumn="0" w:lastRowLastColumn="0"/>
            </w:pPr>
            <w:r>
              <w:t>Final integrations between the hardware and software will be completed, such as retrieving data from all sensors and controlling the vibration mechanism.</w:t>
            </w:r>
          </w:p>
        </w:tc>
        <w:tc>
          <w:tcPr>
            <w:tcW w:w="1989" w:type="dxa"/>
            <w:shd w:val="clear" w:color="auto" w:fill="E5EBB0" w:themeFill="accent3" w:themeFillTint="66"/>
            <w:vAlign w:val="center"/>
          </w:tcPr>
          <w:p w:rsidR="009F4C76" w:rsidP="005216D4" w:rsidRDefault="00E8718F" w14:paraId="4FBC64AD" w14:textId="7BA7F3D1">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rsidTr="00E8718F" w14:paraId="6986AF03" w14:textId="77777777">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08FD657B" w14:textId="77777777">
            <w:pPr>
              <w:jc w:val="left"/>
            </w:pPr>
            <w:r>
              <w:t>Integration Testing</w:t>
            </w:r>
          </w:p>
        </w:tc>
        <w:tc>
          <w:tcPr>
            <w:tcW w:w="1309" w:type="dxa"/>
            <w:shd w:val="clear" w:color="auto" w:fill="auto"/>
            <w:vAlign w:val="center"/>
          </w:tcPr>
          <w:p w:rsidR="009F4C76" w:rsidP="005216D4" w:rsidRDefault="002770B2" w14:paraId="7C2AD195" w14:textId="6AF46D5A">
            <w:pPr>
              <w:jc w:val="left"/>
              <w:cnfStyle w:val="000000000000" w:firstRow="0" w:lastRow="0" w:firstColumn="0" w:lastColumn="0" w:oddVBand="0" w:evenVBand="0" w:oddHBand="0" w:evenHBand="0" w:firstRowFirstColumn="0" w:firstRowLastColumn="0" w:lastRowFirstColumn="0" w:lastRowLastColumn="0"/>
            </w:pPr>
            <w:r>
              <w:t>May 10</w:t>
            </w:r>
          </w:p>
        </w:tc>
        <w:tc>
          <w:tcPr>
            <w:tcW w:w="4288" w:type="dxa"/>
            <w:shd w:val="clear" w:color="auto" w:fill="auto"/>
          </w:tcPr>
          <w:p w:rsidR="009F4C76" w:rsidP="005216D4" w:rsidRDefault="009F4C76" w14:paraId="11B74049" w14:textId="77777777">
            <w:pPr>
              <w:jc w:val="left"/>
              <w:cnfStyle w:val="000000000000" w:firstRow="0" w:lastRow="0" w:firstColumn="0" w:lastColumn="0" w:oddVBand="0" w:evenVBand="0" w:oddHBand="0" w:evenHBand="0" w:firstRowFirstColumn="0" w:firstRowLastColumn="0" w:lastRowFirstColumn="0" w:lastRowLastColumn="0"/>
            </w:pPr>
            <w:r>
              <w:t>Final integrations between the hardware and software will be thoroughly tested.</w:t>
            </w:r>
          </w:p>
        </w:tc>
        <w:tc>
          <w:tcPr>
            <w:tcW w:w="1989" w:type="dxa"/>
            <w:shd w:val="clear" w:color="auto" w:fill="E5EBB0" w:themeFill="accent3" w:themeFillTint="66"/>
            <w:vAlign w:val="center"/>
          </w:tcPr>
          <w:p w:rsidR="009F4C76" w:rsidP="005216D4" w:rsidRDefault="00E8718F" w14:paraId="3E29ED70" w14:textId="7106B3DF">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E8718F" w14:paraId="5F67E3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6EF4F14F" w14:textId="77777777">
            <w:pPr>
              <w:jc w:val="left"/>
            </w:pPr>
            <w:r>
              <w:t>Acceptance Testing</w:t>
            </w:r>
          </w:p>
        </w:tc>
        <w:tc>
          <w:tcPr>
            <w:tcW w:w="1309" w:type="dxa"/>
            <w:shd w:val="clear" w:color="auto" w:fill="auto"/>
            <w:vAlign w:val="center"/>
          </w:tcPr>
          <w:p w:rsidR="009F4C76" w:rsidP="005216D4" w:rsidRDefault="00BE0AEC" w14:paraId="45DA6121" w14:textId="22A0F17D">
            <w:pPr>
              <w:jc w:val="left"/>
              <w:cnfStyle w:val="000000100000" w:firstRow="0" w:lastRow="0" w:firstColumn="0" w:lastColumn="0" w:oddVBand="0" w:evenVBand="0" w:oddHBand="1" w:evenHBand="0" w:firstRowFirstColumn="0" w:firstRowLastColumn="0" w:lastRowFirstColumn="0" w:lastRowLastColumn="0"/>
            </w:pPr>
            <w:r>
              <w:t>May</w:t>
            </w:r>
            <w:r w:rsidR="002770B2">
              <w:t xml:space="preserve"> 10</w:t>
            </w:r>
          </w:p>
        </w:tc>
        <w:tc>
          <w:tcPr>
            <w:tcW w:w="4288" w:type="dxa"/>
            <w:shd w:val="clear" w:color="auto" w:fill="auto"/>
          </w:tcPr>
          <w:p w:rsidR="009F4C76" w:rsidP="005216D4" w:rsidRDefault="009F4C76" w14:paraId="65CD0B86" w14:textId="77777777">
            <w:pPr>
              <w:jc w:val="left"/>
              <w:cnfStyle w:val="000000100000" w:firstRow="0" w:lastRow="0" w:firstColumn="0" w:lastColumn="0" w:oddVBand="0" w:evenVBand="0" w:oddHBand="1" w:evenHBand="0" w:firstRowFirstColumn="0" w:firstRowLastColumn="0" w:lastRowFirstColumn="0" w:lastRowLastColumn="0"/>
            </w:pPr>
            <w:r>
              <w:t>Tests will be conducted to ensure the project works as is required by the Davy lab.</w:t>
            </w:r>
          </w:p>
        </w:tc>
        <w:tc>
          <w:tcPr>
            <w:tcW w:w="1989" w:type="dxa"/>
            <w:shd w:val="clear" w:color="auto" w:fill="E5EBB0" w:themeFill="accent3" w:themeFillTint="66"/>
            <w:vAlign w:val="center"/>
          </w:tcPr>
          <w:p w:rsidR="009F4C76" w:rsidP="005216D4" w:rsidRDefault="00E8718F" w14:paraId="063FFA09" w14:textId="1C5478B2">
            <w:pPr>
              <w:jc w:val="center"/>
              <w:cnfStyle w:val="000000100000" w:firstRow="0" w:lastRow="0" w:firstColumn="0" w:lastColumn="0" w:oddVBand="0" w:evenVBand="0" w:oddHBand="1" w:evenHBand="0" w:firstRowFirstColumn="0" w:firstRowLastColumn="0" w:lastRowFirstColumn="0" w:lastRowLastColumn="0"/>
            </w:pPr>
            <w:r>
              <w:t>In-progress</w:t>
            </w:r>
          </w:p>
        </w:tc>
      </w:tr>
    </w:tbl>
    <w:p w:rsidRPr="006A5975" w:rsidR="009F4C76" w:rsidP="009F4C76" w:rsidRDefault="009F4C76" w14:paraId="2F8B4F0B" w14:textId="77777777"/>
    <w:p w:rsidR="00212C51" w:rsidRDefault="00212C51" w14:paraId="66819A5B" w14:textId="77777777">
      <w:pPr>
        <w:spacing w:line="259" w:lineRule="auto"/>
        <w:jc w:val="left"/>
        <w:rPr>
          <w:rFonts w:eastAsiaTheme="majorEastAsia" w:cstheme="majorBidi"/>
          <w:bCs/>
          <w:color w:val="3E762A" w:themeColor="accent1" w:themeShade="BF"/>
          <w:sz w:val="26"/>
          <w:szCs w:val="26"/>
          <w:lang w:val="en-CA"/>
        </w:rPr>
      </w:pPr>
      <w:bookmarkStart w:name="_Toc119591501" w:id="442"/>
      <w:bookmarkStart w:name="_Toc121507665" w:id="443"/>
      <w:r>
        <w:br w:type="page"/>
      </w:r>
    </w:p>
    <w:p w:rsidR="009F4C76" w:rsidP="00040314" w:rsidRDefault="29E252D4" w14:paraId="0E641910" w14:textId="5BF87A88">
      <w:pPr>
        <w:pStyle w:val="Heading2"/>
        <w:numPr>
          <w:ilvl w:val="1"/>
          <w:numId w:val="0"/>
        </w:numPr>
        <w:ind w:left="360" w:hanging="360"/>
      </w:pPr>
      <w:bookmarkStart w:name="_Toc131499225" w:id="444"/>
      <w:r>
        <w:lastRenderedPageBreak/>
        <w:t>Schedule of Activities/Gantt Chart</w:t>
      </w:r>
      <w:bookmarkEnd w:id="442"/>
      <w:bookmarkEnd w:id="443"/>
      <w:bookmarkEnd w:id="444"/>
    </w:p>
    <w:p w:rsidR="009F4C76" w:rsidP="009F4C76" w:rsidRDefault="009F4C76" w14:paraId="312239E7" w14:textId="7B3CD97C">
      <w:pPr>
        <w:pStyle w:val="Caption"/>
        <w:jc w:val="left"/>
      </w:pPr>
      <w:bookmarkStart w:name="_Toc131498375" w:id="445"/>
      <w:r>
        <w:t xml:space="preserve">Table </w:t>
      </w:r>
      <w:r>
        <w:fldChar w:fldCharType="begin"/>
      </w:r>
      <w:r>
        <w:instrText>SEQ Table \* ARABIC</w:instrText>
      </w:r>
      <w:r>
        <w:fldChar w:fldCharType="separate"/>
      </w:r>
      <w:r w:rsidR="003133FB">
        <w:rPr>
          <w:noProof/>
        </w:rPr>
        <w:t>10</w:t>
      </w:r>
      <w:r>
        <w:fldChar w:fldCharType="end"/>
      </w:r>
      <w:r>
        <w:t xml:space="preserve"> - Schedule of activities for project completion, documentation, and presentations.</w:t>
      </w:r>
      <w:bookmarkEnd w:id="445"/>
    </w:p>
    <w:tbl>
      <w:tblPr>
        <w:tblStyle w:val="GridTable2-Accent1"/>
        <w:tblW w:w="0" w:type="auto"/>
        <w:tblLook w:val="04A0" w:firstRow="1" w:lastRow="0" w:firstColumn="1" w:lastColumn="0" w:noHBand="0" w:noVBand="1"/>
      </w:tblPr>
      <w:tblGrid>
        <w:gridCol w:w="2880"/>
        <w:gridCol w:w="1440"/>
        <w:gridCol w:w="1710"/>
        <w:gridCol w:w="1526"/>
        <w:gridCol w:w="1804"/>
      </w:tblGrid>
      <w:tr w:rsidR="009F4C76" w:rsidTr="005216D4" w14:paraId="47C8056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tcPr>
          <w:p w:rsidR="009F4C76" w:rsidP="005216D4" w:rsidRDefault="009F4C76" w14:paraId="09142A83" w14:textId="77777777">
            <w:r>
              <w:t>Task</w:t>
            </w:r>
          </w:p>
        </w:tc>
        <w:tc>
          <w:tcPr>
            <w:tcW w:w="1440" w:type="dxa"/>
            <w:shd w:val="clear" w:color="auto" w:fill="auto"/>
          </w:tcPr>
          <w:p w:rsidR="009F4C76" w:rsidP="005216D4" w:rsidRDefault="009F4C76" w14:paraId="65AFA407" w14:textId="77777777">
            <w:pPr>
              <w:cnfStyle w:val="100000000000" w:firstRow="1" w:lastRow="0" w:firstColumn="0" w:lastColumn="0" w:oddVBand="0" w:evenVBand="0" w:oddHBand="0" w:evenHBand="0" w:firstRowFirstColumn="0" w:firstRowLastColumn="0" w:lastRowFirstColumn="0" w:lastRowLastColumn="0"/>
            </w:pPr>
            <w:r>
              <w:t>Begin</w:t>
            </w:r>
          </w:p>
        </w:tc>
        <w:tc>
          <w:tcPr>
            <w:tcW w:w="1710" w:type="dxa"/>
            <w:shd w:val="clear" w:color="auto" w:fill="auto"/>
          </w:tcPr>
          <w:p w:rsidR="009F4C76" w:rsidP="005216D4" w:rsidRDefault="009F4C76" w14:paraId="1E34827A" w14:textId="77777777">
            <w:pPr>
              <w:cnfStyle w:val="100000000000" w:firstRow="1" w:lastRow="0" w:firstColumn="0" w:lastColumn="0" w:oddVBand="0" w:evenVBand="0" w:oddHBand="0" w:evenHBand="0" w:firstRowFirstColumn="0" w:firstRowLastColumn="0" w:lastRowFirstColumn="0" w:lastRowLastColumn="0"/>
            </w:pPr>
            <w:r>
              <w:t>Draft</w:t>
            </w:r>
          </w:p>
        </w:tc>
        <w:tc>
          <w:tcPr>
            <w:tcW w:w="1526" w:type="dxa"/>
            <w:shd w:val="clear" w:color="auto" w:fill="auto"/>
          </w:tcPr>
          <w:p w:rsidR="009F4C76" w:rsidP="005216D4" w:rsidRDefault="009F4C76" w14:paraId="5F7E454E" w14:textId="77777777">
            <w:pPr>
              <w:cnfStyle w:val="100000000000" w:firstRow="1" w:lastRow="0" w:firstColumn="0" w:lastColumn="0" w:oddVBand="0" w:evenVBand="0" w:oddHBand="0" w:evenHBand="0" w:firstRowFirstColumn="0" w:firstRowLastColumn="0" w:lastRowFirstColumn="0" w:lastRowLastColumn="0"/>
            </w:pPr>
            <w:r>
              <w:t>Completed</w:t>
            </w:r>
          </w:p>
        </w:tc>
        <w:tc>
          <w:tcPr>
            <w:tcW w:w="1804" w:type="dxa"/>
            <w:shd w:val="clear" w:color="auto" w:fill="auto"/>
          </w:tcPr>
          <w:p w:rsidR="009F4C76" w:rsidP="005216D4" w:rsidRDefault="009F4C76" w14:paraId="0A35AA04" w14:textId="77777777">
            <w:pPr>
              <w:cnfStyle w:val="100000000000" w:firstRow="1" w:lastRow="0" w:firstColumn="0" w:lastColumn="0" w:oddVBand="0" w:evenVBand="0" w:oddHBand="0" w:evenHBand="0" w:firstRowFirstColumn="0" w:firstRowLastColumn="0" w:lastRowFirstColumn="0" w:lastRowLastColumn="0"/>
            </w:pPr>
            <w:r>
              <w:t>Status</w:t>
            </w:r>
          </w:p>
        </w:tc>
      </w:tr>
      <w:tr w:rsidR="009F4C76" w:rsidTr="005216D4" w14:paraId="031EF3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5F84828E" w14:textId="77777777">
            <w:pPr>
              <w:jc w:val="left"/>
            </w:pPr>
            <w:r>
              <w:t>Kickoff meeting between engineering team and lab</w:t>
            </w:r>
          </w:p>
        </w:tc>
        <w:tc>
          <w:tcPr>
            <w:tcW w:w="1440" w:type="dxa"/>
            <w:shd w:val="clear" w:color="auto" w:fill="auto"/>
            <w:vAlign w:val="center"/>
          </w:tcPr>
          <w:p w:rsidR="009F4C76" w:rsidP="005216D4" w:rsidRDefault="009F4C76" w14:paraId="799173A0"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710" w:type="dxa"/>
            <w:shd w:val="clear" w:color="auto" w:fill="auto"/>
            <w:vAlign w:val="center"/>
          </w:tcPr>
          <w:p w:rsidR="009F4C76" w:rsidP="005216D4" w:rsidRDefault="009F4C76" w14:paraId="5C0DAC7F"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9F4C76" w14:paraId="139F6938" w14:textId="77777777">
            <w:pPr>
              <w:jc w:val="center"/>
              <w:cnfStyle w:val="000000100000" w:firstRow="0" w:lastRow="0" w:firstColumn="0" w:lastColumn="0" w:oddVBand="0" w:evenVBand="0" w:oddHBand="1" w:evenHBand="0" w:firstRowFirstColumn="0" w:firstRowLastColumn="0" w:lastRowFirstColumn="0" w:lastRowLastColumn="0"/>
            </w:pPr>
            <w:r>
              <w:t>Aug. 26</w:t>
            </w:r>
          </w:p>
        </w:tc>
        <w:tc>
          <w:tcPr>
            <w:tcW w:w="1804" w:type="dxa"/>
            <w:shd w:val="clear" w:color="auto" w:fill="45CBF5" w:themeFill="accent6" w:themeFillTint="99"/>
            <w:vAlign w:val="center"/>
          </w:tcPr>
          <w:p w:rsidRPr="00B551CB" w:rsidR="009F4C76" w:rsidP="005216D4" w:rsidRDefault="009F4C76" w14:paraId="65943E17"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5216D4" w14:paraId="696CA292"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557A5FE6" w14:textId="77777777">
            <w:pPr>
              <w:jc w:val="left"/>
            </w:pPr>
            <w:r>
              <w:t>Research</w:t>
            </w:r>
          </w:p>
        </w:tc>
        <w:tc>
          <w:tcPr>
            <w:tcW w:w="1440" w:type="dxa"/>
            <w:shd w:val="clear" w:color="auto" w:fill="auto"/>
            <w:vAlign w:val="center"/>
          </w:tcPr>
          <w:p w:rsidR="009F4C76" w:rsidP="005216D4" w:rsidRDefault="009F4C76" w14:paraId="52BDCF26" w14:textId="77777777">
            <w:pPr>
              <w:jc w:val="center"/>
              <w:cnfStyle w:val="000000000000" w:firstRow="0" w:lastRow="0" w:firstColumn="0" w:lastColumn="0" w:oddVBand="0" w:evenVBand="0" w:oddHBand="0" w:evenHBand="0" w:firstRowFirstColumn="0" w:firstRowLastColumn="0" w:lastRowFirstColumn="0" w:lastRowLastColumn="0"/>
            </w:pPr>
            <w:r>
              <w:t>Summer</w:t>
            </w:r>
          </w:p>
        </w:tc>
        <w:tc>
          <w:tcPr>
            <w:tcW w:w="1710" w:type="dxa"/>
            <w:shd w:val="clear" w:color="auto" w:fill="auto"/>
            <w:vAlign w:val="center"/>
          </w:tcPr>
          <w:p w:rsidR="009F4C76" w:rsidP="005216D4" w:rsidRDefault="009F4C76" w14:paraId="56C0D86B" w14:textId="77777777">
            <w:pPr>
              <w:jc w:val="center"/>
              <w:cnfStyle w:val="000000000000" w:firstRow="0" w:lastRow="0" w:firstColumn="0" w:lastColumn="0" w:oddVBand="0" w:evenVBand="0" w:oddHBand="0" w:evenHBand="0" w:firstRowFirstColumn="0" w:firstRowLastColumn="0" w:lastRowFirstColumn="0" w:lastRowLastColumn="0"/>
            </w:pPr>
            <w:r>
              <w:t>Sept. 7</w:t>
            </w:r>
          </w:p>
        </w:tc>
        <w:tc>
          <w:tcPr>
            <w:tcW w:w="1526" w:type="dxa"/>
            <w:shd w:val="clear" w:color="auto" w:fill="auto"/>
            <w:vAlign w:val="center"/>
          </w:tcPr>
          <w:p w:rsidR="009F4C76" w:rsidP="005216D4" w:rsidRDefault="009F4C76" w14:paraId="3F3B6520" w14:textId="77777777">
            <w:pPr>
              <w:jc w:val="center"/>
              <w:cnfStyle w:val="000000000000" w:firstRow="0" w:lastRow="0" w:firstColumn="0" w:lastColumn="0" w:oddVBand="0" w:evenVBand="0" w:oddHBand="0" w:evenHBand="0" w:firstRowFirstColumn="0" w:firstRowLastColumn="0" w:lastRowFirstColumn="0" w:lastRowLastColumn="0"/>
            </w:pPr>
            <w:r>
              <w:t>Sept. 30</w:t>
            </w:r>
          </w:p>
        </w:tc>
        <w:tc>
          <w:tcPr>
            <w:tcW w:w="1804" w:type="dxa"/>
            <w:shd w:val="clear" w:color="auto" w:fill="45CBF5" w:themeFill="accent6" w:themeFillTint="99"/>
            <w:vAlign w:val="center"/>
          </w:tcPr>
          <w:p w:rsidR="009F4C76" w:rsidP="005216D4" w:rsidRDefault="009F4C76" w14:paraId="64A357D0" w14:textId="77777777">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rsidTr="005216D4" w14:paraId="02E590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07A5BD58" w14:textId="77777777">
            <w:pPr>
              <w:jc w:val="left"/>
            </w:pPr>
            <w:r>
              <w:t>Proposal</w:t>
            </w:r>
          </w:p>
        </w:tc>
        <w:tc>
          <w:tcPr>
            <w:tcW w:w="1440" w:type="dxa"/>
            <w:shd w:val="clear" w:color="auto" w:fill="auto"/>
            <w:vAlign w:val="center"/>
          </w:tcPr>
          <w:p w:rsidR="009F4C76" w:rsidP="005216D4" w:rsidRDefault="009F4C76" w14:paraId="7C5D8792" w14:textId="77777777">
            <w:pPr>
              <w:jc w:val="center"/>
              <w:cnfStyle w:val="000000100000" w:firstRow="0" w:lastRow="0" w:firstColumn="0" w:lastColumn="0" w:oddVBand="0" w:evenVBand="0" w:oddHBand="1" w:evenHBand="0" w:firstRowFirstColumn="0" w:firstRowLastColumn="0" w:lastRowFirstColumn="0" w:lastRowLastColumn="0"/>
            </w:pPr>
            <w:r>
              <w:t>Sept. 7</w:t>
            </w:r>
          </w:p>
        </w:tc>
        <w:tc>
          <w:tcPr>
            <w:tcW w:w="1710" w:type="dxa"/>
            <w:shd w:val="clear" w:color="auto" w:fill="auto"/>
            <w:vAlign w:val="center"/>
          </w:tcPr>
          <w:p w:rsidR="009F4C76" w:rsidP="005216D4" w:rsidRDefault="009F4C76" w14:paraId="2B26EB7E" w14:textId="77777777">
            <w:pPr>
              <w:jc w:val="center"/>
              <w:cnfStyle w:val="000000100000" w:firstRow="0" w:lastRow="0" w:firstColumn="0" w:lastColumn="0" w:oddVBand="0" w:evenVBand="0" w:oddHBand="1" w:evenHBand="0" w:firstRowFirstColumn="0" w:firstRowLastColumn="0" w:lastRowFirstColumn="0" w:lastRowLastColumn="0"/>
            </w:pPr>
            <w:r>
              <w:t>Sept. 30</w:t>
            </w:r>
          </w:p>
        </w:tc>
        <w:tc>
          <w:tcPr>
            <w:tcW w:w="1526" w:type="dxa"/>
            <w:shd w:val="clear" w:color="auto" w:fill="auto"/>
            <w:vAlign w:val="center"/>
          </w:tcPr>
          <w:p w:rsidR="009F4C76" w:rsidP="005216D4" w:rsidRDefault="009F4C76" w14:paraId="0F251991" w14:textId="77777777">
            <w:pPr>
              <w:jc w:val="center"/>
              <w:cnfStyle w:val="000000100000" w:firstRow="0" w:lastRow="0" w:firstColumn="0" w:lastColumn="0" w:oddVBand="0" w:evenVBand="0" w:oddHBand="1" w:evenHBand="0" w:firstRowFirstColumn="0" w:firstRowLastColumn="0" w:lastRowFirstColumn="0" w:lastRowLastColumn="0"/>
            </w:pPr>
            <w:r>
              <w:t>Oct. 21</w:t>
            </w:r>
          </w:p>
        </w:tc>
        <w:tc>
          <w:tcPr>
            <w:tcW w:w="1804" w:type="dxa"/>
            <w:shd w:val="clear" w:color="auto" w:fill="45CBF5" w:themeFill="accent6" w:themeFillTint="99"/>
            <w:vAlign w:val="center"/>
          </w:tcPr>
          <w:p w:rsidR="009F4C76" w:rsidP="005216D4" w:rsidRDefault="009F4C76" w14:paraId="1D528C85"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5216D4" w14:paraId="25D9963F"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3BEC05D4" w14:textId="77777777">
            <w:pPr>
              <w:jc w:val="left"/>
            </w:pPr>
            <w:r>
              <w:t>Hardware &amp; Software Designs</w:t>
            </w:r>
          </w:p>
        </w:tc>
        <w:tc>
          <w:tcPr>
            <w:tcW w:w="1440" w:type="dxa"/>
            <w:shd w:val="clear" w:color="auto" w:fill="auto"/>
            <w:vAlign w:val="center"/>
          </w:tcPr>
          <w:p w:rsidR="009F4C76" w:rsidP="005216D4" w:rsidRDefault="009F4C76" w14:paraId="68A86CB5" w14:textId="77777777">
            <w:pPr>
              <w:jc w:val="center"/>
              <w:cnfStyle w:val="000000000000" w:firstRow="0" w:lastRow="0" w:firstColumn="0" w:lastColumn="0" w:oddVBand="0" w:evenVBand="0" w:oddHBand="0" w:evenHBand="0" w:firstRowFirstColumn="0" w:firstRowLastColumn="0" w:lastRowFirstColumn="0" w:lastRowLastColumn="0"/>
            </w:pPr>
            <w:r>
              <w:t>Sept. 7</w:t>
            </w:r>
          </w:p>
        </w:tc>
        <w:tc>
          <w:tcPr>
            <w:tcW w:w="1710" w:type="dxa"/>
            <w:shd w:val="clear" w:color="auto" w:fill="auto"/>
            <w:vAlign w:val="center"/>
          </w:tcPr>
          <w:p w:rsidR="009F4C76" w:rsidP="005216D4" w:rsidRDefault="009F4C76" w14:paraId="205F52AB" w14:textId="77777777">
            <w:pPr>
              <w:jc w:val="center"/>
              <w:cnfStyle w:val="000000000000" w:firstRow="0" w:lastRow="0" w:firstColumn="0" w:lastColumn="0" w:oddVBand="0" w:evenVBand="0" w:oddHBand="0" w:evenHBand="0" w:firstRowFirstColumn="0" w:firstRowLastColumn="0" w:lastRowFirstColumn="0" w:lastRowLastColumn="0"/>
            </w:pPr>
            <w:r>
              <w:t>Oct. 8</w:t>
            </w:r>
          </w:p>
        </w:tc>
        <w:tc>
          <w:tcPr>
            <w:tcW w:w="1526" w:type="dxa"/>
            <w:shd w:val="clear" w:color="auto" w:fill="auto"/>
            <w:vAlign w:val="center"/>
          </w:tcPr>
          <w:p w:rsidR="009F4C76" w:rsidP="005216D4" w:rsidRDefault="009F4C76" w14:paraId="03F327B7" w14:textId="77777777">
            <w:pPr>
              <w:jc w:val="center"/>
              <w:cnfStyle w:val="000000000000" w:firstRow="0" w:lastRow="0" w:firstColumn="0" w:lastColumn="0" w:oddVBand="0" w:evenVBand="0" w:oddHBand="0" w:evenHBand="0" w:firstRowFirstColumn="0" w:firstRowLastColumn="0" w:lastRowFirstColumn="0" w:lastRowLastColumn="0"/>
            </w:pPr>
            <w:r>
              <w:t>Oct. 21</w:t>
            </w:r>
          </w:p>
        </w:tc>
        <w:tc>
          <w:tcPr>
            <w:tcW w:w="1804" w:type="dxa"/>
            <w:shd w:val="clear" w:color="auto" w:fill="45CBF5" w:themeFill="accent6" w:themeFillTint="99"/>
            <w:vAlign w:val="center"/>
          </w:tcPr>
          <w:p w:rsidR="009F4C76" w:rsidP="005216D4" w:rsidRDefault="009F4C76" w14:paraId="224756CC" w14:textId="77777777">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rsidTr="005216D4" w14:paraId="36D0E48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2765A2F7" w14:textId="77777777">
            <w:pPr>
              <w:jc w:val="left"/>
            </w:pPr>
            <w:r>
              <w:t>Finalize Part Orders</w:t>
            </w:r>
          </w:p>
        </w:tc>
        <w:tc>
          <w:tcPr>
            <w:tcW w:w="1440" w:type="dxa"/>
            <w:shd w:val="clear" w:color="auto" w:fill="auto"/>
            <w:vAlign w:val="center"/>
          </w:tcPr>
          <w:p w:rsidR="009F4C76" w:rsidP="005216D4" w:rsidRDefault="009F4C76" w14:paraId="01299A6D"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710" w:type="dxa"/>
            <w:shd w:val="clear" w:color="auto" w:fill="auto"/>
            <w:vAlign w:val="center"/>
          </w:tcPr>
          <w:p w:rsidR="009F4C76" w:rsidP="005216D4" w:rsidRDefault="009F4C76" w14:paraId="34160005"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9F4C76" w14:paraId="4B0B910A" w14:textId="77777777">
            <w:pPr>
              <w:jc w:val="center"/>
              <w:cnfStyle w:val="000000100000" w:firstRow="0" w:lastRow="0" w:firstColumn="0" w:lastColumn="0" w:oddVBand="0" w:evenVBand="0" w:oddHBand="1" w:evenHBand="0" w:firstRowFirstColumn="0" w:firstRowLastColumn="0" w:lastRowFirstColumn="0" w:lastRowLastColumn="0"/>
            </w:pPr>
            <w:r>
              <w:t>Sept. 30</w:t>
            </w:r>
          </w:p>
        </w:tc>
        <w:tc>
          <w:tcPr>
            <w:tcW w:w="1804" w:type="dxa"/>
            <w:shd w:val="clear" w:color="auto" w:fill="45CBF5" w:themeFill="accent6" w:themeFillTint="99"/>
            <w:vAlign w:val="center"/>
          </w:tcPr>
          <w:p w:rsidR="009F4C76" w:rsidP="005216D4" w:rsidRDefault="009F4C76" w14:paraId="15C80E14"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852EEC" w14:paraId="3B197C1B"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06DC62B8" w14:textId="77777777">
            <w:pPr>
              <w:jc w:val="left"/>
            </w:pPr>
            <w:r>
              <w:t>Hardware Test Phase</w:t>
            </w:r>
          </w:p>
        </w:tc>
        <w:tc>
          <w:tcPr>
            <w:tcW w:w="1440" w:type="dxa"/>
            <w:shd w:val="clear" w:color="auto" w:fill="auto"/>
            <w:vAlign w:val="center"/>
          </w:tcPr>
          <w:p w:rsidR="009F4C76" w:rsidP="005216D4" w:rsidRDefault="009F4C76" w14:paraId="4FC3E57D" w14:textId="77777777">
            <w:pPr>
              <w:jc w:val="center"/>
              <w:cnfStyle w:val="000000000000" w:firstRow="0" w:lastRow="0" w:firstColumn="0" w:lastColumn="0" w:oddVBand="0" w:evenVBand="0" w:oddHBand="0" w:evenHBand="0" w:firstRowFirstColumn="0" w:firstRowLastColumn="0" w:lastRowFirstColumn="0" w:lastRowLastColumn="0"/>
            </w:pPr>
            <w:r>
              <w:t>Oct. 1</w:t>
            </w:r>
          </w:p>
        </w:tc>
        <w:tc>
          <w:tcPr>
            <w:tcW w:w="1710" w:type="dxa"/>
            <w:shd w:val="clear" w:color="auto" w:fill="auto"/>
            <w:vAlign w:val="center"/>
          </w:tcPr>
          <w:p w:rsidR="009F4C76" w:rsidP="005216D4" w:rsidRDefault="009F4C76" w14:paraId="2947D28A"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526" w:type="dxa"/>
            <w:shd w:val="clear" w:color="auto" w:fill="auto"/>
            <w:vAlign w:val="center"/>
          </w:tcPr>
          <w:p w:rsidR="009F4C76" w:rsidP="005216D4" w:rsidRDefault="009F4C76" w14:paraId="4364C1B6" w14:textId="77777777">
            <w:pPr>
              <w:jc w:val="center"/>
              <w:cnfStyle w:val="000000000000" w:firstRow="0" w:lastRow="0" w:firstColumn="0" w:lastColumn="0" w:oddVBand="0" w:evenVBand="0" w:oddHBand="0" w:evenHBand="0" w:firstRowFirstColumn="0" w:firstRowLastColumn="0" w:lastRowFirstColumn="0" w:lastRowLastColumn="0"/>
            </w:pPr>
            <w:r>
              <w:t>Dec. 10</w:t>
            </w:r>
          </w:p>
        </w:tc>
        <w:tc>
          <w:tcPr>
            <w:tcW w:w="1804" w:type="dxa"/>
            <w:shd w:val="clear" w:color="auto" w:fill="45CBF5" w:themeFill="accent6" w:themeFillTint="99"/>
            <w:vAlign w:val="center"/>
          </w:tcPr>
          <w:p w:rsidR="009F4C76" w:rsidP="005216D4" w:rsidRDefault="00852EEC" w14:paraId="0B684B32" w14:textId="7ED9723B">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rsidTr="00852EEC" w14:paraId="616F1F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5BBAE176" w14:textId="77777777">
            <w:pPr>
              <w:jc w:val="left"/>
            </w:pPr>
            <w:r>
              <w:t>Test Plan</w:t>
            </w:r>
          </w:p>
        </w:tc>
        <w:tc>
          <w:tcPr>
            <w:tcW w:w="1440" w:type="dxa"/>
            <w:shd w:val="clear" w:color="auto" w:fill="auto"/>
            <w:vAlign w:val="center"/>
          </w:tcPr>
          <w:p w:rsidR="009F4C76" w:rsidP="005216D4" w:rsidRDefault="009F4C76" w14:paraId="2B685AEA" w14:textId="77777777">
            <w:pPr>
              <w:jc w:val="center"/>
              <w:cnfStyle w:val="000000100000" w:firstRow="0" w:lastRow="0" w:firstColumn="0" w:lastColumn="0" w:oddVBand="0" w:evenVBand="0" w:oddHBand="1" w:evenHBand="0" w:firstRowFirstColumn="0" w:firstRowLastColumn="0" w:lastRowFirstColumn="0" w:lastRowLastColumn="0"/>
            </w:pPr>
            <w:r>
              <w:t>Oct. 31</w:t>
            </w:r>
          </w:p>
        </w:tc>
        <w:tc>
          <w:tcPr>
            <w:tcW w:w="1710" w:type="dxa"/>
            <w:shd w:val="clear" w:color="auto" w:fill="auto"/>
            <w:vAlign w:val="center"/>
          </w:tcPr>
          <w:p w:rsidR="009F4C76" w:rsidP="005216D4" w:rsidRDefault="009F4C76" w14:paraId="5D747DD3"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9F4C76" w14:paraId="590BF80B" w14:textId="77777777">
            <w:pPr>
              <w:jc w:val="center"/>
              <w:cnfStyle w:val="000000100000" w:firstRow="0" w:lastRow="0" w:firstColumn="0" w:lastColumn="0" w:oddVBand="0" w:evenVBand="0" w:oddHBand="1" w:evenHBand="0" w:firstRowFirstColumn="0" w:firstRowLastColumn="0" w:lastRowFirstColumn="0" w:lastRowLastColumn="0"/>
            </w:pPr>
            <w:r>
              <w:t>Jan. 15</w:t>
            </w:r>
          </w:p>
        </w:tc>
        <w:tc>
          <w:tcPr>
            <w:tcW w:w="1804" w:type="dxa"/>
            <w:shd w:val="clear" w:color="auto" w:fill="45CBF5" w:themeFill="accent6" w:themeFillTint="99"/>
            <w:vAlign w:val="center"/>
          </w:tcPr>
          <w:p w:rsidR="009F4C76" w:rsidP="005216D4" w:rsidRDefault="00852EEC" w14:paraId="3B37A985" w14:textId="22FBFDAC">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B0078B" w14:paraId="40CE15D0"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7F276017" w14:textId="77777777">
            <w:pPr>
              <w:jc w:val="left"/>
            </w:pPr>
            <w:r>
              <w:t>Development – Software &amp; Hardware</w:t>
            </w:r>
          </w:p>
        </w:tc>
        <w:tc>
          <w:tcPr>
            <w:tcW w:w="1440" w:type="dxa"/>
            <w:shd w:val="clear" w:color="auto" w:fill="auto"/>
            <w:vAlign w:val="center"/>
          </w:tcPr>
          <w:p w:rsidR="009F4C76" w:rsidP="005216D4" w:rsidRDefault="009F4C76" w14:paraId="249E52A2" w14:textId="77777777">
            <w:pPr>
              <w:jc w:val="center"/>
              <w:cnfStyle w:val="000000000000" w:firstRow="0" w:lastRow="0" w:firstColumn="0" w:lastColumn="0" w:oddVBand="0" w:evenVBand="0" w:oddHBand="0" w:evenHBand="0" w:firstRowFirstColumn="0" w:firstRowLastColumn="0" w:lastRowFirstColumn="0" w:lastRowLastColumn="0"/>
            </w:pPr>
            <w:r>
              <w:t>Sept. 30</w:t>
            </w:r>
          </w:p>
        </w:tc>
        <w:tc>
          <w:tcPr>
            <w:tcW w:w="1710" w:type="dxa"/>
            <w:shd w:val="clear" w:color="auto" w:fill="auto"/>
            <w:vAlign w:val="center"/>
          </w:tcPr>
          <w:p w:rsidR="009F4C76" w:rsidP="005216D4" w:rsidRDefault="009F4C76" w14:paraId="68D4E97D" w14:textId="77777777">
            <w:pPr>
              <w:jc w:val="center"/>
              <w:cnfStyle w:val="000000000000" w:firstRow="0" w:lastRow="0" w:firstColumn="0" w:lastColumn="0" w:oddVBand="0" w:evenVBand="0" w:oddHBand="0" w:evenHBand="0" w:firstRowFirstColumn="0" w:firstRowLastColumn="0" w:lastRowFirstColumn="0" w:lastRowLastColumn="0"/>
            </w:pPr>
            <w:r>
              <w:t>Jan. 1</w:t>
            </w:r>
          </w:p>
        </w:tc>
        <w:tc>
          <w:tcPr>
            <w:tcW w:w="1526" w:type="dxa"/>
            <w:shd w:val="clear" w:color="auto" w:fill="auto"/>
            <w:vAlign w:val="center"/>
          </w:tcPr>
          <w:p w:rsidR="009F4C76" w:rsidP="005216D4" w:rsidRDefault="00B0078B" w14:paraId="4B0E5C0B" w14:textId="1B8F29F2">
            <w:pPr>
              <w:jc w:val="center"/>
              <w:cnfStyle w:val="000000000000" w:firstRow="0" w:lastRow="0" w:firstColumn="0" w:lastColumn="0" w:oddVBand="0" w:evenVBand="0" w:oddHBand="0" w:evenHBand="0" w:firstRowFirstColumn="0" w:firstRowLastColumn="0" w:lastRowFirstColumn="0" w:lastRowLastColumn="0"/>
            </w:pPr>
            <w:r>
              <w:t>April 20</w:t>
            </w:r>
          </w:p>
        </w:tc>
        <w:tc>
          <w:tcPr>
            <w:tcW w:w="1804" w:type="dxa"/>
            <w:shd w:val="clear" w:color="auto" w:fill="E5EBB0" w:themeFill="accent3" w:themeFillTint="66"/>
            <w:vAlign w:val="center"/>
          </w:tcPr>
          <w:p w:rsidR="009F4C76" w:rsidP="005216D4" w:rsidRDefault="00B0078B" w14:paraId="00EDE09A" w14:textId="6F865713">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B0078B" w14:paraId="052CF4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3D27AA4D" w14:textId="77777777">
            <w:pPr>
              <w:jc w:val="left"/>
            </w:pPr>
            <w:r>
              <w:t>Software-Hardware Integration</w:t>
            </w:r>
          </w:p>
        </w:tc>
        <w:tc>
          <w:tcPr>
            <w:tcW w:w="1440" w:type="dxa"/>
            <w:shd w:val="clear" w:color="auto" w:fill="auto"/>
            <w:vAlign w:val="center"/>
          </w:tcPr>
          <w:p w:rsidR="009F4C76" w:rsidP="005216D4" w:rsidRDefault="009F4C76" w14:paraId="35BD13D4" w14:textId="77777777">
            <w:pPr>
              <w:jc w:val="center"/>
              <w:cnfStyle w:val="000000100000" w:firstRow="0" w:lastRow="0" w:firstColumn="0" w:lastColumn="0" w:oddVBand="0" w:evenVBand="0" w:oddHBand="1" w:evenHBand="0" w:firstRowFirstColumn="0" w:firstRowLastColumn="0" w:lastRowFirstColumn="0" w:lastRowLastColumn="0"/>
            </w:pPr>
            <w:r>
              <w:t>Feb. 2</w:t>
            </w:r>
          </w:p>
        </w:tc>
        <w:tc>
          <w:tcPr>
            <w:tcW w:w="1710" w:type="dxa"/>
            <w:shd w:val="clear" w:color="auto" w:fill="auto"/>
            <w:vAlign w:val="center"/>
          </w:tcPr>
          <w:p w:rsidR="009F4C76" w:rsidP="005216D4" w:rsidRDefault="009F4C76" w14:paraId="31AE8D46"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787BEE" w14:paraId="106E876E" w14:textId="0CC41B98">
            <w:pPr>
              <w:jc w:val="center"/>
              <w:cnfStyle w:val="000000100000" w:firstRow="0" w:lastRow="0" w:firstColumn="0" w:lastColumn="0" w:oddVBand="0" w:evenVBand="0" w:oddHBand="1" w:evenHBand="0" w:firstRowFirstColumn="0" w:firstRowLastColumn="0" w:lastRowFirstColumn="0" w:lastRowLastColumn="0"/>
            </w:pPr>
            <w:r>
              <w:t>April 20</w:t>
            </w:r>
          </w:p>
        </w:tc>
        <w:tc>
          <w:tcPr>
            <w:tcW w:w="1804" w:type="dxa"/>
            <w:shd w:val="clear" w:color="auto" w:fill="E5EBB0" w:themeFill="accent3" w:themeFillTint="66"/>
            <w:vAlign w:val="center"/>
          </w:tcPr>
          <w:p w:rsidR="009F4C76" w:rsidP="005216D4" w:rsidRDefault="00B0078B" w14:paraId="7B4E47FF" w14:textId="3CE65690">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rsidTr="005216D4" w14:paraId="1DDF0E95"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28BDFD19" w14:textId="77777777">
            <w:pPr>
              <w:jc w:val="left"/>
            </w:pPr>
            <w:r>
              <w:t>Progress Report</w:t>
            </w:r>
          </w:p>
        </w:tc>
        <w:tc>
          <w:tcPr>
            <w:tcW w:w="1440" w:type="dxa"/>
            <w:shd w:val="clear" w:color="auto" w:fill="auto"/>
            <w:vAlign w:val="center"/>
          </w:tcPr>
          <w:p w:rsidR="009F4C76" w:rsidP="005216D4" w:rsidRDefault="009F4C76" w14:paraId="1BA3745D" w14:textId="77777777">
            <w:pPr>
              <w:jc w:val="center"/>
              <w:cnfStyle w:val="000000000000" w:firstRow="0" w:lastRow="0" w:firstColumn="0" w:lastColumn="0" w:oddVBand="0" w:evenVBand="0" w:oddHBand="0" w:evenHBand="0" w:firstRowFirstColumn="0" w:firstRowLastColumn="0" w:lastRowFirstColumn="0" w:lastRowLastColumn="0"/>
            </w:pPr>
            <w:r>
              <w:t>Nov. 1</w:t>
            </w:r>
          </w:p>
        </w:tc>
        <w:tc>
          <w:tcPr>
            <w:tcW w:w="1710" w:type="dxa"/>
            <w:shd w:val="clear" w:color="auto" w:fill="auto"/>
            <w:vAlign w:val="center"/>
          </w:tcPr>
          <w:p w:rsidR="009F4C76" w:rsidP="005216D4" w:rsidRDefault="009F4C76" w14:paraId="68B3C3D0" w14:textId="77777777">
            <w:pPr>
              <w:jc w:val="center"/>
              <w:cnfStyle w:val="000000000000" w:firstRow="0" w:lastRow="0" w:firstColumn="0" w:lastColumn="0" w:oddVBand="0" w:evenVBand="0" w:oddHBand="0" w:evenHBand="0" w:firstRowFirstColumn="0" w:firstRowLastColumn="0" w:lastRowFirstColumn="0" w:lastRowLastColumn="0"/>
            </w:pPr>
            <w:r>
              <w:t>Nov. 18</w:t>
            </w:r>
          </w:p>
        </w:tc>
        <w:tc>
          <w:tcPr>
            <w:tcW w:w="1526" w:type="dxa"/>
            <w:shd w:val="clear" w:color="auto" w:fill="auto"/>
            <w:vAlign w:val="center"/>
          </w:tcPr>
          <w:p w:rsidR="009F4C76" w:rsidP="005216D4" w:rsidRDefault="009F4C76" w14:paraId="536BECF6" w14:textId="77777777">
            <w:pPr>
              <w:jc w:val="center"/>
              <w:cnfStyle w:val="000000000000" w:firstRow="0" w:lastRow="0" w:firstColumn="0" w:lastColumn="0" w:oddVBand="0" w:evenVBand="0" w:oddHBand="0" w:evenHBand="0" w:firstRowFirstColumn="0" w:firstRowLastColumn="0" w:lastRowFirstColumn="0" w:lastRowLastColumn="0"/>
            </w:pPr>
            <w:r>
              <w:t>Dec. 9</w:t>
            </w:r>
          </w:p>
        </w:tc>
        <w:tc>
          <w:tcPr>
            <w:tcW w:w="1804" w:type="dxa"/>
            <w:shd w:val="clear" w:color="auto" w:fill="45CBF5" w:themeFill="accent6" w:themeFillTint="99"/>
            <w:vAlign w:val="center"/>
          </w:tcPr>
          <w:p w:rsidR="009F4C76" w:rsidP="005216D4" w:rsidRDefault="009F4C76" w14:paraId="6E6E7082" w14:textId="77777777">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rsidTr="005216D4" w14:paraId="18A5305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113F3E94" w14:textId="77777777">
            <w:pPr>
              <w:jc w:val="left"/>
            </w:pPr>
            <w:r>
              <w:t>Oral Presentations</w:t>
            </w:r>
          </w:p>
        </w:tc>
        <w:tc>
          <w:tcPr>
            <w:tcW w:w="1440" w:type="dxa"/>
            <w:shd w:val="clear" w:color="auto" w:fill="auto"/>
            <w:vAlign w:val="center"/>
          </w:tcPr>
          <w:p w:rsidR="009F4C76" w:rsidP="005216D4" w:rsidRDefault="009F4C76" w14:paraId="42505C14" w14:textId="77777777">
            <w:pPr>
              <w:jc w:val="center"/>
              <w:cnfStyle w:val="000000100000" w:firstRow="0" w:lastRow="0" w:firstColumn="0" w:lastColumn="0" w:oddVBand="0" w:evenVBand="0" w:oddHBand="1" w:evenHBand="0" w:firstRowFirstColumn="0" w:firstRowLastColumn="0" w:lastRowFirstColumn="0" w:lastRowLastColumn="0"/>
            </w:pPr>
            <w:r>
              <w:t>Jan. 9</w:t>
            </w:r>
          </w:p>
        </w:tc>
        <w:tc>
          <w:tcPr>
            <w:tcW w:w="1710" w:type="dxa"/>
            <w:shd w:val="clear" w:color="auto" w:fill="auto"/>
            <w:vAlign w:val="center"/>
          </w:tcPr>
          <w:p w:rsidR="009F4C76" w:rsidP="005216D4" w:rsidRDefault="009F4C76" w14:paraId="1FE93A78" w14:textId="77777777">
            <w:pPr>
              <w:jc w:val="center"/>
              <w:cnfStyle w:val="000000100000" w:firstRow="0" w:lastRow="0" w:firstColumn="0" w:lastColumn="0" w:oddVBand="0" w:evenVBand="0" w:oddHBand="1" w:evenHBand="0" w:firstRowFirstColumn="0" w:firstRowLastColumn="0" w:lastRowFirstColumn="0" w:lastRowLastColumn="0"/>
            </w:pPr>
            <w:r>
              <w:t>Form – Dec. 9</w:t>
            </w:r>
          </w:p>
        </w:tc>
        <w:tc>
          <w:tcPr>
            <w:tcW w:w="1526" w:type="dxa"/>
            <w:shd w:val="clear" w:color="auto" w:fill="auto"/>
            <w:vAlign w:val="center"/>
          </w:tcPr>
          <w:p w:rsidR="009F4C76" w:rsidP="005216D4" w:rsidRDefault="009F4C76" w14:paraId="5174C0D8" w14:textId="58EDC267">
            <w:pPr>
              <w:jc w:val="center"/>
              <w:cnfStyle w:val="000000100000" w:firstRow="0" w:lastRow="0" w:firstColumn="0" w:lastColumn="0" w:oddVBand="0" w:evenVBand="0" w:oddHBand="1" w:evenHBand="0" w:firstRowFirstColumn="0" w:firstRowLastColumn="0" w:lastRowFirstColumn="0" w:lastRowLastColumn="0"/>
            </w:pPr>
            <w:commentRangeStart w:id="446"/>
            <w:r>
              <w:t>Jan. 23-27</w:t>
            </w:r>
            <w:commentRangeEnd w:id="446"/>
            <w:r w:rsidR="00E6287D">
              <w:rPr>
                <w:rStyle w:val="CommentReference"/>
                <w:rFonts w:cstheme="minorBidi"/>
                <w:iCs/>
                <w:lang w:val="en-CA"/>
              </w:rPr>
              <w:commentReference w:id="446"/>
            </w:r>
          </w:p>
        </w:tc>
        <w:tc>
          <w:tcPr>
            <w:tcW w:w="1804" w:type="dxa"/>
            <w:shd w:val="clear" w:color="auto" w:fill="45CBF5" w:themeFill="accent6" w:themeFillTint="99"/>
            <w:vAlign w:val="center"/>
          </w:tcPr>
          <w:p w:rsidR="009F4C76" w:rsidP="005216D4" w:rsidRDefault="009F4C76" w14:paraId="0717019A"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B0078B" w14:paraId="2F906F18"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143C2059" w14:textId="77777777">
            <w:pPr>
              <w:jc w:val="left"/>
            </w:pPr>
            <w:r>
              <w:t>Integration Testing</w:t>
            </w:r>
          </w:p>
        </w:tc>
        <w:tc>
          <w:tcPr>
            <w:tcW w:w="1440" w:type="dxa"/>
            <w:shd w:val="clear" w:color="auto" w:fill="auto"/>
            <w:vAlign w:val="center"/>
          </w:tcPr>
          <w:p w:rsidR="009F4C76" w:rsidP="005216D4" w:rsidRDefault="009F4C76" w14:paraId="61B1A649" w14:textId="77777777">
            <w:pPr>
              <w:jc w:val="center"/>
              <w:cnfStyle w:val="000000000000" w:firstRow="0" w:lastRow="0" w:firstColumn="0" w:lastColumn="0" w:oddVBand="0" w:evenVBand="0" w:oddHBand="0" w:evenHBand="0" w:firstRowFirstColumn="0" w:firstRowLastColumn="0" w:lastRowFirstColumn="0" w:lastRowLastColumn="0"/>
            </w:pPr>
            <w:r>
              <w:t>Feb. 15</w:t>
            </w:r>
          </w:p>
        </w:tc>
        <w:tc>
          <w:tcPr>
            <w:tcW w:w="1710" w:type="dxa"/>
            <w:shd w:val="clear" w:color="auto" w:fill="auto"/>
            <w:vAlign w:val="center"/>
          </w:tcPr>
          <w:p w:rsidR="009F4C76" w:rsidP="005216D4" w:rsidRDefault="009F4C76" w14:paraId="774521F2"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526" w:type="dxa"/>
            <w:shd w:val="clear" w:color="auto" w:fill="auto"/>
            <w:vAlign w:val="center"/>
          </w:tcPr>
          <w:p w:rsidR="009F4C76" w:rsidP="005216D4" w:rsidRDefault="00787BEE" w14:paraId="3234428B" w14:textId="207F1801">
            <w:pPr>
              <w:jc w:val="center"/>
              <w:cnfStyle w:val="000000000000" w:firstRow="0" w:lastRow="0" w:firstColumn="0" w:lastColumn="0" w:oddVBand="0" w:evenVBand="0" w:oddHBand="0" w:evenHBand="0" w:firstRowFirstColumn="0" w:firstRowLastColumn="0" w:lastRowFirstColumn="0" w:lastRowLastColumn="0"/>
            </w:pPr>
            <w:r>
              <w:t>May 10</w:t>
            </w:r>
          </w:p>
        </w:tc>
        <w:tc>
          <w:tcPr>
            <w:tcW w:w="1804" w:type="dxa"/>
            <w:shd w:val="clear" w:color="auto" w:fill="E5EBB0" w:themeFill="accent3" w:themeFillTint="66"/>
            <w:vAlign w:val="center"/>
          </w:tcPr>
          <w:p w:rsidR="009F4C76" w:rsidP="005216D4" w:rsidRDefault="00B0078B" w14:paraId="19E98B44" w14:textId="1B31C67D">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B0078B" w14:paraId="424B70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5302B8D2" w14:textId="77777777">
            <w:pPr>
              <w:jc w:val="left"/>
            </w:pPr>
            <w:r>
              <w:t>Acceptance Testing</w:t>
            </w:r>
          </w:p>
        </w:tc>
        <w:tc>
          <w:tcPr>
            <w:tcW w:w="1440" w:type="dxa"/>
            <w:shd w:val="clear" w:color="auto" w:fill="auto"/>
            <w:vAlign w:val="center"/>
          </w:tcPr>
          <w:p w:rsidR="009F4C76" w:rsidP="005216D4" w:rsidRDefault="009F4C76" w14:paraId="2A79269C" w14:textId="77777777">
            <w:pPr>
              <w:jc w:val="center"/>
              <w:cnfStyle w:val="000000100000" w:firstRow="0" w:lastRow="0" w:firstColumn="0" w:lastColumn="0" w:oddVBand="0" w:evenVBand="0" w:oddHBand="1" w:evenHBand="0" w:firstRowFirstColumn="0" w:firstRowLastColumn="0" w:lastRowFirstColumn="0" w:lastRowLastColumn="0"/>
            </w:pPr>
            <w:r>
              <w:t>Feb. 28</w:t>
            </w:r>
          </w:p>
        </w:tc>
        <w:tc>
          <w:tcPr>
            <w:tcW w:w="1710" w:type="dxa"/>
            <w:shd w:val="clear" w:color="auto" w:fill="auto"/>
            <w:vAlign w:val="center"/>
          </w:tcPr>
          <w:p w:rsidR="009F4C76" w:rsidP="005216D4" w:rsidRDefault="009F4C76" w14:paraId="04CAEBBE"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787BEE" w14:paraId="77C28CEB" w14:textId="1C2A2AC2">
            <w:pPr>
              <w:jc w:val="center"/>
              <w:cnfStyle w:val="000000100000" w:firstRow="0" w:lastRow="0" w:firstColumn="0" w:lastColumn="0" w:oddVBand="0" w:evenVBand="0" w:oddHBand="1" w:evenHBand="0" w:firstRowFirstColumn="0" w:firstRowLastColumn="0" w:lastRowFirstColumn="0" w:lastRowLastColumn="0"/>
            </w:pPr>
            <w:r>
              <w:t>May 10</w:t>
            </w:r>
          </w:p>
        </w:tc>
        <w:tc>
          <w:tcPr>
            <w:tcW w:w="1804" w:type="dxa"/>
            <w:shd w:val="clear" w:color="auto" w:fill="E5EBB0" w:themeFill="accent3" w:themeFillTint="66"/>
            <w:vAlign w:val="center"/>
          </w:tcPr>
          <w:p w:rsidR="009F4C76" w:rsidP="005216D4" w:rsidRDefault="00B0078B" w14:paraId="7DA51CB6" w14:textId="76385F37">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rsidTr="00787BEE" w14:paraId="76F89124"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6322C8E5" w14:textId="77777777">
            <w:pPr>
              <w:jc w:val="left"/>
            </w:pPr>
            <w:r>
              <w:t>Poster Fair</w:t>
            </w:r>
          </w:p>
        </w:tc>
        <w:tc>
          <w:tcPr>
            <w:tcW w:w="1440" w:type="dxa"/>
            <w:shd w:val="clear" w:color="auto" w:fill="auto"/>
            <w:vAlign w:val="center"/>
          </w:tcPr>
          <w:p w:rsidR="009F4C76" w:rsidP="005216D4" w:rsidRDefault="009F4C76" w14:paraId="4881F7F8" w14:textId="77777777">
            <w:pPr>
              <w:jc w:val="center"/>
              <w:cnfStyle w:val="000000000000" w:firstRow="0" w:lastRow="0" w:firstColumn="0" w:lastColumn="0" w:oddVBand="0" w:evenVBand="0" w:oddHBand="0" w:evenHBand="0" w:firstRowFirstColumn="0" w:firstRowLastColumn="0" w:lastRowFirstColumn="0" w:lastRowLastColumn="0"/>
            </w:pPr>
            <w:r>
              <w:t>March 1</w:t>
            </w:r>
          </w:p>
        </w:tc>
        <w:tc>
          <w:tcPr>
            <w:tcW w:w="1710" w:type="dxa"/>
            <w:shd w:val="clear" w:color="auto" w:fill="auto"/>
            <w:vAlign w:val="center"/>
          </w:tcPr>
          <w:p w:rsidR="009F4C76" w:rsidP="005216D4" w:rsidRDefault="009F4C76" w14:paraId="3D12CBD2"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526" w:type="dxa"/>
            <w:shd w:val="clear" w:color="auto" w:fill="auto"/>
            <w:vAlign w:val="center"/>
          </w:tcPr>
          <w:p w:rsidR="009F4C76" w:rsidP="005216D4" w:rsidRDefault="009F4C76" w14:paraId="15221241" w14:textId="77777777">
            <w:pPr>
              <w:jc w:val="center"/>
              <w:cnfStyle w:val="000000000000" w:firstRow="0" w:lastRow="0" w:firstColumn="0" w:lastColumn="0" w:oddVBand="0" w:evenVBand="0" w:oddHBand="0" w:evenHBand="0" w:firstRowFirstColumn="0" w:firstRowLastColumn="0" w:lastRowFirstColumn="0" w:lastRowLastColumn="0"/>
            </w:pPr>
            <w:r>
              <w:t>March 17</w:t>
            </w:r>
          </w:p>
        </w:tc>
        <w:tc>
          <w:tcPr>
            <w:tcW w:w="1804" w:type="dxa"/>
            <w:shd w:val="clear" w:color="auto" w:fill="45CBF5" w:themeFill="accent6" w:themeFillTint="99"/>
            <w:vAlign w:val="center"/>
          </w:tcPr>
          <w:p w:rsidR="009F4C76" w:rsidP="005216D4" w:rsidRDefault="00787BEE" w14:paraId="57230EB8" w14:textId="0C3036C1">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rsidTr="005216D4" w14:paraId="0A5E87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38E50C49" w14:textId="77777777">
            <w:pPr>
              <w:jc w:val="left"/>
            </w:pPr>
            <w:r>
              <w:t>Final Report and Video</w:t>
            </w:r>
          </w:p>
        </w:tc>
        <w:tc>
          <w:tcPr>
            <w:tcW w:w="1440" w:type="dxa"/>
            <w:shd w:val="clear" w:color="auto" w:fill="auto"/>
            <w:vAlign w:val="center"/>
          </w:tcPr>
          <w:p w:rsidR="009F4C76" w:rsidP="005216D4" w:rsidRDefault="009F4C76" w14:paraId="46153040" w14:textId="77777777">
            <w:pPr>
              <w:jc w:val="center"/>
              <w:cnfStyle w:val="000000100000" w:firstRow="0" w:lastRow="0" w:firstColumn="0" w:lastColumn="0" w:oddVBand="0" w:evenVBand="0" w:oddHBand="1" w:evenHBand="0" w:firstRowFirstColumn="0" w:firstRowLastColumn="0" w:lastRowFirstColumn="0" w:lastRowLastColumn="0"/>
            </w:pPr>
            <w:r>
              <w:t>Jan. 15</w:t>
            </w:r>
          </w:p>
        </w:tc>
        <w:tc>
          <w:tcPr>
            <w:tcW w:w="1710" w:type="dxa"/>
            <w:shd w:val="clear" w:color="auto" w:fill="auto"/>
            <w:vAlign w:val="center"/>
          </w:tcPr>
          <w:p w:rsidR="009F4C76" w:rsidP="005216D4" w:rsidRDefault="009F4C76" w14:paraId="35E8D806" w14:textId="77777777">
            <w:pPr>
              <w:jc w:val="center"/>
              <w:cnfStyle w:val="000000100000" w:firstRow="0" w:lastRow="0" w:firstColumn="0" w:lastColumn="0" w:oddVBand="0" w:evenVBand="0" w:oddHBand="1" w:evenHBand="0" w:firstRowFirstColumn="0" w:firstRowLastColumn="0" w:lastRowFirstColumn="0" w:lastRowLastColumn="0"/>
            </w:pPr>
            <w:r>
              <w:t>1</w:t>
            </w:r>
            <w:r w:rsidRPr="0063760D">
              <w:rPr>
                <w:vertAlign w:val="superscript"/>
              </w:rPr>
              <w:t>st</w:t>
            </w:r>
            <w:r>
              <w:t xml:space="preserve"> – Feb. 17</w:t>
            </w:r>
          </w:p>
          <w:p w:rsidR="009F4C76" w:rsidP="005216D4" w:rsidRDefault="009F4C76" w14:paraId="40B430AD" w14:textId="77777777">
            <w:pPr>
              <w:jc w:val="center"/>
              <w:cnfStyle w:val="000000100000" w:firstRow="0" w:lastRow="0" w:firstColumn="0" w:lastColumn="0" w:oddVBand="0" w:evenVBand="0" w:oddHBand="1" w:evenHBand="0" w:firstRowFirstColumn="0" w:firstRowLastColumn="0" w:lastRowFirstColumn="0" w:lastRowLastColumn="0"/>
            </w:pPr>
            <w:r>
              <w:t>2</w:t>
            </w:r>
            <w:r w:rsidRPr="0063760D">
              <w:rPr>
                <w:vertAlign w:val="superscript"/>
              </w:rPr>
              <w:t>nd</w:t>
            </w:r>
            <w:r>
              <w:t xml:space="preserve"> – March 24</w:t>
            </w:r>
          </w:p>
        </w:tc>
        <w:tc>
          <w:tcPr>
            <w:tcW w:w="1526" w:type="dxa"/>
            <w:shd w:val="clear" w:color="auto" w:fill="auto"/>
            <w:vAlign w:val="center"/>
          </w:tcPr>
          <w:p w:rsidR="009F4C76" w:rsidP="005216D4" w:rsidRDefault="009F4C76" w14:paraId="5BBC3629" w14:textId="77777777">
            <w:pPr>
              <w:jc w:val="center"/>
              <w:cnfStyle w:val="000000100000" w:firstRow="0" w:lastRow="0" w:firstColumn="0" w:lastColumn="0" w:oddVBand="0" w:evenVBand="0" w:oddHBand="1" w:evenHBand="0" w:firstRowFirstColumn="0" w:firstRowLastColumn="0" w:lastRowFirstColumn="0" w:lastRowLastColumn="0"/>
            </w:pPr>
            <w:r>
              <w:t>April 12</w:t>
            </w:r>
          </w:p>
        </w:tc>
        <w:tc>
          <w:tcPr>
            <w:tcW w:w="1804" w:type="dxa"/>
            <w:shd w:val="clear" w:color="auto" w:fill="45CBF5" w:themeFill="accent6" w:themeFillTint="99"/>
            <w:vAlign w:val="center"/>
          </w:tcPr>
          <w:p w:rsidR="009F4C76" w:rsidP="005216D4" w:rsidRDefault="009F4C76" w14:paraId="5E76B083"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bl>
    <w:p w:rsidR="009F4C76" w:rsidP="009F4C76" w:rsidRDefault="009F4C76" w14:paraId="678D9B9E" w14:textId="77777777"/>
    <w:p w:rsidR="009F4C76" w:rsidP="009F4C76" w:rsidRDefault="009F4C76" w14:paraId="3E97E0CE" w14:textId="77777777">
      <w:pPr>
        <w:jc w:val="center"/>
      </w:pPr>
      <w:r>
        <w:rPr>
          <w:noProof/>
        </w:rPr>
        <w:lastRenderedPageBreak/>
        <w:drawing>
          <wp:inline distT="0" distB="0" distL="0" distR="0" wp14:anchorId="59821E5A" wp14:editId="6FD33F61">
            <wp:extent cx="4285397" cy="7915701"/>
            <wp:effectExtent l="0" t="0" r="1270" b="0"/>
            <wp:docPr id="58264043" name="Picture 58264043"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264043" name="Picture 58264043" descr="Char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27985" cy="7994367"/>
                    </a:xfrm>
                    <a:prstGeom prst="rect">
                      <a:avLst/>
                    </a:prstGeom>
                  </pic:spPr>
                </pic:pic>
              </a:graphicData>
            </a:graphic>
          </wp:inline>
        </w:drawing>
      </w:r>
    </w:p>
    <w:p w:rsidR="009F4C76" w:rsidP="00A838AC" w:rsidRDefault="009F4C76" w14:paraId="6F929EAD" w14:textId="1B956000">
      <w:pPr>
        <w:pStyle w:val="Caption"/>
        <w:jc w:val="center"/>
      </w:pPr>
      <w:bookmarkStart w:name="_Ref131418813" w:id="447"/>
      <w:bookmarkStart w:name="_Toc131499142" w:id="448"/>
      <w:commentRangeStart w:id="449"/>
      <w:commentRangeStart w:id="450"/>
      <w:r>
        <w:t xml:space="preserve">Figure </w:t>
      </w:r>
      <w:r>
        <w:fldChar w:fldCharType="begin"/>
      </w:r>
      <w:r>
        <w:instrText>SEQ Figure \* ARABIC</w:instrText>
      </w:r>
      <w:r>
        <w:fldChar w:fldCharType="separate"/>
      </w:r>
      <w:r w:rsidR="003133FB">
        <w:rPr>
          <w:noProof/>
        </w:rPr>
        <w:t>36</w:t>
      </w:r>
      <w:r>
        <w:fldChar w:fldCharType="end"/>
      </w:r>
      <w:r>
        <w:t xml:space="preserve"> </w:t>
      </w:r>
      <w:r w:rsidR="00DF71A2">
        <w:t>–</w:t>
      </w:r>
      <w:r>
        <w:t xml:space="preserve"> Gantt chart</w:t>
      </w:r>
      <w:commentRangeEnd w:id="449"/>
      <w:r>
        <w:rPr>
          <w:rStyle w:val="CommentReference"/>
          <w:i w:val="0"/>
          <w:color w:val="auto"/>
        </w:rPr>
        <w:commentReference w:id="449"/>
      </w:r>
      <w:commentRangeEnd w:id="450"/>
      <w:r w:rsidR="00CB6841">
        <w:rPr>
          <w:rStyle w:val="CommentReference"/>
          <w:i w:val="0"/>
          <w:iCs/>
          <w:color w:val="auto"/>
        </w:rPr>
        <w:commentReference w:id="450"/>
      </w:r>
      <w:bookmarkEnd w:id="447"/>
      <w:bookmarkEnd w:id="448"/>
    </w:p>
    <w:p w:rsidR="009E720E" w:rsidP="009E720E" w:rsidRDefault="009E720E" w14:paraId="5CF888C1" w14:textId="04460A1C">
      <w:pPr>
        <w:pStyle w:val="Heading1"/>
        <w:numPr>
          <w:ilvl w:val="0"/>
          <w:numId w:val="0"/>
        </w:numPr>
        <w:ind w:left="360" w:hanging="360"/>
        <w:rPr>
          <w:lang w:val="en-CA"/>
        </w:rPr>
      </w:pPr>
      <w:bookmarkStart w:name="_Ref131418927" w:id="452"/>
      <w:bookmarkStart w:name="_Ref131418928" w:id="453"/>
      <w:bookmarkStart w:name="_Toc131499226" w:id="454"/>
      <w:r>
        <w:rPr>
          <w:lang w:val="en-CA"/>
        </w:rPr>
        <w:lastRenderedPageBreak/>
        <w:t>Appendix 5: Pro</w:t>
      </w:r>
      <w:bookmarkEnd w:id="452"/>
      <w:bookmarkEnd w:id="453"/>
      <w:r w:rsidR="00822CE2">
        <w:rPr>
          <w:lang w:val="en-CA"/>
        </w:rPr>
        <w:t>gress Report</w:t>
      </w:r>
      <w:bookmarkEnd w:id="454"/>
    </w:p>
    <w:p w:rsidR="001120EE" w:rsidP="00CF195B" w:rsidRDefault="00CF195B" w14:paraId="736A11DF" w14:textId="61DE0E67">
      <w:pPr>
        <w:rPr>
          <w:lang w:val="en-CA"/>
        </w:rPr>
      </w:pPr>
      <w:r>
        <w:rPr>
          <w:lang w:val="en-CA"/>
        </w:rPr>
        <w:t>[</w:t>
      </w:r>
      <w:r w:rsidR="00822CE2">
        <w:rPr>
          <w:lang w:val="en-CA"/>
        </w:rPr>
        <w:t>Link to progress report</w:t>
      </w:r>
      <w:r>
        <w:rPr>
          <w:lang w:val="en-CA"/>
        </w:rPr>
        <w:t>]</w:t>
      </w:r>
    </w:p>
    <w:p w:rsidR="009F4C76" w:rsidP="001120EE" w:rsidRDefault="001120EE" w14:paraId="7BB5C09F" w14:textId="676DBCD0">
      <w:pPr>
        <w:pStyle w:val="Heading1"/>
        <w:numPr>
          <w:ilvl w:val="0"/>
          <w:numId w:val="0"/>
        </w:numPr>
        <w:ind w:left="360" w:hanging="360"/>
        <w:rPr>
          <w:lang w:val="en-CA"/>
        </w:rPr>
      </w:pPr>
      <w:bookmarkStart w:name="_Ref131498614" w:id="455"/>
      <w:bookmarkStart w:name="_Toc131499227" w:id="456"/>
      <w:r>
        <w:rPr>
          <w:lang w:val="en-CA"/>
        </w:rPr>
        <w:t xml:space="preserve">Appendix 6: </w:t>
      </w:r>
      <w:r w:rsidR="00822CE2">
        <w:rPr>
          <w:lang w:val="en-CA"/>
        </w:rPr>
        <w:t>Proposal</w:t>
      </w:r>
      <w:bookmarkEnd w:id="455"/>
      <w:bookmarkEnd w:id="456"/>
    </w:p>
    <w:p w:rsidRPr="00822CE2" w:rsidR="00822CE2" w:rsidP="00822CE2" w:rsidRDefault="00822CE2" w14:paraId="0353457C" w14:textId="5E1F3368">
      <w:pPr>
        <w:rPr>
          <w:lang w:val="en-CA"/>
        </w:rPr>
      </w:pPr>
      <w:r>
        <w:rPr>
          <w:lang w:val="en-CA"/>
        </w:rPr>
        <w:t>[Attach proposal here]</w:t>
      </w:r>
    </w:p>
    <w:sectPr w:rsidRPr="00822CE2" w:rsidR="00822CE2">
      <w:footerReference w:type="default" r:id="rId14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YO" w:author="Yuu Ono" w:date="2023-04-06T08:17:00Z" w:id="4">
    <w:p w:rsidR="00EF5787" w:rsidP="00553FC5" w:rsidRDefault="00651318" w14:paraId="42632E74" w14:textId="77777777">
      <w:pPr>
        <w:pStyle w:val="CommentText"/>
        <w:jc w:val="left"/>
      </w:pPr>
      <w:r>
        <w:rPr>
          <w:rStyle w:val="CommentReference"/>
        </w:rPr>
        <w:annotationRef/>
      </w:r>
      <w:r w:rsidR="00EF5787">
        <w:t>Why is ref [1] here? Double-check there is no error on numbering the references.</w:t>
      </w:r>
    </w:p>
  </w:comment>
  <w:comment w:initials="MP" w:author="Meia Copeland" w:date="2023-03-27T11:38:00Z" w:id="7">
    <w:p w:rsidR="00593560" w:rsidP="00B064AF" w:rsidRDefault="00593560" w14:paraId="66DCA923" w14:textId="4EBA180E">
      <w:pPr>
        <w:pStyle w:val="CommentText"/>
        <w:jc w:val="left"/>
      </w:pPr>
      <w:r>
        <w:rPr>
          <w:rStyle w:val="CommentReference"/>
        </w:rPr>
        <w:annotationRef/>
      </w:r>
      <w:r>
        <w:t>Add link</w:t>
      </w:r>
    </w:p>
  </w:comment>
  <w:comment w:initials="MP" w:author="Meia Copeland" w:date="2023-04-02T14:41:00Z" w:id="8">
    <w:p w:rsidR="002D06A2" w:rsidP="00DC757C" w:rsidRDefault="002D06A2" w14:paraId="25051393" w14:textId="77777777">
      <w:pPr>
        <w:pStyle w:val="CommentText"/>
        <w:jc w:val="left"/>
      </w:pPr>
      <w:r>
        <w:rPr>
          <w:rStyle w:val="CommentReference"/>
        </w:rPr>
        <w:annotationRef/>
      </w:r>
      <w:r>
        <w:t>Also, need to add everything to Git</w:t>
      </w:r>
    </w:p>
  </w:comment>
  <w:comment w:initials="MP" w:author="Meia Copeland" w:date="2023-03-12T11:42:00Z" w:id="15">
    <w:p w:rsidR="007618C0" w:rsidRDefault="007618C0" w14:paraId="4BC46057" w14:textId="6691752D">
      <w:pPr>
        <w:pStyle w:val="CommentText"/>
        <w:jc w:val="left"/>
      </w:pPr>
      <w:r>
        <w:rPr>
          <w:rStyle w:val="CommentReference"/>
        </w:rPr>
        <w:annotationRef/>
      </w:r>
      <w:r>
        <w:t>Need to look into possibly changing to follow the format:</w:t>
      </w:r>
      <w:r>
        <w:br/>
      </w:r>
      <w:r>
        <w:t>- Introduction</w:t>
      </w:r>
      <w:r>
        <w:br/>
      </w:r>
      <w:r>
        <w:t>- Problem Motivation</w:t>
      </w:r>
      <w:r>
        <w:br/>
      </w:r>
      <w:r>
        <w:t>- Problem Statement</w:t>
      </w:r>
      <w:r>
        <w:br/>
      </w:r>
      <w:r>
        <w:t>- Proposed Solution</w:t>
      </w:r>
    </w:p>
    <w:p w:rsidR="007618C0" w:rsidRDefault="007618C0" w14:paraId="47B0B655" w14:textId="77777777">
      <w:pPr>
        <w:pStyle w:val="CommentText"/>
        <w:jc w:val="left"/>
      </w:pPr>
      <w:r>
        <w:t>- Accomplishments</w:t>
      </w:r>
    </w:p>
    <w:p w:rsidR="007618C0" w:rsidP="00C74BDE" w:rsidRDefault="007618C0" w14:paraId="2C4FA7A9" w14:textId="77777777">
      <w:pPr>
        <w:pStyle w:val="CommentText"/>
        <w:jc w:val="left"/>
      </w:pPr>
      <w:r>
        <w:t>- Overview of Report</w:t>
      </w:r>
    </w:p>
  </w:comment>
  <w:comment w:initials="MP" w:author="Meia Copeland" w:date="2023-04-03T01:04:00Z" w:id="22">
    <w:p w:rsidR="00EB7ADD" w:rsidRDefault="00EB7ADD" w14:paraId="317FE474" w14:textId="1CF6DDC6">
      <w:pPr>
        <w:pStyle w:val="CommentText"/>
        <w:jc w:val="left"/>
      </w:pPr>
      <w:r>
        <w:rPr>
          <w:rStyle w:val="CommentReference"/>
        </w:rPr>
        <w:annotationRef/>
      </w:r>
      <w:r>
        <w:t>Mention how initial focus was on wind turbines, but this was expanded (and why!)</w:t>
      </w:r>
    </w:p>
  </w:comment>
  <w:comment w:initials="MP" w:author="Meia Copeland" w:date="2023-04-03T01:05:00Z" w:id="23">
    <w:p w:rsidR="00C02708" w:rsidRDefault="00C02708" w14:paraId="184E4BF9" w14:textId="77777777">
      <w:pPr>
        <w:pStyle w:val="CommentText"/>
        <w:jc w:val="left"/>
      </w:pPr>
      <w:r>
        <w:rPr>
          <w:rStyle w:val="CommentReference"/>
        </w:rPr>
        <w:annotationRef/>
      </w:r>
      <w:r>
        <w:t>Why focus was expanded: Wind turbines have very small vibration. Other sources have larger vibration, so these should be examined first, and if effects are noticed, try smaller vibrations like turbines</w:t>
      </w:r>
    </w:p>
  </w:comment>
  <w:comment w:initials="YO" w:author="Yuu Ono" w:date="2023-04-06T08:16:00Z" w:id="24">
    <w:p w:rsidR="00FC1CA8" w:rsidP="00690404" w:rsidRDefault="00FC1CA8" w14:paraId="28CFAFDB" w14:textId="77777777">
      <w:pPr>
        <w:pStyle w:val="CommentText"/>
        <w:jc w:val="left"/>
      </w:pPr>
      <w:r>
        <w:rPr>
          <w:rStyle w:val="CommentReference"/>
        </w:rPr>
        <w:annotationRef/>
      </w:r>
      <w:r>
        <w:t>There should be [1] before [2].</w:t>
      </w:r>
    </w:p>
  </w:comment>
  <w:comment w:initials="MP" w:author="Meia Copeland" w:date="2023-04-04T11:03:00Z" w:id="25">
    <w:p w:rsidR="00E553E3" w:rsidP="0076386E" w:rsidRDefault="00E553E3" w14:paraId="00C0AC52" w14:textId="32870B94">
      <w:pPr>
        <w:pStyle w:val="CommentText"/>
        <w:jc w:val="left"/>
      </w:pPr>
      <w:r>
        <w:rPr>
          <w:rStyle w:val="CommentReference"/>
        </w:rPr>
        <w:annotationRef/>
      </w:r>
      <w:r>
        <w:fldChar w:fldCharType="begin"/>
      </w:r>
      <w:r>
        <w:instrText xml:space="preserve"> HYPERLINK "mailto:TalalJaber@cmail.carleton.ca" </w:instrText>
      </w:r>
      <w:bookmarkStart w:name="_@_037C96C1B3034CC09840D4A26A15A71EZ" w:id="26"/>
      <w:r>
        <w:fldChar w:fldCharType="separate"/>
      </w:r>
      <w:bookmarkEnd w:id="26"/>
      <w:r w:rsidRPr="00E553E3">
        <w:rPr>
          <w:rStyle w:val="Mention"/>
          <w:noProof/>
        </w:rPr>
        <w:t>@Talal Jaber</w:t>
      </w:r>
      <w:r>
        <w:fldChar w:fldCharType="end"/>
      </w:r>
      <w:r>
        <w:t xml:space="preserve">  this is an important point for future work!</w:t>
      </w:r>
    </w:p>
  </w:comment>
  <w:comment w:initials="YO" w:author="Yuu Ono" w:date="2023-04-06T09:54:00Z" w:id="47">
    <w:p w:rsidR="00E5528A" w:rsidP="000361DD" w:rsidRDefault="00FF437E" w14:paraId="08E75C20" w14:textId="77777777">
      <w:pPr>
        <w:pStyle w:val="CommentText"/>
        <w:jc w:val="left"/>
      </w:pPr>
      <w:r>
        <w:rPr>
          <w:rStyle w:val="CommentReference"/>
        </w:rPr>
        <w:annotationRef/>
      </w:r>
      <w:r w:rsidR="00E5528A">
        <w:t>Define (and explain if needed) all the acronyms before using them.</w:t>
      </w:r>
      <w:r>
        <w:rPr>
          <w:rStyle w:val="CommentReference"/>
        </w:rPr>
        <w:annotationRef/>
      </w:r>
    </w:p>
  </w:comment>
  <w:comment w:initials="MP" w:author="Meia Copeland" w:date="2023-03-12T11:41:00Z" w:id="49">
    <w:p w:rsidR="00AC7E97" w:rsidRDefault="00AC7E97" w14:paraId="2A7CAF5E" w14:textId="2CA12D7E">
      <w:pPr>
        <w:pStyle w:val="CommentText"/>
        <w:jc w:val="left"/>
      </w:pPr>
      <w:r>
        <w:rPr>
          <w:rStyle w:val="CommentReference"/>
        </w:rPr>
        <w:annotationRef/>
      </w:r>
      <w:r>
        <w:t xml:space="preserve">List your accomplishments towards your solution. Remember, this is crucial information that will be used to determine your final grade. Do not make the reader sift through the entire report to determine what you actually completed. </w:t>
      </w:r>
    </w:p>
    <w:p w:rsidR="00AC7E97" w:rsidRDefault="00AC7E97" w14:paraId="0C6082EA" w14:textId="77777777">
      <w:pPr>
        <w:pStyle w:val="CommentText"/>
        <w:jc w:val="left"/>
      </w:pPr>
    </w:p>
    <w:p w:rsidR="00AC7E97" w:rsidP="00C74BDE" w:rsidRDefault="00AC7E97" w14:paraId="2833614C" w14:textId="77777777">
      <w:pPr>
        <w:pStyle w:val="CommentText"/>
        <w:jc w:val="left"/>
      </w:pPr>
      <w:r>
        <w:t xml:space="preserve">Sometimes, a project does not completely solve the stated problem. This might be due to unexpected technical problems, or perhaps an initial under-estimation of the amount of work involved. If this is the case, be sure to point this out. </w:t>
      </w:r>
    </w:p>
  </w:comment>
  <w:comment w:initials="RF" w:author="Ranishka Fernando" w:date="2023-03-29T23:24:00Z" w:id="50">
    <w:p w:rsidR="68796A56" w:rsidRDefault="68796A56" w14:paraId="509E3206" w14:textId="2AEE123E">
      <w:pPr>
        <w:pStyle w:val="CommentText"/>
      </w:pPr>
      <w:r>
        <w:fldChar w:fldCharType="begin"/>
      </w:r>
      <w:r>
        <w:instrText xml:space="preserve"> HYPERLINK "mailto:TalalJaber@cmail.carleton.ca"</w:instrText>
      </w:r>
      <w:bookmarkStart w:name="_@_198040F0720146AE8F5078C8EEF56A77Z" w:id="53"/>
      <w:r>
        <w:fldChar w:fldCharType="separate"/>
      </w:r>
      <w:bookmarkEnd w:id="53"/>
      <w:r w:rsidRPr="68796A56">
        <w:rPr>
          <w:rStyle w:val="Mention"/>
          <w:noProof/>
        </w:rPr>
        <w:t>@Talal Jaber</w:t>
      </w:r>
      <w:r>
        <w:fldChar w:fldCharType="end"/>
      </w:r>
      <w:r>
        <w:t xml:space="preserve"> Anything to add that I missed?</w:t>
      </w:r>
      <w:r>
        <w:rPr>
          <w:rStyle w:val="CommentReference"/>
        </w:rPr>
        <w:annotationRef/>
      </w:r>
    </w:p>
  </w:comment>
  <w:comment w:initials="SK" w:author="Shawaiz  Khan" w:date="2023-03-31T23:37:00Z" w:id="51">
    <w:p w:rsidR="00FF0D27" w:rsidP="005216D4" w:rsidRDefault="00FF0D27" w14:paraId="3F0CA3CC" w14:textId="7DE43397">
      <w:pPr>
        <w:pStyle w:val="CommentText"/>
        <w:jc w:val="left"/>
      </w:pPr>
      <w:r>
        <w:rPr>
          <w:rStyle w:val="CommentReference"/>
        </w:rPr>
        <w:annotationRef/>
      </w:r>
      <w:r>
        <w:fldChar w:fldCharType="begin"/>
      </w:r>
      <w:r>
        <w:instrText xml:space="preserve"> HYPERLINK "mailto:MeiaCopeland@cmail.carleton.ca" </w:instrText>
      </w:r>
      <w:bookmarkStart w:name="_@_3DE71BD37BAD477A8418CB687CF904D0Z" w:id="54"/>
      <w:r>
        <w:fldChar w:fldCharType="separate"/>
      </w:r>
      <w:bookmarkEnd w:id="54"/>
      <w:r w:rsidRPr="00FF0D27">
        <w:rPr>
          <w:rStyle w:val="Mention"/>
          <w:noProof/>
        </w:rPr>
        <w:t>@Meia Copeland</w:t>
      </w:r>
      <w:r>
        <w:fldChar w:fldCharType="end"/>
      </w:r>
      <w:r>
        <w:t xml:space="preserve"> is this supposed to be an individual accomplishment thing, or project accomplishment as a whole?</w:t>
      </w:r>
    </w:p>
  </w:comment>
  <w:comment w:initials="MP" w:author="Meia Copeland" w:date="2023-04-03T11:40:00Z" w:id="52">
    <w:p w:rsidR="00D80753" w:rsidP="000E67DC" w:rsidRDefault="00D80753" w14:paraId="20D5BA6E" w14:textId="77777777">
      <w:pPr>
        <w:pStyle w:val="CommentText"/>
        <w:jc w:val="left"/>
      </w:pPr>
      <w:r>
        <w:rPr>
          <w:rStyle w:val="CommentReference"/>
        </w:rPr>
        <w:annotationRef/>
      </w:r>
      <w:r>
        <w:t>I have no idea :/ The information given for the project is above</w:t>
      </w:r>
    </w:p>
  </w:comment>
  <w:comment w:initials="YO" w:author="Yuu Ono" w:date="2023-04-06T10:01:00Z" w:id="55">
    <w:p w:rsidR="00B62B9D" w:rsidP="000804CF" w:rsidRDefault="001C2104" w14:paraId="58E9C936" w14:textId="77777777">
      <w:pPr>
        <w:pStyle w:val="CommentText"/>
        <w:jc w:val="left"/>
      </w:pPr>
      <w:r>
        <w:rPr>
          <w:rStyle w:val="CommentReference"/>
        </w:rPr>
        <w:annotationRef/>
      </w:r>
      <w:r w:rsidR="00B62B9D">
        <w:t>This does not include labor and other costs which are usually included in the price of a commercial device.</w:t>
      </w:r>
    </w:p>
  </w:comment>
  <w:comment w:initials="YO" w:author="Yuu Ono" w:date="2023-04-06T09:58:00Z" w:id="56">
    <w:p w:rsidR="009E619F" w:rsidP="007B0806" w:rsidRDefault="002F3C82" w14:paraId="75B08D81" w14:textId="3EA3A6A8">
      <w:pPr>
        <w:pStyle w:val="CommentText"/>
        <w:jc w:val="left"/>
      </w:pPr>
      <w:r>
        <w:rPr>
          <w:rStyle w:val="CommentReference"/>
        </w:rPr>
        <w:annotationRef/>
      </w:r>
      <w:r w:rsidR="009E619F">
        <w:t>Ensure that you show the data (evidence) in the later  section if you claim these numbers.</w:t>
      </w:r>
    </w:p>
  </w:comment>
  <w:comment w:initials="MP" w:author="Meia Copeland" w:date="2023-04-04T01:25:00Z" w:id="58">
    <w:p w:rsidR="00F83D50" w:rsidP="00F83D50" w:rsidRDefault="00F83D50" w14:paraId="007A62BB" w14:textId="2EDDD181">
      <w:pPr>
        <w:pStyle w:val="CommentText"/>
        <w:jc w:val="left"/>
      </w:pPr>
      <w:r>
        <w:rPr>
          <w:rStyle w:val="CommentReference"/>
        </w:rPr>
        <w:annotationRef/>
      </w:r>
      <w:r>
        <w:fldChar w:fldCharType="begin"/>
      </w:r>
      <w:r>
        <w:instrText xml:space="preserve"> HYPERLINK "mailto:MarwanZeyada@cmail.carleton.ca" </w:instrText>
      </w:r>
      <w:bookmarkStart w:name="_@_6CBF658813DD4A92A83C2253C7BEEA32Z" w:id="61"/>
      <w:r>
        <w:fldChar w:fldCharType="separate"/>
      </w:r>
      <w:bookmarkEnd w:id="61"/>
      <w:r w:rsidRPr="00F83D50">
        <w:rPr>
          <w:rStyle w:val="Mention"/>
          <w:noProof/>
        </w:rPr>
        <w:t>@Marwan Zeyada</w:t>
      </w:r>
      <w:r>
        <w:fldChar w:fldCharType="end"/>
      </w:r>
      <w:r>
        <w:t xml:space="preserve"> Please add a quick blurb about the UI, doesn't need to be super long</w:t>
      </w:r>
    </w:p>
  </w:comment>
  <w:comment w:initials="MP" w:author="Meia Copeland" w:date="2023-04-04T01:25:00Z" w:id="59">
    <w:p w:rsidR="0012103C" w:rsidP="00045D2B" w:rsidRDefault="0012103C" w14:paraId="78E571C1" w14:textId="4845C1C8">
      <w:pPr>
        <w:pStyle w:val="CommentText"/>
        <w:jc w:val="left"/>
      </w:pPr>
      <w:r>
        <w:rPr>
          <w:rStyle w:val="CommentReference"/>
        </w:rPr>
        <w:annotationRef/>
      </w:r>
      <w:r>
        <w:t xml:space="preserve">Let </w:t>
      </w:r>
      <w:r>
        <w:fldChar w:fldCharType="begin"/>
      </w:r>
      <w:r>
        <w:instrText xml:space="preserve"> HYPERLINK "mailto:RanishkaFernando@cmail.carleton.ca" </w:instrText>
      </w:r>
      <w:bookmarkStart w:name="_@_460A71D4EA7F430A822348B148884ADCZ" w:id="62"/>
      <w:r>
        <w:fldChar w:fldCharType="separate"/>
      </w:r>
      <w:bookmarkEnd w:id="62"/>
      <w:r w:rsidRPr="0012103C">
        <w:rPr>
          <w:rStyle w:val="Mention"/>
          <w:noProof/>
        </w:rPr>
        <w:t>@Ranishka Fernando</w:t>
      </w:r>
      <w:r>
        <w:fldChar w:fldCharType="end"/>
      </w:r>
      <w:r>
        <w:t xml:space="preserve"> know when you're done and he can clean up the section!</w:t>
      </w:r>
    </w:p>
  </w:comment>
  <w:comment w:initials="MZ" w:author="Marwan Zeyada" w:date="2023-04-07T16:05:00Z" w:id="60">
    <w:p w:rsidR="002A0EBA" w:rsidP="004312EE" w:rsidRDefault="002A0EBA" w14:paraId="3A666B99" w14:textId="0603F850">
      <w:pPr>
        <w:pStyle w:val="CommentText"/>
        <w:jc w:val="left"/>
      </w:pPr>
      <w:r>
        <w:rPr>
          <w:rStyle w:val="CommentReference"/>
        </w:rPr>
        <w:annotationRef/>
      </w:r>
      <w:r>
        <w:t xml:space="preserve">Done </w:t>
      </w:r>
      <w:r>
        <w:fldChar w:fldCharType="begin"/>
      </w:r>
      <w:r>
        <w:instrText xml:space="preserve"> HYPERLINK "mailto:RanishkaFernando@cmail.carleton.ca" </w:instrText>
      </w:r>
      <w:bookmarkStart w:name="_@_E57C48DEFBA84B3F909C4163962E58C7Z" w:id="63"/>
      <w:r>
        <w:fldChar w:fldCharType="separate"/>
      </w:r>
      <w:bookmarkEnd w:id="63"/>
      <w:r w:rsidRPr="002A0EBA">
        <w:rPr>
          <w:rStyle w:val="Mention"/>
          <w:noProof/>
        </w:rPr>
        <w:t>@Ranishka Fernando</w:t>
      </w:r>
      <w:r>
        <w:fldChar w:fldCharType="end"/>
      </w:r>
      <w:r>
        <w:t xml:space="preserve"> </w:t>
      </w:r>
    </w:p>
  </w:comment>
  <w:comment w:initials="MP" w:author="Meia Copeland" w:date="2023-04-03T01:06:00Z" w:id="66">
    <w:p w:rsidR="004E0D0F" w:rsidRDefault="004E0D0F" w14:paraId="297C2337" w14:textId="4B4E519F">
      <w:pPr>
        <w:pStyle w:val="CommentText"/>
        <w:jc w:val="left"/>
      </w:pPr>
      <w:r>
        <w:rPr>
          <w:rStyle w:val="CommentReference"/>
        </w:rPr>
        <w:annotationRef/>
      </w:r>
      <w:r>
        <w:t>Still need to talk about testing!!!!</w:t>
      </w:r>
    </w:p>
  </w:comment>
  <w:comment w:initials="MP" w:author="Meia Copeland" w:date="2023-03-10T14:56:00Z" w:id="68">
    <w:p w:rsidR="00E525CD" w:rsidP="00C74BDE" w:rsidRDefault="00E525CD" w14:paraId="5DDD3DC2" w14:textId="5FA96684">
      <w:pPr>
        <w:pStyle w:val="CommentText"/>
        <w:jc w:val="left"/>
      </w:pPr>
      <w:r>
        <w:rPr>
          <w:rStyle w:val="CommentReference"/>
        </w:rPr>
        <w:annotationRef/>
      </w:r>
      <w:r>
        <w:fldChar w:fldCharType="begin"/>
      </w:r>
      <w:r>
        <w:instrText xml:space="preserve"> HYPERLINK "mailto:MeiaCopeland@cmail.carleton.ca" </w:instrText>
      </w:r>
      <w:bookmarkStart w:name="_@_B7D9FABB0C934A5886D4562A78AB8C6AZ" w:id="69"/>
      <w:r>
        <w:fldChar w:fldCharType="separate"/>
      </w:r>
      <w:bookmarkEnd w:id="69"/>
      <w:r w:rsidRPr="00E525CD">
        <w:rPr>
          <w:rStyle w:val="Mention"/>
          <w:noProof/>
        </w:rPr>
        <w:t>@Meia Copeland</w:t>
      </w:r>
      <w:r>
        <w:fldChar w:fldCharType="end"/>
      </w:r>
      <w:r>
        <w:t xml:space="preserve">  Might need to reword</w:t>
      </w:r>
      <w:r>
        <w:rPr>
          <w:rStyle w:val="CommentReference"/>
        </w:rPr>
        <w:annotationRef/>
      </w:r>
    </w:p>
  </w:comment>
  <w:comment w:initials="MC" w:author="Meia Copeland [2]" w:date="2022-12-05T14:50:00Z" w:id="75">
    <w:p w:rsidR="00BB3210" w:rsidP="00BF69AD" w:rsidRDefault="00BB3210" w14:paraId="17C357C9" w14:textId="7773016C">
      <w:pPr>
        <w:pStyle w:val="CommentText"/>
        <w:jc w:val="left"/>
      </w:pPr>
      <w:r>
        <w:rPr>
          <w:rStyle w:val="CommentReference"/>
        </w:rPr>
        <w:annotationRef/>
      </w:r>
      <w:r>
        <w:t>"</w:t>
      </w:r>
      <w:r>
        <w:rPr>
          <w:color w:val="000000"/>
        </w:rPr>
        <w:t>Using the </w:t>
      </w:r>
      <w:hyperlink w:history="1" r:id="rId1">
        <w:r w:rsidRPr="002C27E8">
          <w:rPr>
            <w:rStyle w:val="Hyperlink"/>
          </w:rPr>
          <w:t>Health and Safety Guide</w:t>
        </w:r>
      </w:hyperlink>
      <w:r>
        <w:rPr>
          <w:color w:val="000000"/>
        </w:rPr>
        <w:t> posted on the course webpage, students will use this section to explain how they addressed the issues of safety and health in the system that they built for their project.</w:t>
      </w:r>
      <w:r>
        <w:t xml:space="preserve"> "</w:t>
      </w:r>
      <w:r>
        <w:rPr>
          <w:rStyle w:val="CommentReference"/>
        </w:rPr>
        <w:annotationRef/>
      </w:r>
    </w:p>
  </w:comment>
  <w:comment w:initials="MP" w:author="Meia Copeland" w:date="2023-02-21T11:05:00Z" w:id="80">
    <w:p w:rsidR="00330559" w:rsidRDefault="00330559" w14:paraId="5E82F195" w14:textId="77777777">
      <w:pPr>
        <w:pStyle w:val="CommentText"/>
        <w:jc w:val="left"/>
      </w:pPr>
      <w:r>
        <w:rPr>
          <w:rStyle w:val="CommentReference"/>
        </w:rPr>
        <w:annotationRef/>
      </w:r>
      <w:r>
        <w:rPr>
          <w:color w:val="000000"/>
        </w:rPr>
        <w:t>Using their course experience of </w:t>
      </w:r>
      <w:hyperlink w:history="1" r:id="rId2">
        <w:r w:rsidRPr="002D1E9C">
          <w:rPr>
            <w:rStyle w:val="Hyperlink"/>
          </w:rPr>
          <w:t>ECOR 4995 Professional Practice</w:t>
        </w:r>
      </w:hyperlink>
      <w:r>
        <w:rPr>
          <w:color w:val="000000"/>
        </w:rPr>
        <w:t>, students should demonstrate how their professional responsibilities were met by the goals of their project and/or during the performance of their project.</w:t>
      </w:r>
      <w:r>
        <w:t xml:space="preserve"> </w:t>
      </w:r>
    </w:p>
  </w:comment>
  <w:comment w:initials="MP" w:author="Meia Copeland" w:date="2023-03-27T12:46:00Z" w:id="83">
    <w:p w:rsidR="00E72AD3" w:rsidP="00B064AF" w:rsidRDefault="00E72AD3" w14:paraId="7BBB1E5C" w14:textId="77777777">
      <w:pPr>
        <w:pStyle w:val="CommentText"/>
        <w:jc w:val="left"/>
      </w:pPr>
      <w:r>
        <w:rPr>
          <w:rStyle w:val="CommentReference"/>
        </w:rPr>
        <w:annotationRef/>
      </w:r>
      <w:r>
        <w:t>Would like to rewrite to better reflect how project went</w:t>
      </w:r>
    </w:p>
  </w:comment>
  <w:comment w:initials="MP" w:author="Meia Copeland" w:date="2023-04-03T01:08:00Z" w:id="84">
    <w:p w:rsidR="00805CA7" w:rsidRDefault="00805CA7" w14:paraId="2EAE6394" w14:textId="7074410E">
      <w:pPr>
        <w:pStyle w:val="CommentText"/>
        <w:jc w:val="left"/>
      </w:pPr>
      <w:r>
        <w:rPr>
          <w:rStyle w:val="CommentReference"/>
        </w:rPr>
        <w:annotationRef/>
      </w:r>
      <w:r>
        <w:t xml:space="preserve">Marshall: </w:t>
      </w:r>
      <w:r>
        <w:rPr>
          <w:color w:val="000000"/>
        </w:rPr>
        <w:t>Were other development methods considered?  How was Waterfall chosen?</w:t>
      </w:r>
      <w:r>
        <w:rPr>
          <w:color w:val="000000"/>
        </w:rPr>
        <w:br/>
      </w:r>
      <w:r>
        <w:fldChar w:fldCharType="begin"/>
      </w:r>
      <w:r>
        <w:instrText xml:space="preserve"> HYPERLINK "mailto:ShawaizKhan@cmail.carleton.ca" </w:instrText>
      </w:r>
      <w:bookmarkStart w:name="_@_782576332A444CA7B8BD4CA1FAB15F68Z" w:id="86"/>
      <w:r>
        <w:fldChar w:fldCharType="separate"/>
      </w:r>
      <w:bookmarkEnd w:id="86"/>
      <w:r w:rsidRPr="00805CA7">
        <w:rPr>
          <w:rStyle w:val="Mention"/>
          <w:noProof/>
        </w:rPr>
        <w:t>@Shawaiz  Khan</w:t>
      </w:r>
      <w:r>
        <w:fldChar w:fldCharType="end"/>
      </w:r>
      <w:r>
        <w:t xml:space="preserve"> </w:t>
      </w:r>
    </w:p>
  </w:comment>
  <w:comment w:initials="MP" w:author="Meia Copeland" w:date="2023-04-03T01:08:00Z" w:id="85">
    <w:p w:rsidR="00F94D7D" w:rsidRDefault="00F94D7D" w14:paraId="7C6C6F9E" w14:textId="77777777">
      <w:pPr>
        <w:pStyle w:val="CommentText"/>
        <w:jc w:val="left"/>
      </w:pPr>
      <w:r>
        <w:rPr>
          <w:rStyle w:val="CommentReference"/>
        </w:rPr>
        <w:annotationRef/>
      </w:r>
      <w:r>
        <w:t>I see this section has been updated, so use discretion whether this still needs to be changed</w:t>
      </w:r>
      <w:r>
        <w:rPr>
          <w:rStyle w:val="CommentReference"/>
        </w:rPr>
        <w:annotationRef/>
      </w:r>
    </w:p>
  </w:comment>
  <w:comment w:initials="MC" w:author="Meia Copeland [2]" w:date="2023-01-10T19:57:00Z" w:id="89">
    <w:p w:rsidR="000538AF" w:rsidRDefault="000538AF" w14:paraId="49DD6577" w14:textId="3838DD6A">
      <w:pPr>
        <w:pStyle w:val="CommentText"/>
        <w:jc w:val="left"/>
      </w:pPr>
      <w:r>
        <w:rPr>
          <w:rStyle w:val="CommentReference"/>
        </w:rPr>
        <w:annotationRef/>
      </w:r>
      <w:r>
        <w:t xml:space="preserve">Ono: </w:t>
      </w:r>
      <w:r>
        <w:rPr>
          <w:color w:val="000000"/>
        </w:rPr>
        <w:t>It may be okay, but what described here is more like qualification of each student to work on this project, but not really the Justification and Suitability for Degree Program  in my opinion.</w:t>
      </w:r>
    </w:p>
  </w:comment>
  <w:comment w:initials="MP" w:author="Meia Copeland" w:date="2023-04-04T01:26:00Z" w:id="91">
    <w:p w:rsidR="00E8384E" w:rsidP="00045D2B" w:rsidRDefault="00E8384E" w14:paraId="4785559B" w14:textId="3FE7E07B">
      <w:pPr>
        <w:pStyle w:val="CommentText"/>
        <w:jc w:val="left"/>
      </w:pPr>
      <w:r>
        <w:rPr>
          <w:rStyle w:val="CommentReference"/>
        </w:rPr>
        <w:annotationRef/>
      </w:r>
      <w:r>
        <w:fldChar w:fldCharType="begin"/>
      </w:r>
      <w:r>
        <w:instrText xml:space="preserve"> HYPERLINK "mailto:MarwanZeyada@cmail.carleton.ca" </w:instrText>
      </w:r>
      <w:bookmarkStart w:name="_@_C2FBB2D5B6CC459FABDBD5CEA4B3F829Z" w:id="92"/>
      <w:r>
        <w:fldChar w:fldCharType="separate"/>
      </w:r>
      <w:bookmarkEnd w:id="92"/>
      <w:r w:rsidRPr="00E8384E">
        <w:rPr>
          <w:rStyle w:val="Mention"/>
          <w:noProof/>
        </w:rPr>
        <w:t>@Marwan Zeyada</w:t>
      </w:r>
      <w:r>
        <w:fldChar w:fldCharType="end"/>
      </w:r>
      <w:r>
        <w:t xml:space="preserve"> </w:t>
      </w:r>
      <w:r>
        <w:fldChar w:fldCharType="begin"/>
      </w:r>
      <w:r>
        <w:instrText xml:space="preserve"> HYPERLINK "mailto:ShawaizKhan@cmail.carleton.ca" </w:instrText>
      </w:r>
      <w:bookmarkStart w:name="_@_BE751FDFE7F0417185965730CEE52620Z" w:id="93"/>
      <w:r>
        <w:fldChar w:fldCharType="separate"/>
      </w:r>
      <w:bookmarkEnd w:id="93"/>
      <w:r w:rsidRPr="00E8384E">
        <w:rPr>
          <w:rStyle w:val="Mention"/>
          <w:noProof/>
        </w:rPr>
        <w:t>@Shawaiz  Khan</w:t>
      </w:r>
      <w:r>
        <w:fldChar w:fldCharType="end"/>
      </w:r>
      <w:r>
        <w:t xml:space="preserve"> </w:t>
      </w:r>
      <w:r>
        <w:fldChar w:fldCharType="begin"/>
      </w:r>
      <w:r>
        <w:instrText xml:space="preserve"> HYPERLINK "mailto:TalalJaber@cmail.carleton.ca" </w:instrText>
      </w:r>
      <w:bookmarkStart w:name="_@_C141DD441BCC446CA1F04CCC3B5B81C1Z" w:id="94"/>
      <w:r>
        <w:fldChar w:fldCharType="separate"/>
      </w:r>
      <w:bookmarkEnd w:id="94"/>
      <w:r w:rsidRPr="00E8384E">
        <w:rPr>
          <w:rStyle w:val="Mention"/>
          <w:noProof/>
        </w:rPr>
        <w:t>@Talal Jaber</w:t>
      </w:r>
      <w:r>
        <w:fldChar w:fldCharType="end"/>
      </w:r>
      <w:r>
        <w:t xml:space="preserve"> </w:t>
      </w:r>
      <w:r>
        <w:fldChar w:fldCharType="begin"/>
      </w:r>
      <w:r>
        <w:instrText xml:space="preserve"> HYPERLINK "mailto:RanishkaFernando@cmail.carleton.ca" </w:instrText>
      </w:r>
      <w:bookmarkStart w:name="_@_AEDDA1BB739345E288AE46421C85B0EDZ" w:id="95"/>
      <w:r>
        <w:fldChar w:fldCharType="separate"/>
      </w:r>
      <w:bookmarkEnd w:id="95"/>
      <w:r w:rsidRPr="00E8384E">
        <w:rPr>
          <w:rStyle w:val="Mention"/>
          <w:noProof/>
        </w:rPr>
        <w:t>@Ranishka Fernando</w:t>
      </w:r>
      <w:r>
        <w:fldChar w:fldCharType="end"/>
      </w:r>
      <w:r>
        <w:t xml:space="preserve">  still need to update this! See Ono's comment, and my examples</w:t>
      </w:r>
    </w:p>
  </w:comment>
  <w:comment w:initials="MC" w:author="Meia Copeland [2]" w:date="2022-12-05T14:46:00Z" w:id="96">
    <w:p w:rsidR="00434EB6" w:rsidP="00EF3011" w:rsidRDefault="00434EB6" w14:paraId="5FDD384B" w14:textId="797E5373">
      <w:pPr>
        <w:pStyle w:val="CommentText"/>
        <w:jc w:val="left"/>
      </w:pPr>
      <w:r>
        <w:rPr>
          <w:rStyle w:val="CommentReference"/>
        </w:rPr>
        <w:annotationRef/>
      </w:r>
      <w:r>
        <w:t>Paste info here. Mostly finished, just need to update a 'Progress Report Contributions'</w:t>
      </w:r>
    </w:p>
  </w:comment>
  <w:comment w:initials="MC" w:author="Meia Copeland [2]" w:date="2022-12-05T14:50:00Z" w:id="97">
    <w:p w:rsidR="00BB3210" w:rsidP="00EF3011" w:rsidRDefault="00BB3210" w14:paraId="7943F141" w14:textId="77777777">
      <w:pPr>
        <w:pStyle w:val="CommentText"/>
        <w:jc w:val="left"/>
      </w:pPr>
      <w:r>
        <w:rPr>
          <w:rStyle w:val="CommentReference"/>
        </w:rPr>
        <w:annotationRef/>
      </w:r>
      <w:r>
        <w:t>"</w:t>
      </w:r>
      <w:r>
        <w:rPr>
          <w:color w:val="000000"/>
        </w:rPr>
        <w:t>This section should carefully itemize the individual contributions of each team member. Project contributions should identify which components of work were done by each individual. Report contributions should list the author of each major section of this report.</w:t>
      </w:r>
      <w:r>
        <w:t xml:space="preserve"> "</w:t>
      </w:r>
    </w:p>
  </w:comment>
  <w:comment w:initials="MP" w:author="Meia Copeland" w:date="2023-04-03T01:09:00Z" w:id="105">
    <w:p w:rsidR="0038013D" w:rsidRDefault="0038013D" w14:paraId="0CAB8EBA" w14:textId="77777777">
      <w:pPr>
        <w:pStyle w:val="CommentText"/>
        <w:jc w:val="left"/>
      </w:pPr>
      <w:r>
        <w:rPr>
          <w:rStyle w:val="CommentReference"/>
        </w:rPr>
        <w:annotationRef/>
      </w:r>
      <w:r>
        <w:t>Also include contributions from other documents! (Easy, was already done)</w:t>
      </w:r>
    </w:p>
  </w:comment>
  <w:comment w:initials="MC" w:author="Meia Copeland [2]" w:date="2022-12-06T21:52:00Z" w:id="109">
    <w:p w:rsidR="009B3727" w:rsidP="009B3727" w:rsidRDefault="009B3727" w14:paraId="7CB5FB22" w14:textId="77777777">
      <w:pPr>
        <w:pStyle w:val="CommentText"/>
        <w:jc w:val="left"/>
      </w:pPr>
      <w:r>
        <w:rPr>
          <w:rStyle w:val="CommentReference"/>
        </w:rPr>
        <w:annotationRef/>
      </w:r>
      <w:r>
        <w:t>Need to decide if this is better placed in project management section of Ch 2?</w:t>
      </w:r>
    </w:p>
  </w:comment>
  <w:comment w:initials="MC" w:author="Meia Copeland [2]" w:date="2022-12-06T21:51:00Z" w:id="110">
    <w:p w:rsidR="009B3727" w:rsidP="009B3727" w:rsidRDefault="009B3727" w14:paraId="6C704A8C" w14:textId="77777777">
      <w:pPr>
        <w:pStyle w:val="CommentText"/>
        <w:jc w:val="left"/>
      </w:pPr>
      <w:r>
        <w:rPr>
          <w:rStyle w:val="CommentReference"/>
        </w:rPr>
        <w:annotationRef/>
      </w:r>
      <w:r>
        <w:t>TODO: Still need to add a section about reflections</w:t>
      </w:r>
    </w:p>
  </w:comment>
  <w:comment w:initials="YO" w:author="Yuu Ono" w:date="2023-04-06T10:11:00Z" w:id="114">
    <w:p w:rsidR="00312DF4" w:rsidP="00C107FC" w:rsidRDefault="00312DF4" w14:paraId="386AE937" w14:textId="77777777">
      <w:pPr>
        <w:pStyle w:val="CommentText"/>
        <w:jc w:val="left"/>
      </w:pPr>
      <w:r>
        <w:rPr>
          <w:rStyle w:val="CommentReference"/>
        </w:rPr>
        <w:annotationRef/>
      </w:r>
      <w:r>
        <w:t>In the previous description, it was 10mm. Check it and be consistent.</w:t>
      </w:r>
    </w:p>
  </w:comment>
  <w:comment w:initials="SK" w:author="Shawaiz  Khan" w:date="2023-03-30T03:36:00Z" w:id="118">
    <w:p w:rsidR="68796A56" w:rsidRDefault="68796A56" w14:paraId="435C2772" w14:textId="0FB74FEB">
      <w:pPr>
        <w:pStyle w:val="CommentText"/>
      </w:pPr>
      <w:r>
        <w:fldChar w:fldCharType="begin"/>
      </w:r>
      <w:r>
        <w:instrText xml:space="preserve"> HYPERLINK "mailto:RanishkaFernando@cmail.carleton.ca"</w:instrText>
      </w:r>
      <w:bookmarkStart w:name="_@_B8A54315EB9748D6B1DA994F1E4E4C8CZ" w:id="123"/>
      <w:r>
        <w:fldChar w:fldCharType="separate"/>
      </w:r>
      <w:bookmarkEnd w:id="123"/>
      <w:r w:rsidRPr="68796A56">
        <w:rPr>
          <w:rStyle w:val="Mention"/>
          <w:noProof/>
        </w:rPr>
        <w:t>@Ranishka Fernando</w:t>
      </w:r>
      <w:r>
        <w:fldChar w:fldCharType="end"/>
      </w:r>
      <w:r>
        <w:t xml:space="preserve"> A few things are outdated and need updates.</w:t>
      </w:r>
      <w:r>
        <w:rPr>
          <w:rStyle w:val="CommentReference"/>
        </w:rPr>
        <w:annotationRef/>
      </w:r>
    </w:p>
  </w:comment>
  <w:comment w:initials="RF" w:author="Ranishka Fernando" w:date="2023-03-30T08:49:00Z" w:id="119">
    <w:p w:rsidR="68796A56" w:rsidRDefault="68796A56" w14:paraId="53AE5868" w14:textId="6188490A">
      <w:pPr>
        <w:pStyle w:val="CommentText"/>
      </w:pPr>
      <w:r>
        <w:t>Can you let me know what needs to be updated and if you have any ideas for new uses cases?</w:t>
      </w:r>
      <w:r>
        <w:rPr>
          <w:rStyle w:val="CommentReference"/>
        </w:rPr>
        <w:annotationRef/>
      </w:r>
    </w:p>
    <w:p w:rsidR="68796A56" w:rsidRDefault="68796A56" w14:paraId="68CA6E8B" w14:textId="3CC8A26B">
      <w:pPr>
        <w:pStyle w:val="CommentText"/>
      </w:pPr>
    </w:p>
  </w:comment>
  <w:comment w:initials="SK" w:author="Shawaiz  Khan" w:date="2023-03-30T16:09:00Z" w:id="120">
    <w:p w:rsidR="349674C7" w:rsidRDefault="349674C7" w14:paraId="2387C4AF" w14:textId="0E92139B">
      <w:pPr>
        <w:pStyle w:val="CommentText"/>
      </w:pPr>
      <w:r>
        <w:t xml:space="preserve">The outdated stuff is mosty the UI/database stuff if i remember correctly. Ill go over those with </w:t>
      </w:r>
      <w:r>
        <w:fldChar w:fldCharType="begin"/>
      </w:r>
      <w:r>
        <w:instrText xml:space="preserve"> HYPERLINK "mailto:MarwanZeyada@cmail.carleton.ca"</w:instrText>
      </w:r>
      <w:bookmarkStart w:name="_@_4898D4BCB5154FF6BD843A2DB689928FZ" w:id="124"/>
      <w:r>
        <w:fldChar w:fldCharType="separate"/>
      </w:r>
      <w:bookmarkEnd w:id="124"/>
      <w:r w:rsidRPr="349674C7">
        <w:rPr>
          <w:rStyle w:val="Mention"/>
          <w:noProof/>
        </w:rPr>
        <w:t>@Marwan Zeyada</w:t>
      </w:r>
      <w:r>
        <w:fldChar w:fldCharType="end"/>
      </w:r>
      <w:r>
        <w:t xml:space="preserve"> later and update that, and try to create new ones. For the hardware side, </w:t>
      </w:r>
      <w:r>
        <w:fldChar w:fldCharType="begin"/>
      </w:r>
      <w:r>
        <w:instrText xml:space="preserve"> HYPERLINK "mailto:MeiaCopeland@cmail.carleton.ca"</w:instrText>
      </w:r>
      <w:bookmarkStart w:name="_@_40506B5BD9DB479EB95AD6EFF057E2A1Z" w:id="125"/>
      <w:r>
        <w:fldChar w:fldCharType="separate"/>
      </w:r>
      <w:bookmarkEnd w:id="125"/>
      <w:r w:rsidRPr="349674C7">
        <w:rPr>
          <w:rStyle w:val="Mention"/>
          <w:noProof/>
        </w:rPr>
        <w:t>@Meia Copeland</w:t>
      </w:r>
      <w:r>
        <w:fldChar w:fldCharType="end"/>
      </w:r>
      <w:r>
        <w:t xml:space="preserve"> </w:t>
      </w:r>
      <w:r>
        <w:fldChar w:fldCharType="begin"/>
      </w:r>
      <w:r>
        <w:instrText xml:space="preserve"> HYPERLINK "mailto:TalalJaber@cmail.carleton.ca"</w:instrText>
      </w:r>
      <w:bookmarkStart w:name="_@_9EE29E2AF69B42399245A1D6453EA3F0Z" w:id="126"/>
      <w:r>
        <w:fldChar w:fldCharType="separate"/>
      </w:r>
      <w:bookmarkEnd w:id="126"/>
      <w:r w:rsidRPr="349674C7">
        <w:rPr>
          <w:rStyle w:val="Mention"/>
          <w:noProof/>
        </w:rPr>
        <w:t>@Talal Jaber</w:t>
      </w:r>
      <w:r>
        <w:fldChar w:fldCharType="end"/>
      </w:r>
      <w:r>
        <w:t xml:space="preserve"> anything you guys can think of?</w:t>
      </w:r>
      <w:r>
        <w:rPr>
          <w:rStyle w:val="CommentReference"/>
        </w:rPr>
        <w:annotationRef/>
      </w:r>
    </w:p>
  </w:comment>
  <w:comment w:initials="RF" w:author="Ranishka Fernando [2]" w:date="2023-04-02T22:10:00Z" w:id="121">
    <w:p w:rsidR="00577244" w:rsidRDefault="00577244" w14:paraId="087E6D11" w14:textId="53154D76">
      <w:pPr>
        <w:pStyle w:val="CommentText"/>
        <w:jc w:val="left"/>
      </w:pPr>
      <w:r>
        <w:rPr>
          <w:rStyle w:val="CommentReference"/>
        </w:rPr>
        <w:annotationRef/>
      </w:r>
      <w:r>
        <w:fldChar w:fldCharType="begin"/>
      </w:r>
      <w:r>
        <w:instrText xml:space="preserve"> HYPERLINK "mailto:ShawaizKhan@cmail.carleton.ca" </w:instrText>
      </w:r>
      <w:bookmarkStart w:name="_@_7D84602DB2BC431FB420975ACA3D47ABZ" w:id="127"/>
      <w:r>
        <w:fldChar w:fldCharType="separate"/>
      </w:r>
      <w:bookmarkEnd w:id="127"/>
      <w:r w:rsidRPr="00577244">
        <w:rPr>
          <w:rStyle w:val="Mention"/>
          <w:noProof/>
        </w:rPr>
        <w:t>@Shawaiz  Khan</w:t>
      </w:r>
      <w:r>
        <w:fldChar w:fldCharType="end"/>
      </w:r>
      <w:r>
        <w:t xml:space="preserve">  </w:t>
      </w:r>
      <w:r>
        <w:fldChar w:fldCharType="begin"/>
      </w:r>
      <w:r>
        <w:instrText xml:space="preserve"> HYPERLINK "mailto:MarwanZeyada@cmail.carleton.ca" </w:instrText>
      </w:r>
      <w:bookmarkStart w:name="_@_FD7BCE995D4E437CBA7C8D9F990DEDF9Z" w:id="128"/>
      <w:r>
        <w:fldChar w:fldCharType="separate"/>
      </w:r>
      <w:bookmarkEnd w:id="128"/>
      <w:r w:rsidRPr="00577244">
        <w:rPr>
          <w:rStyle w:val="Mention"/>
          <w:noProof/>
        </w:rPr>
        <w:t>@Marwan Zeyada</w:t>
      </w:r>
      <w:r>
        <w:fldChar w:fldCharType="end"/>
      </w:r>
      <w:r>
        <w:t xml:space="preserve">  I have updated the use cases can you please review and confirm if they're correct</w:t>
      </w:r>
    </w:p>
  </w:comment>
  <w:comment w:initials="MZ" w:author="Marwan Zeyada" w:date="2023-04-07T16:18:00Z" w:id="122">
    <w:p w:rsidR="008337AB" w:rsidP="000D3BAD" w:rsidRDefault="008337AB" w14:paraId="674D64A3" w14:textId="77777777">
      <w:pPr>
        <w:pStyle w:val="CommentText"/>
        <w:jc w:val="left"/>
      </w:pPr>
      <w:r>
        <w:rPr>
          <w:rStyle w:val="CommentReference"/>
        </w:rPr>
        <w:annotationRef/>
      </w:r>
      <w:r>
        <w:t>Updated, give it a look for any language enhancements.</w:t>
      </w:r>
    </w:p>
  </w:comment>
  <w:comment w:initials="MC" w:author="Meia Copeland [2]" w:date="2022-12-09T16:20:00Z" w:id="135">
    <w:p w:rsidR="00B70420" w:rsidP="00B70420" w:rsidRDefault="00B70420" w14:paraId="7106E37E" w14:textId="03A367D0">
      <w:pPr>
        <w:pStyle w:val="CommentText"/>
        <w:jc w:val="left"/>
      </w:pPr>
      <w:r>
        <w:rPr>
          <w:rStyle w:val="CommentReference"/>
        </w:rPr>
        <w:annotationRef/>
      </w:r>
      <w:r>
        <w:t>Ono: I see no conclusion here. The discussion seems that all the displacement sensors discussed are not suitable and no sensor is recommended in this project.</w:t>
      </w:r>
    </w:p>
  </w:comment>
  <w:comment w:initials="MC" w:author="Meia Copeland [2]" w:date="2022-12-09T17:46:00Z" w:id="136">
    <w:p w:rsidR="00B70420" w:rsidP="00B70420" w:rsidRDefault="00B70420" w14:paraId="305255FB" w14:textId="77777777">
      <w:pPr>
        <w:pStyle w:val="CommentText"/>
        <w:jc w:val="left"/>
      </w:pPr>
      <w:r>
        <w:rPr>
          <w:rStyle w:val="CommentReference"/>
        </w:rPr>
        <w:annotationRef/>
      </w:r>
      <w:r>
        <w:t>TODO: Need to explain how we will proceed (even if temporary solution)</w:t>
      </w:r>
    </w:p>
  </w:comment>
  <w:comment w:initials="MP" w:author="Meia Copeland" w:date="2023-03-12T11:44:00Z" w:id="137">
    <w:p w:rsidR="00B70420" w:rsidP="00B70420" w:rsidRDefault="00B70420" w14:paraId="61B945BD" w14:textId="77777777">
      <w:pPr>
        <w:pStyle w:val="CommentText"/>
        <w:jc w:val="left"/>
      </w:pPr>
      <w:r>
        <w:rPr>
          <w:rStyle w:val="CommentReference"/>
        </w:rPr>
        <w:annotationRef/>
      </w:r>
      <w:r>
        <w:t>Might want to consider combining research and solution</w:t>
      </w:r>
      <w:r>
        <w:br/>
      </w:r>
      <w:r>
        <w:br/>
      </w:r>
      <w:r>
        <w:t>Also need Terminology section</w:t>
      </w:r>
    </w:p>
  </w:comment>
  <w:comment w:initials="MC" w:author="Meia Copeland [2]" w:date="2023-01-10T19:57:00Z" w:id="141">
    <w:p w:rsidR="0053702B" w:rsidRDefault="0053702B" w14:paraId="002BE7C8" w14:textId="4749338D">
      <w:pPr>
        <w:pStyle w:val="CommentText"/>
        <w:jc w:val="left"/>
      </w:pPr>
      <w:r>
        <w:rPr>
          <w:rStyle w:val="CommentReference"/>
        </w:rPr>
        <w:annotationRef/>
      </w:r>
      <w:r>
        <w:t xml:space="preserve">Ono: </w:t>
      </w:r>
      <w:r>
        <w:rPr>
          <w:color w:val="000000"/>
        </w:rPr>
        <w:t>Should the frequency also be measured? You should mention how you estimate the frequency.</w:t>
      </w:r>
    </w:p>
  </w:comment>
  <w:comment w:initials="MP" w:author="Meia Copeland" w:date="2023-02-21T10:51:00Z" w:id="142">
    <w:p w:rsidR="00916A8C" w:rsidRDefault="00916A8C" w14:paraId="270364E1" w14:textId="77777777">
      <w:pPr>
        <w:pStyle w:val="CommentText"/>
        <w:jc w:val="left"/>
      </w:pPr>
      <w:r>
        <w:rPr>
          <w:rStyle w:val="CommentReference"/>
        </w:rPr>
        <w:annotationRef/>
      </w:r>
      <w:r>
        <w:t>Need to talk about how we do this! Tachometer? Accelerometer?</w:t>
      </w:r>
    </w:p>
  </w:comment>
  <w:comment w:initials="MC" w:author="Meia Copeland [2]" w:date="2022-12-09T16:21:00Z" w:id="143">
    <w:p w:rsidR="00332D7D" w:rsidP="00980E14" w:rsidRDefault="00332D7D" w14:paraId="11AA9B31" w14:textId="424351E5">
      <w:pPr>
        <w:pStyle w:val="CommentText"/>
        <w:jc w:val="left"/>
      </w:pPr>
      <w:r>
        <w:rPr>
          <w:rStyle w:val="CommentReference"/>
        </w:rPr>
        <w:annotationRef/>
      </w:r>
      <w:r>
        <w:t>Ono: These are not necessarily a "displacement" sensor. You need to be more specific to the displacement sensor type, such as "laser displacement sensor".</w:t>
      </w:r>
    </w:p>
  </w:comment>
  <w:comment w:initials="MC" w:author="Meia Copeland [2]" w:date="2022-12-09T16:21:00Z" w:id="144">
    <w:p w:rsidR="00F370A4" w:rsidP="00980E14" w:rsidRDefault="00F370A4" w14:paraId="0C2A57EE" w14:textId="77777777">
      <w:pPr>
        <w:pStyle w:val="CommentText"/>
        <w:jc w:val="left"/>
      </w:pPr>
      <w:r>
        <w:rPr>
          <w:rStyle w:val="CommentReference"/>
        </w:rPr>
        <w:annotationRef/>
      </w:r>
      <w:r>
        <w:t>Ono: This does not make sense. The resolution is not only limited by the A/D converter but by many other factors such as noise, etc.</w:t>
      </w:r>
    </w:p>
  </w:comment>
  <w:comment w:initials="MC" w:author="Meia Copeland [2]" w:date="2023-01-10T19:58:00Z" w:id="145">
    <w:p w:rsidR="0055048A" w:rsidRDefault="0055048A" w14:paraId="6114890D" w14:textId="77777777">
      <w:pPr>
        <w:pStyle w:val="CommentText"/>
        <w:jc w:val="left"/>
      </w:pPr>
      <w:r>
        <w:rPr>
          <w:rStyle w:val="CommentReference"/>
        </w:rPr>
        <w:annotationRef/>
      </w:r>
      <w:r>
        <w:t xml:space="preserve">Ono: </w:t>
      </w:r>
      <w:r>
        <w:rPr>
          <w:color w:val="000000"/>
        </w:rPr>
        <w:t>Aren't the laser and capacitive sensors analog?</w:t>
      </w:r>
    </w:p>
  </w:comment>
  <w:comment w:initials="MC" w:author="Meia Copeland [2]" w:date="2023-01-10T19:58:00Z" w:id="146">
    <w:p w:rsidR="001F0175" w:rsidRDefault="001F0175" w14:paraId="56D28BD7" w14:textId="77777777">
      <w:pPr>
        <w:pStyle w:val="CommentText"/>
        <w:jc w:val="left"/>
      </w:pPr>
      <w:r>
        <w:rPr>
          <w:rStyle w:val="CommentReference"/>
        </w:rPr>
        <w:annotationRef/>
      </w:r>
      <w:r>
        <w:t>Ono: Why 5Hz and not 20 Hz?</w:t>
      </w:r>
    </w:p>
  </w:comment>
  <w:comment w:initials="MP" w:author="Meia Copeland" w:date="2023-04-03T11:45:00Z" w:id="147">
    <w:p w:rsidR="00B17DFD" w:rsidP="00B17DFD" w:rsidRDefault="00B17DFD" w14:paraId="1D4B8373" w14:textId="074B0D22">
      <w:pPr>
        <w:pStyle w:val="CommentText"/>
        <w:jc w:val="left"/>
      </w:pPr>
      <w:r>
        <w:rPr>
          <w:rStyle w:val="CommentReference"/>
        </w:rPr>
        <w:annotationRef/>
      </w:r>
      <w:r>
        <w:fldChar w:fldCharType="begin"/>
      </w:r>
      <w:r>
        <w:instrText xml:space="preserve"> HYPERLINK "mailto:RanishkaFernando@cmail.carleton.ca" </w:instrText>
      </w:r>
      <w:bookmarkStart w:name="_@_1DCAC17752E54947BC338403F9AD16DDZ" w:id="148"/>
      <w:r>
        <w:fldChar w:fldCharType="separate"/>
      </w:r>
      <w:bookmarkEnd w:id="148"/>
      <w:r w:rsidRPr="00B17DFD">
        <w:rPr>
          <w:rStyle w:val="Mention"/>
          <w:noProof/>
        </w:rPr>
        <w:t>@Ranishka Fernando</w:t>
      </w:r>
      <w:r>
        <w:fldChar w:fldCharType="end"/>
      </w:r>
      <w:r>
        <w:t xml:space="preserve"> which reference is this? Please use the reference format from Word. The references have probably updated and this is no longer accurate</w:t>
      </w:r>
    </w:p>
  </w:comment>
  <w:comment w:initials="MP" w:author="Meia Copeland" w:date="2023-04-03T12:38:00Z" w:id="150">
    <w:p w:rsidR="00C6188A" w:rsidRDefault="00C6188A" w14:paraId="5E2A43A1" w14:textId="3C642FD1">
      <w:pPr>
        <w:pStyle w:val="CommentText"/>
        <w:jc w:val="left"/>
      </w:pPr>
      <w:r>
        <w:rPr>
          <w:rStyle w:val="CommentReference"/>
        </w:rPr>
        <w:annotationRef/>
      </w:r>
      <w:r>
        <w:fldChar w:fldCharType="begin"/>
      </w:r>
      <w:r>
        <w:instrText xml:space="preserve"> HYPERLINK "mailto:TalalJaber@cmail.carleton.ca" </w:instrText>
      </w:r>
      <w:bookmarkStart w:name="_@_BF338821C1A946AAB33A120D3CEF5F42Z" w:id="153"/>
      <w:r>
        <w:fldChar w:fldCharType="separate"/>
      </w:r>
      <w:bookmarkEnd w:id="153"/>
      <w:r w:rsidRPr="00C6188A">
        <w:rPr>
          <w:rStyle w:val="Mention"/>
          <w:noProof/>
        </w:rPr>
        <w:t>@Talal Jaber</w:t>
      </w:r>
      <w:r>
        <w:fldChar w:fldCharType="end"/>
      </w:r>
      <w:r>
        <w:t xml:space="preserve">  and </w:t>
      </w:r>
      <w:r>
        <w:fldChar w:fldCharType="begin"/>
      </w:r>
      <w:r>
        <w:instrText xml:space="preserve"> HYPERLINK "mailto:RanishkaFernando@cmail.carleton.ca" </w:instrText>
      </w:r>
      <w:bookmarkStart w:name="_@_2C35B2F3E37E407C9892CD1C3F374D79Z" w:id="154"/>
      <w:r>
        <w:fldChar w:fldCharType="separate"/>
      </w:r>
      <w:bookmarkEnd w:id="154"/>
      <w:r w:rsidRPr="00C6188A">
        <w:rPr>
          <w:rStyle w:val="Mention"/>
          <w:noProof/>
        </w:rPr>
        <w:t>@Ranishka Fernando</w:t>
      </w:r>
      <w:r>
        <w:fldChar w:fldCharType="end"/>
      </w:r>
      <w:r>
        <w:t xml:space="preserve">  this should go over both methods of measuring frequency and research for it. Should also mention tachometers and why they were not used</w:t>
      </w:r>
    </w:p>
  </w:comment>
  <w:comment w:initials="MP" w:author="Meia Copeland" w:date="2023-04-03T12:39:00Z" w:id="151">
    <w:p w:rsidR="00C6188A" w:rsidRDefault="00C6188A" w14:paraId="22CD2779" w14:textId="16389348">
      <w:pPr>
        <w:pStyle w:val="CommentText"/>
        <w:jc w:val="left"/>
      </w:pPr>
      <w:r>
        <w:rPr>
          <w:rStyle w:val="CommentReference"/>
        </w:rPr>
        <w:annotationRef/>
      </w:r>
      <w:r>
        <w:fldChar w:fldCharType="begin"/>
      </w:r>
      <w:r>
        <w:instrText xml:space="preserve"> HYPERLINK "mailto:RanishkaFernando@cmail.carleton.ca" </w:instrText>
      </w:r>
      <w:bookmarkStart w:name="_@_A2DC0F76A4D94A789EE24820FA43E291Z" w:id="155"/>
      <w:r>
        <w:fldChar w:fldCharType="separate"/>
      </w:r>
      <w:bookmarkEnd w:id="155"/>
      <w:r w:rsidRPr="00C6188A">
        <w:rPr>
          <w:rStyle w:val="Mention"/>
          <w:noProof/>
        </w:rPr>
        <w:t>@Ranishka Fernando</w:t>
      </w:r>
      <w:r>
        <w:fldChar w:fldCharType="end"/>
      </w:r>
      <w:r>
        <w:t xml:space="preserve">  all code should be in appendix, not here. Diagrams about how accelerometers work would be great though!</w:t>
      </w:r>
    </w:p>
  </w:comment>
  <w:comment w:initials="MP" w:author="Meia Copeland" w:date="2023-04-03T12:41:00Z" w:id="152">
    <w:p w:rsidR="0009359E" w:rsidRDefault="0009359E" w14:paraId="323AA8CB" w14:textId="77777777">
      <w:pPr>
        <w:pStyle w:val="CommentText"/>
        <w:jc w:val="left"/>
      </w:pPr>
      <w:r>
        <w:rPr>
          <w:rStyle w:val="CommentReference"/>
        </w:rPr>
        <w:annotationRef/>
      </w:r>
      <w:r>
        <w:t>Overall, this section needs to be reworked a bit</w:t>
      </w:r>
    </w:p>
  </w:comment>
  <w:comment w:initials="MP" w:author="Meia Copeland" w:date="2023-04-03T13:59:00Z" w:id="156">
    <w:p w:rsidR="00451467" w:rsidRDefault="00451467" w14:paraId="637D3AE1" w14:textId="2B2A3F81">
      <w:pPr>
        <w:pStyle w:val="CommentText"/>
        <w:jc w:val="left"/>
      </w:pPr>
      <w:r>
        <w:rPr>
          <w:rStyle w:val="CommentReference"/>
        </w:rPr>
        <w:annotationRef/>
      </w:r>
      <w:r>
        <w:fldChar w:fldCharType="begin"/>
      </w:r>
      <w:r>
        <w:instrText xml:space="preserve"> HYPERLINK "mailto:RanishkaFernando@cmail.carleton.ca" </w:instrText>
      </w:r>
      <w:bookmarkStart w:name="_@_7777AA4DE7A041B18870BEC24FF26E49Z" w:id="157"/>
      <w:r>
        <w:fldChar w:fldCharType="separate"/>
      </w:r>
      <w:bookmarkEnd w:id="157"/>
      <w:r w:rsidRPr="00451467">
        <w:rPr>
          <w:rStyle w:val="Mention"/>
          <w:noProof/>
        </w:rPr>
        <w:t>@Ranishka Fernando</w:t>
      </w:r>
      <w:r>
        <w:fldChar w:fldCharType="end"/>
      </w:r>
      <w:r>
        <w:t xml:space="preserve"> Use proper format for referencing</w:t>
      </w:r>
    </w:p>
  </w:comment>
  <w:comment w:initials="MP" w:author="Meia Copeland" w:date="2023-04-03T13:59:00Z" w:id="158">
    <w:p w:rsidR="00451467" w:rsidRDefault="00451467" w14:paraId="01FEE13E" w14:textId="2F7A36A4">
      <w:pPr>
        <w:pStyle w:val="CommentText"/>
        <w:jc w:val="left"/>
      </w:pPr>
      <w:r>
        <w:rPr>
          <w:rStyle w:val="CommentReference"/>
        </w:rPr>
        <w:annotationRef/>
      </w:r>
      <w:r>
        <w:fldChar w:fldCharType="begin"/>
      </w:r>
      <w:r>
        <w:instrText xml:space="preserve"> HYPERLINK "mailto:RanishkaFernando@cmail.carleton.ca" </w:instrText>
      </w:r>
      <w:bookmarkStart w:name="_@_F9F492BBEC5345C89F1D0EF787B4A0F2Z" w:id="159"/>
      <w:r>
        <w:fldChar w:fldCharType="separate"/>
      </w:r>
      <w:bookmarkEnd w:id="159"/>
      <w:r w:rsidRPr="00451467">
        <w:rPr>
          <w:rStyle w:val="Mention"/>
          <w:noProof/>
        </w:rPr>
        <w:t>@Ranishka Fernando</w:t>
      </w:r>
      <w:r>
        <w:fldChar w:fldCharType="end"/>
      </w:r>
      <w:r>
        <w:t xml:space="preserve"> Use proper format for referencing.</w:t>
      </w:r>
    </w:p>
  </w:comment>
  <w:comment w:initials="YO" w:author="Yuu Ono" w:date="2023-04-06T10:20:00Z" w:id="160">
    <w:p w:rsidR="00BF4EC1" w:rsidP="00E53E19" w:rsidRDefault="00B757AF" w14:paraId="2B82E7B6" w14:textId="77777777">
      <w:pPr>
        <w:pStyle w:val="CommentText"/>
        <w:jc w:val="left"/>
      </w:pPr>
      <w:r>
        <w:rPr>
          <w:rStyle w:val="CommentReference"/>
        </w:rPr>
        <w:annotationRef/>
      </w:r>
      <w:r w:rsidR="00BF4EC1">
        <w:t>All figures must be explained by indicating the figure number in the text.</w:t>
      </w:r>
    </w:p>
  </w:comment>
  <w:comment w:initials="YO" w:author="Yuu Ono" w:date="2023-04-06T10:23:00Z" w:id="162">
    <w:p w:rsidR="00D851D0" w:rsidP="00D14A4A" w:rsidRDefault="00D851D0" w14:paraId="605D2ADE" w14:textId="749B39D2">
      <w:pPr>
        <w:pStyle w:val="CommentText"/>
        <w:jc w:val="left"/>
      </w:pPr>
      <w:r>
        <w:rPr>
          <w:rStyle w:val="CommentReference"/>
        </w:rPr>
        <w:annotationRef/>
      </w:r>
      <w:r>
        <w:t xml:space="preserve">Usually, it is not recommended to show the code since is it not informative nor intuitively understood. Use a flowchart, instead. You may include the code in the Appendix if you want. </w:t>
      </w:r>
    </w:p>
  </w:comment>
  <w:comment w:initials="RF" w:author="Ranishka Fernando [2]" w:date="2023-04-06T15:36:00Z" w:id="163">
    <w:p w:rsidR="00A31ABF" w:rsidP="00E66DF1" w:rsidRDefault="00A31ABF" w14:paraId="4F8A179A" w14:textId="77777777">
      <w:pPr>
        <w:pStyle w:val="CommentText"/>
        <w:jc w:val="left"/>
      </w:pPr>
      <w:r>
        <w:rPr>
          <w:rStyle w:val="CommentReference"/>
        </w:rPr>
        <w:annotationRef/>
      </w:r>
      <w:r>
        <w:t>I am not sure how to design a flow chart in regards to the code thus I left the code snippets and addressed the rest of the feedback along with the explanation of steps taken to conduct manual DFT.</w:t>
      </w:r>
    </w:p>
  </w:comment>
  <w:comment w:initials="YO" w:author="Yuu Ono" w:date="2023-04-06T10:29:00Z" w:id="166">
    <w:p w:rsidR="008A5A5A" w:rsidP="004437E7" w:rsidRDefault="008A5A5A" w14:paraId="66E790BD" w14:textId="13F50570">
      <w:pPr>
        <w:pStyle w:val="CommentText"/>
        <w:jc w:val="left"/>
      </w:pPr>
      <w:r>
        <w:rPr>
          <w:rStyle w:val="CommentReference"/>
        </w:rPr>
        <w:annotationRef/>
      </w:r>
      <w:r>
        <w:t>What are the results? Why divided by 2? Not sure what your are doing here for DFT.</w:t>
      </w:r>
    </w:p>
  </w:comment>
  <w:comment w:initials="MC" w:author="Meia Copeland [2]" w:date="2023-01-10T20:00:00Z" w:id="196">
    <w:p w:rsidR="00BA22EA" w:rsidRDefault="00BA22EA" w14:paraId="657DDAE7" w14:textId="7674FD64">
      <w:pPr>
        <w:pStyle w:val="CommentText"/>
        <w:jc w:val="left"/>
      </w:pPr>
      <w:r>
        <w:rPr>
          <w:rStyle w:val="CommentReference"/>
        </w:rPr>
        <w:annotationRef/>
      </w:r>
      <w:r>
        <w:t xml:space="preserve">Ono: </w:t>
      </w:r>
      <w:r>
        <w:rPr>
          <w:color w:val="000000"/>
        </w:rPr>
        <w:t>You may have different sections for AC motor and stepping motor.</w:t>
      </w:r>
    </w:p>
  </w:comment>
  <w:comment w:initials="MP" w:author="Meia Copeland" w:date="2023-02-21T10:52:00Z" w:id="197">
    <w:p w:rsidR="00826292" w:rsidRDefault="00826292" w14:paraId="28E0963F" w14:textId="77777777">
      <w:pPr>
        <w:pStyle w:val="CommentText"/>
        <w:jc w:val="left"/>
      </w:pPr>
      <w:r>
        <w:rPr>
          <w:rStyle w:val="CommentReference"/>
        </w:rPr>
        <w:annotationRef/>
      </w:r>
      <w:r>
        <w:t>For final report, we'll talk about what we used</w:t>
      </w:r>
    </w:p>
  </w:comment>
  <w:comment w:initials="MC" w:author="Meia Copeland [2]" w:date="2023-01-10T20:01:00Z" w:id="198">
    <w:p w:rsidR="00371020" w:rsidRDefault="00371020" w14:paraId="4FE40C66" w14:textId="77777777">
      <w:pPr>
        <w:pStyle w:val="CommentText"/>
        <w:jc w:val="left"/>
      </w:pPr>
      <w:r>
        <w:rPr>
          <w:rStyle w:val="CommentReference"/>
        </w:rPr>
        <w:annotationRef/>
      </w:r>
      <w:r>
        <w:t xml:space="preserve">Ono: </w:t>
      </w:r>
      <w:r>
        <w:rPr>
          <w:color w:val="000000"/>
        </w:rPr>
        <w:t>What is an issue here? Your design uses a gear (Fig.2).</w:t>
      </w:r>
    </w:p>
  </w:comment>
  <w:comment w:initials="MP" w:author="Meia Copeland" w:date="2023-02-21T10:53:00Z" w:id="199">
    <w:p w:rsidR="00F62BB0" w:rsidRDefault="00F62BB0" w14:paraId="30D126C3" w14:textId="77777777">
      <w:pPr>
        <w:pStyle w:val="CommentText"/>
        <w:jc w:val="left"/>
      </w:pPr>
      <w:r>
        <w:rPr>
          <w:rStyle w:val="CommentReference"/>
        </w:rPr>
        <w:annotationRef/>
      </w:r>
      <w:r>
        <w:t>We need to describe why we need gears -&gt; Motor vibrates at low frequencies, so stepping down the vibration with gears reduces additional vibration</w:t>
      </w:r>
    </w:p>
  </w:comment>
  <w:comment w:initials="MC" w:author="Meia Copeland [2]" w:date="2022-12-09T16:23:00Z" w:id="200">
    <w:p w:rsidR="0008660E" w:rsidP="008F5F35" w:rsidRDefault="0008660E" w14:paraId="606CFB66" w14:textId="78900720">
      <w:pPr>
        <w:pStyle w:val="CommentText"/>
        <w:jc w:val="left"/>
      </w:pPr>
      <w:r>
        <w:rPr>
          <w:rStyle w:val="CommentReference"/>
        </w:rPr>
        <w:annotationRef/>
      </w:r>
      <w:r>
        <w:t>Ono: What is the issue of 30Hz max? Your target is between 2 and 20 Hz.</w:t>
      </w:r>
      <w:r>
        <w:rPr>
          <w:rStyle w:val="CommentReference"/>
        </w:rPr>
        <w:annotationRef/>
      </w:r>
    </w:p>
  </w:comment>
  <w:comment w:initials="YO" w:author="Yuu Ono" w:date="2023-04-06T10:38:00Z" w:id="201">
    <w:p w:rsidR="000B2A5B" w:rsidP="00F1780D" w:rsidRDefault="000B2A5B" w14:paraId="2170A21D" w14:textId="77777777">
      <w:pPr>
        <w:pStyle w:val="CommentText"/>
        <w:jc w:val="left"/>
      </w:pPr>
      <w:r>
        <w:rPr>
          <w:rStyle w:val="CommentReference"/>
        </w:rPr>
        <w:annotationRef/>
      </w:r>
      <w:r>
        <w:t>Figure 7 should be explained, instead of letting a reader to interpret it.</w:t>
      </w:r>
      <w:r>
        <w:rPr>
          <w:rStyle w:val="CommentReference"/>
        </w:rPr>
        <w:annotationRef/>
      </w:r>
    </w:p>
  </w:comment>
  <w:comment w:initials="YO" w:author="Yuu Ono" w:date="2023-04-06T10:40:00Z" w:id="206">
    <w:p w:rsidR="00BD28C0" w:rsidP="00CC1CEA" w:rsidRDefault="00BD28C0" w14:paraId="084D164C" w14:textId="77777777">
      <w:pPr>
        <w:pStyle w:val="CommentText"/>
        <w:jc w:val="left"/>
      </w:pPr>
      <w:r>
        <w:rPr>
          <w:rStyle w:val="CommentReference"/>
        </w:rPr>
        <w:annotationRef/>
      </w:r>
      <w:r>
        <w:t>There is no Table 4.</w:t>
      </w:r>
      <w:r>
        <w:rPr>
          <w:rStyle w:val="CommentReference"/>
        </w:rPr>
        <w:annotationRef/>
      </w:r>
    </w:p>
  </w:comment>
  <w:comment w:initials="MP" w:author="Meia Copeland" w:date="2023-04-02T16:54:00Z" w:id="218">
    <w:p w:rsidR="007D55F2" w:rsidP="00DC757C" w:rsidRDefault="00B23CE8" w14:paraId="28655FC9" w14:textId="56AD805E">
      <w:pPr>
        <w:pStyle w:val="CommentText"/>
        <w:jc w:val="left"/>
      </w:pPr>
      <w:r>
        <w:rPr>
          <w:rStyle w:val="CommentReference"/>
        </w:rPr>
        <w:annotationRef/>
      </w:r>
      <w:r w:rsidR="007D55F2">
        <w:fldChar w:fldCharType="begin"/>
      </w:r>
      <w:r w:rsidR="007D55F2">
        <w:instrText xml:space="preserve"> HYPERLINK "mailto:ShawaizKhan@cmail.carleton.ca" </w:instrText>
      </w:r>
      <w:bookmarkStart w:name="_@_F9479915382942C790B344EC6FF0291BZ" w:id="219"/>
      <w:r w:rsidR="007D55F2">
        <w:fldChar w:fldCharType="separate"/>
      </w:r>
      <w:bookmarkEnd w:id="219"/>
      <w:r w:rsidRPr="007D55F2" w:rsidR="007D55F2">
        <w:rPr>
          <w:rStyle w:val="Mention"/>
          <w:noProof/>
        </w:rPr>
        <w:t>@Shawaiz  Khan</w:t>
      </w:r>
      <w:r w:rsidR="007D55F2">
        <w:fldChar w:fldCharType="end"/>
      </w:r>
      <w:r w:rsidR="007D55F2">
        <w:t xml:space="preserve">  Try to eliminate the use of 'we'/'our'/etc as much as possible</w:t>
      </w:r>
    </w:p>
  </w:comment>
  <w:comment w:initials="MP" w:author="Meia Copeland" w:date="2023-04-03T01:03:00Z" w:id="224">
    <w:p w:rsidR="00914F02" w:rsidRDefault="00914F02" w14:paraId="4936567F" w14:textId="6B794706">
      <w:pPr>
        <w:pStyle w:val="CommentText"/>
        <w:jc w:val="left"/>
      </w:pPr>
      <w:r>
        <w:rPr>
          <w:rStyle w:val="CommentReference"/>
        </w:rPr>
        <w:annotationRef/>
      </w:r>
      <w:r>
        <w:t>May need to split this into design &amp; an implementation chapter…. See how we feel after chatting with Professors</w:t>
      </w:r>
    </w:p>
  </w:comment>
  <w:comment w:initials="MP" w:author="Meia Copeland" w:date="2023-04-01T21:45:00Z" w:id="225">
    <w:p w:rsidR="00A53F64" w:rsidP="005216D4" w:rsidRDefault="00A53F64" w14:paraId="13508B01" w14:textId="747453A9">
      <w:pPr>
        <w:pStyle w:val="CommentText"/>
        <w:jc w:val="left"/>
      </w:pPr>
      <w:r>
        <w:rPr>
          <w:rStyle w:val="CommentReference"/>
        </w:rPr>
        <w:annotationRef/>
      </w:r>
      <w:r>
        <w:t>Not super happy with this line….</w:t>
      </w:r>
    </w:p>
  </w:comment>
  <w:comment w:initials="MP" w:author="Meia Copeland" w:date="2023-04-02T16:54:00Z" w:id="227">
    <w:p w:rsidR="007D55F2" w:rsidP="00DC757C" w:rsidRDefault="007D55F2" w14:paraId="0D8BC551" w14:textId="77777777">
      <w:pPr>
        <w:pStyle w:val="CommentText"/>
        <w:jc w:val="left"/>
      </w:pPr>
      <w:r>
        <w:rPr>
          <w:rStyle w:val="CommentReference"/>
        </w:rPr>
        <w:annotationRef/>
      </w:r>
      <w:r>
        <w:t>Not sure if enough is here…. Come back to it</w:t>
      </w:r>
    </w:p>
  </w:comment>
  <w:comment w:initials="MP" w:author="Meia Copeland" w:date="2023-04-03T01:02:00Z" w:id="228">
    <w:p w:rsidR="00723A45" w:rsidRDefault="00A84E92" w14:paraId="5FD953EC" w14:textId="77777777">
      <w:pPr>
        <w:pStyle w:val="CommentText"/>
        <w:jc w:val="left"/>
      </w:pPr>
      <w:r>
        <w:rPr>
          <w:rStyle w:val="CommentReference"/>
        </w:rPr>
        <w:annotationRef/>
      </w:r>
      <w:r w:rsidR="00723A45">
        <w:t>ALSO! Add link to the video of the implementation! (When it is complete)</w:t>
      </w:r>
    </w:p>
  </w:comment>
  <w:comment w:initials="YO" w:author="Yuu Ono" w:date="2023-04-06T10:49:00Z" w:id="231">
    <w:p w:rsidR="00C63A13" w:rsidP="00E60604" w:rsidRDefault="00C63A13" w14:paraId="339F5858" w14:textId="77777777">
      <w:pPr>
        <w:pStyle w:val="CommentText"/>
        <w:jc w:val="left"/>
      </w:pPr>
      <w:r>
        <w:rPr>
          <w:rStyle w:val="CommentReference"/>
        </w:rPr>
        <w:annotationRef/>
      </w:r>
      <w:r>
        <w:t>Head labels should indicate its function, but not method. Maybe "User interface", " Control system" and "Vibration table".</w:t>
      </w:r>
    </w:p>
  </w:comment>
  <w:comment w:initials="MP" w:author="Meia Copeland" w:date="2023-04-03T01:32:00Z" w:id="232">
    <w:p w:rsidR="001C76EC" w:rsidP="00A336BB" w:rsidRDefault="001C76EC" w14:paraId="18BE1C51" w14:textId="2520270D">
      <w:pPr>
        <w:pStyle w:val="CommentText"/>
        <w:jc w:val="left"/>
      </w:pPr>
      <w:r>
        <w:rPr>
          <w:rStyle w:val="CommentReference"/>
        </w:rPr>
        <w:annotationRef/>
      </w:r>
      <w:r>
        <w:t>Need to talk about how we looked at using a launchpad, and why we went with the Arduino instead</w:t>
      </w:r>
      <w:r>
        <w:br/>
      </w:r>
      <w:r>
        <w:br/>
      </w:r>
      <w:r>
        <w:t>- User friendliness! To code the launchpad was not accessible by users with little coding knowledge due to it being essentially assembly. Arduino is very user friendly with documentation and libraries</w:t>
      </w:r>
    </w:p>
  </w:comment>
  <w:comment w:initials="YO" w:author="Yuu Ono" w:date="2023-04-06T10:52:00Z" w:id="233">
    <w:p w:rsidR="00D071B1" w:rsidP="00FB6A0E" w:rsidRDefault="00D071B1" w14:paraId="6626B99F" w14:textId="77777777">
      <w:pPr>
        <w:pStyle w:val="CommentText"/>
        <w:jc w:val="left"/>
      </w:pPr>
      <w:r>
        <w:rPr>
          <w:rStyle w:val="CommentReference"/>
        </w:rPr>
        <w:annotationRef/>
      </w:r>
      <w:r>
        <w:t>Give the section number.</w:t>
      </w:r>
    </w:p>
  </w:comment>
  <w:comment w:initials="YO" w:author="Yuu Ono" w:date="2023-04-06T11:02:00Z" w:id="243">
    <w:p w:rsidR="00FE42BE" w:rsidP="00486F41" w:rsidRDefault="00E21A9F" w14:paraId="0BF91D56" w14:textId="77777777">
      <w:pPr>
        <w:pStyle w:val="CommentText"/>
        <w:jc w:val="left"/>
      </w:pPr>
      <w:r>
        <w:rPr>
          <w:rStyle w:val="CommentReference"/>
        </w:rPr>
        <w:annotationRef/>
      </w:r>
      <w:r w:rsidR="00FE42BE">
        <w:t xml:space="preserve">I do not understand this figure. Give a label to indicate each component, such as spring, vibrator, etc. </w:t>
      </w:r>
    </w:p>
  </w:comment>
  <w:comment w:initials="YO" w:author="Yuu Ono" w:date="2023-04-06T10:53:00Z" w:id="244">
    <w:p w:rsidR="003E08AD" w:rsidP="001A5AEB" w:rsidRDefault="003E08AD" w14:paraId="1115A341" w14:textId="6AE7741A">
      <w:pPr>
        <w:pStyle w:val="CommentText"/>
        <w:jc w:val="left"/>
      </w:pPr>
      <w:r>
        <w:rPr>
          <w:rStyle w:val="CommentReference"/>
        </w:rPr>
        <w:annotationRef/>
      </w:r>
      <w:r>
        <w:t>Give the section number.</w:t>
      </w:r>
    </w:p>
  </w:comment>
  <w:comment w:initials="MP" w:author="Meia Copeland" w:date="2023-03-28T16:29:00Z" w:id="250">
    <w:p w:rsidR="008D54DE" w:rsidP="00B064AF" w:rsidRDefault="008D54DE" w14:paraId="35E41354" w14:textId="397CFB4D">
      <w:pPr>
        <w:pStyle w:val="CommentText"/>
        <w:jc w:val="left"/>
      </w:pPr>
      <w:r>
        <w:rPr>
          <w:rStyle w:val="CommentReference"/>
        </w:rPr>
        <w:annotationRef/>
      </w:r>
      <w:r>
        <w:t>TODO: Tradeoff analysis</w:t>
      </w:r>
    </w:p>
  </w:comment>
  <w:comment w:initials="MP" w:author="Meia Copeland" w:date="2023-04-02T14:10:00Z" w:id="264">
    <w:p w:rsidR="00164B9E" w:rsidP="00DC757C" w:rsidRDefault="00164B9E" w14:paraId="2BEA74A0" w14:textId="77777777">
      <w:pPr>
        <w:pStyle w:val="CommentText"/>
        <w:jc w:val="left"/>
      </w:pPr>
      <w:r>
        <w:rPr>
          <w:rStyle w:val="CommentReference"/>
        </w:rPr>
        <w:annotationRef/>
      </w:r>
      <w:r>
        <w:t>Double check this is right</w:t>
      </w:r>
    </w:p>
  </w:comment>
  <w:comment w:initials="MP" w:author="Meia Copeland" w:date="2023-03-27T11:54:00Z" w:id="272">
    <w:p w:rsidR="002A3A07" w:rsidP="002A3A07" w:rsidRDefault="002A3A07" w14:paraId="4D15ABBE" w14:textId="77777777">
      <w:pPr>
        <w:pStyle w:val="CommentText"/>
        <w:jc w:val="left"/>
      </w:pPr>
      <w:r>
        <w:rPr>
          <w:rStyle w:val="CommentReference"/>
        </w:rPr>
        <w:annotationRef/>
      </w:r>
      <w:r>
        <w:fldChar w:fldCharType="begin"/>
      </w:r>
      <w:r>
        <w:instrText xml:space="preserve"> HYPERLINK "mailto:TalalJaber@cmail.carleton.ca" </w:instrText>
      </w:r>
      <w:bookmarkStart w:name="_@_03B357E388AB48AA90D676CC858A750AZ" w:id="273"/>
      <w:r>
        <w:fldChar w:fldCharType="separate"/>
      </w:r>
      <w:bookmarkEnd w:id="273"/>
      <w:r w:rsidRPr="00B23CE8">
        <w:rPr>
          <w:rStyle w:val="Mention"/>
          <w:noProof/>
        </w:rPr>
        <w:t>@Talal Jaber</w:t>
      </w:r>
      <w:r>
        <w:fldChar w:fldCharType="end"/>
      </w:r>
      <w:r>
        <w:t xml:space="preserve"> Include this in the appendix</w:t>
      </w:r>
    </w:p>
  </w:comment>
  <w:comment w:initials="MP" w:author="Meia Copeland" w:date="2023-03-28T16:29:00Z" w:id="276">
    <w:p w:rsidR="008D54DE" w:rsidP="00B064AF" w:rsidRDefault="008D54DE" w14:paraId="79317DC9" w14:textId="73250255">
      <w:pPr>
        <w:pStyle w:val="CommentText"/>
        <w:jc w:val="left"/>
      </w:pPr>
      <w:r>
        <w:rPr>
          <w:rStyle w:val="CommentReference"/>
        </w:rPr>
        <w:annotationRef/>
      </w:r>
      <w:r>
        <w:t>TODO: Tradeoff analysis</w:t>
      </w:r>
    </w:p>
  </w:comment>
  <w:comment w:initials="MP" w:author="Meia Copeland" w:date="2023-03-28T16:29:00Z" w:id="277">
    <w:p w:rsidR="006033BB" w:rsidP="00B064AF" w:rsidRDefault="006033BB" w14:paraId="3E98102D" w14:textId="77777777">
      <w:pPr>
        <w:pStyle w:val="CommentText"/>
        <w:jc w:val="left"/>
      </w:pPr>
      <w:r>
        <w:rPr>
          <w:rStyle w:val="CommentReference"/>
        </w:rPr>
        <w:annotationRef/>
      </w:r>
      <w:r>
        <w:t>Also, add more figures to show this better (like movement examples)</w:t>
      </w:r>
    </w:p>
  </w:comment>
  <w:comment w:initials="MP" w:author="Meia Copeland" w:date="2023-03-27T13:06:00Z" w:id="296">
    <w:p w:rsidR="00F148CD" w:rsidP="00B064AF" w:rsidRDefault="00F148CD" w14:paraId="5B28A26F" w14:textId="77777777">
      <w:pPr>
        <w:pStyle w:val="CommentText"/>
        <w:jc w:val="left"/>
      </w:pPr>
      <w:r>
        <w:rPr>
          <w:rStyle w:val="CommentReference"/>
        </w:rPr>
        <w:annotationRef/>
      </w:r>
      <w:r>
        <w:t>Need to mention how using different gears would require redesigning the actuator frame to accomodate</w:t>
      </w:r>
    </w:p>
  </w:comment>
  <w:comment w:initials="YO" w:author="Yuu Ono" w:date="2023-04-06T11:13:00Z" w:id="297">
    <w:p w:rsidR="00DE6BB2" w:rsidP="00743DD8" w:rsidRDefault="00DE6BB2" w14:paraId="663BF937" w14:textId="77777777">
      <w:pPr>
        <w:pStyle w:val="CommentText"/>
        <w:jc w:val="left"/>
      </w:pPr>
      <w:r>
        <w:rPr>
          <w:rStyle w:val="CommentReference"/>
        </w:rPr>
        <w:annotationRef/>
      </w:r>
      <w:r>
        <w:t>Is the table number correct?</w:t>
      </w:r>
    </w:p>
  </w:comment>
  <w:comment w:initials="YO" w:author="Yuu Ono" w:date="2023-04-06T11:22:00Z" w:id="306">
    <w:p w:rsidR="00A80D85" w:rsidP="00C502F3" w:rsidRDefault="00A80D85" w14:paraId="5872B54B" w14:textId="77777777">
      <w:pPr>
        <w:pStyle w:val="CommentText"/>
        <w:jc w:val="left"/>
      </w:pPr>
      <w:r>
        <w:rPr>
          <w:rStyle w:val="CommentReference"/>
        </w:rPr>
        <w:annotationRef/>
      </w:r>
      <w:r>
        <w:t>Indicate an arrow of the vibration direction in these figures.</w:t>
      </w:r>
    </w:p>
  </w:comment>
  <w:comment w:initials="YO" w:author="Yuu Ono" w:date="2023-04-06T11:28:00Z" w:id="321">
    <w:p w:rsidR="006D23EB" w:rsidP="00286BE3" w:rsidRDefault="008425AC" w14:paraId="60617185" w14:textId="77777777">
      <w:pPr>
        <w:pStyle w:val="CommentText"/>
        <w:jc w:val="left"/>
      </w:pPr>
      <w:r>
        <w:rPr>
          <w:rStyle w:val="CommentReference"/>
        </w:rPr>
        <w:annotationRef/>
      </w:r>
      <w:r w:rsidR="006D23EB">
        <w:t>"Feedback" may sound misleading since the control system does not automatically control the RPM using the RPM data, but a user adjusts it manually.</w:t>
      </w:r>
      <w:r>
        <w:rPr>
          <w:rStyle w:val="CommentReference"/>
        </w:rPr>
        <w:annotationRef/>
      </w:r>
    </w:p>
  </w:comment>
  <w:comment w:initials="MP" w:author="Meia Copeland" w:date="2023-04-04T11:28:00Z" w:id="322">
    <w:p w:rsidR="00FE52FA" w:rsidP="0076386E" w:rsidRDefault="00FE52FA" w14:paraId="7F5DBA57" w14:textId="6741A108">
      <w:pPr>
        <w:pStyle w:val="CommentText"/>
        <w:jc w:val="left"/>
      </w:pPr>
      <w:r>
        <w:rPr>
          <w:rStyle w:val="CommentReference"/>
        </w:rPr>
        <w:annotationRef/>
      </w:r>
      <w:r>
        <w:fldChar w:fldCharType="begin"/>
      </w:r>
      <w:r>
        <w:instrText xml:space="preserve"> HYPERLINK "mailto:TalalJaber@cmail.carleton.ca" </w:instrText>
      </w:r>
      <w:bookmarkStart w:name="_@_EACB48F945E14531A040117C4A7056A1Z" w:id="326"/>
      <w:r>
        <w:fldChar w:fldCharType="separate"/>
      </w:r>
      <w:bookmarkEnd w:id="326"/>
      <w:r w:rsidRPr="00FE52FA">
        <w:rPr>
          <w:rStyle w:val="Mention"/>
          <w:noProof/>
        </w:rPr>
        <w:t>@Talal Jaber</w:t>
      </w:r>
      <w:r>
        <w:fldChar w:fldCharType="end"/>
      </w:r>
      <w:r>
        <w:t xml:space="preserve"> should include schematics and more detail on how everything is put together</w:t>
      </w:r>
    </w:p>
  </w:comment>
  <w:comment w:initials="MP" w:author="Meia Copeland" w:date="2023-03-28T16:29:00Z" w:id="330">
    <w:p w:rsidR="006033BB" w:rsidP="00B064AF" w:rsidRDefault="006033BB" w14:paraId="3E11CEC7" w14:textId="4B7488A0">
      <w:pPr>
        <w:pStyle w:val="CommentText"/>
        <w:jc w:val="left"/>
      </w:pPr>
      <w:r>
        <w:rPr>
          <w:rStyle w:val="CommentReference"/>
        </w:rPr>
        <w:annotationRef/>
      </w:r>
      <w:r>
        <w:t>TODO: Tradeoff analysis</w:t>
      </w:r>
    </w:p>
  </w:comment>
  <w:comment w:initials="SK" w:author="Shawaiz  Khan" w:date="2023-04-01T08:03:00Z" w:id="331">
    <w:p w:rsidR="00327986" w:rsidP="005216D4" w:rsidRDefault="00327986" w14:paraId="5CCC35CB" w14:textId="512655E7">
      <w:pPr>
        <w:pStyle w:val="CommentText"/>
        <w:jc w:val="left"/>
      </w:pPr>
      <w:r>
        <w:rPr>
          <w:rStyle w:val="CommentReference"/>
        </w:rPr>
        <w:annotationRef/>
      </w:r>
      <w:r>
        <w:fldChar w:fldCharType="begin"/>
      </w:r>
      <w:r>
        <w:instrText xml:space="preserve"> HYPERLINK "mailto:MeiaCopeland@cmail.carleton.ca" </w:instrText>
      </w:r>
      <w:bookmarkStart w:name="_@_8F02774AF98E4B7889275D5D4A018C17Z" w:id="333"/>
      <w:r>
        <w:fldChar w:fldCharType="separate"/>
      </w:r>
      <w:bookmarkEnd w:id="333"/>
      <w:r w:rsidRPr="00327986">
        <w:rPr>
          <w:rStyle w:val="Mention"/>
          <w:noProof/>
        </w:rPr>
        <w:t>@Meia Copeland</w:t>
      </w:r>
      <w:r>
        <w:fldChar w:fldCharType="end"/>
      </w:r>
      <w:r>
        <w:t xml:space="preserve"> Assigned a section for tradeoff analysis (Section 5), and done.</w:t>
      </w:r>
    </w:p>
  </w:comment>
  <w:comment w:initials="MP" w:author="Meia Copeland" w:date="2023-04-03T01:20:00Z" w:id="332">
    <w:p w:rsidR="009A03F4" w:rsidRDefault="009A03F4" w14:paraId="583BD918" w14:textId="234C4BF8">
      <w:pPr>
        <w:pStyle w:val="CommentText"/>
        <w:jc w:val="left"/>
      </w:pPr>
      <w:r>
        <w:rPr>
          <w:rStyle w:val="CommentReference"/>
        </w:rPr>
        <w:annotationRef/>
      </w:r>
      <w:r>
        <w:t>Marshall: Include statements about testing</w:t>
      </w:r>
      <w:r>
        <w:br/>
      </w:r>
      <w:r>
        <w:fldChar w:fldCharType="begin"/>
      </w:r>
      <w:r>
        <w:instrText xml:space="preserve"> HYPERLINK "mailto:ShawaizKhan@cmail.carleton.ca" </w:instrText>
      </w:r>
      <w:bookmarkStart w:name="_@_B72DA5AE7F204D4386F1540302ACC87EZ" w:id="334"/>
      <w:r>
        <w:fldChar w:fldCharType="separate"/>
      </w:r>
      <w:bookmarkEnd w:id="334"/>
      <w:r w:rsidRPr="009A03F4">
        <w:rPr>
          <w:rStyle w:val="Mention"/>
          <w:noProof/>
        </w:rPr>
        <w:t>@Shawaiz  Khan</w:t>
      </w:r>
      <w:r>
        <w:fldChar w:fldCharType="end"/>
      </w:r>
      <w:r>
        <w:t xml:space="preserve"> </w:t>
      </w:r>
    </w:p>
  </w:comment>
  <w:comment w:initials="YO" w:author="Yuu Ono" w:date="2023-04-06T11:32:00Z" w:id="337">
    <w:p w:rsidR="00925FE9" w:rsidP="0022774B" w:rsidRDefault="009E06B0" w14:paraId="4A9FCC4F" w14:textId="77777777">
      <w:pPr>
        <w:pStyle w:val="CommentText"/>
        <w:jc w:val="left"/>
      </w:pPr>
      <w:r>
        <w:rPr>
          <w:rStyle w:val="CommentReference"/>
        </w:rPr>
        <w:annotationRef/>
      </w:r>
      <w:r w:rsidR="00925FE9">
        <w:t>This is a table but not a figure. Indicate in the table that each column shows what.</w:t>
      </w:r>
    </w:p>
  </w:comment>
  <w:comment w:initials="MC" w:author="Meia Copeland [2]" w:date="2023-01-10T20:04:00Z" w:id="340">
    <w:p w:rsidR="00294404" w:rsidP="00294404" w:rsidRDefault="00294404" w14:paraId="63ABA472" w14:textId="1F3620CF">
      <w:pPr>
        <w:pStyle w:val="CommentText"/>
        <w:jc w:val="left"/>
      </w:pPr>
      <w:r>
        <w:rPr>
          <w:rStyle w:val="CommentReference"/>
        </w:rPr>
        <w:annotationRef/>
      </w:r>
      <w:r>
        <w:t xml:space="preserve">Ono: </w:t>
      </w:r>
      <w:r>
        <w:rPr>
          <w:color w:val="000000"/>
        </w:rPr>
        <w:t>How is the frequency estimated? This has never been discussed.</w:t>
      </w:r>
    </w:p>
  </w:comment>
  <w:comment w:initials="MP" w:author="Meia Copeland" w:date="2023-02-21T10:57:00Z" w:id="341">
    <w:p w:rsidR="00294404" w:rsidP="00294404" w:rsidRDefault="00294404" w14:paraId="4AD0A4BF" w14:textId="77777777">
      <w:pPr>
        <w:pStyle w:val="CommentText"/>
        <w:jc w:val="left"/>
      </w:pPr>
      <w:r>
        <w:rPr>
          <w:rStyle w:val="CommentReference"/>
        </w:rPr>
        <w:annotationRef/>
      </w:r>
      <w:r>
        <w:t>Tachometer/acceleromter -&gt; Needs to be discussed further</w:t>
      </w:r>
    </w:p>
  </w:comment>
  <w:comment w:initials="MP" w:author="Meia Copeland" w:date="2023-04-03T01:21:00Z" w:id="346">
    <w:p w:rsidR="00DB3239" w:rsidP="00DB3239" w:rsidRDefault="00DB3239" w14:paraId="7B2FD5E4" w14:textId="381452B0">
      <w:pPr>
        <w:pStyle w:val="CommentText"/>
        <w:jc w:val="left"/>
      </w:pPr>
      <w:r>
        <w:rPr>
          <w:rStyle w:val="CommentReference"/>
        </w:rPr>
        <w:annotationRef/>
      </w:r>
      <w:r>
        <w:fldChar w:fldCharType="begin"/>
      </w:r>
      <w:r>
        <w:instrText xml:space="preserve"> HYPERLINK "mailto:ShawaizKhan@cmail.carleton.ca" </w:instrText>
      </w:r>
      <w:bookmarkStart w:name="_@_ABF58231492641BFA9040B4589FD8D2CZ" w:id="347"/>
      <w:r>
        <w:fldChar w:fldCharType="separate"/>
      </w:r>
      <w:bookmarkEnd w:id="347"/>
      <w:r w:rsidRPr="00DB3239">
        <w:rPr>
          <w:rStyle w:val="Mention"/>
          <w:noProof/>
        </w:rPr>
        <w:t>@Shawaiz  Khan</w:t>
      </w:r>
      <w:r>
        <w:fldChar w:fldCharType="end"/>
      </w:r>
      <w:r>
        <w:t xml:space="preserve">  is it possible to make the font bigger in this image?</w:t>
      </w:r>
    </w:p>
  </w:comment>
  <w:comment w:initials="MP" w:author="Meia Copeland" w:date="2023-04-03T02:23:00Z" w:id="351">
    <w:p w:rsidR="00CC4409" w:rsidP="00A336BB" w:rsidRDefault="00CC4409" w14:paraId="59FB0308" w14:textId="5606C08E">
      <w:pPr>
        <w:pStyle w:val="CommentText"/>
        <w:jc w:val="left"/>
      </w:pPr>
      <w:r>
        <w:rPr>
          <w:rStyle w:val="CommentReference"/>
        </w:rPr>
        <w:annotationRef/>
      </w:r>
      <w:r>
        <w:t>Marshall: Include statements about testing</w:t>
      </w:r>
      <w:r>
        <w:br/>
      </w:r>
      <w:r>
        <w:fldChar w:fldCharType="begin"/>
      </w:r>
      <w:r>
        <w:instrText xml:space="preserve"> HYPERLINK "mailto:MarwanZeyada@cmail.carleton.ca" </w:instrText>
      </w:r>
      <w:bookmarkStart w:name="_@_68C6616F260B4A34A03CF1A4D21679B3Z" w:id="353"/>
      <w:r>
        <w:fldChar w:fldCharType="separate"/>
      </w:r>
      <w:bookmarkEnd w:id="353"/>
      <w:r w:rsidRPr="00CC4409">
        <w:rPr>
          <w:rStyle w:val="Mention"/>
          <w:noProof/>
        </w:rPr>
        <w:t>@Marwan Zeyada</w:t>
      </w:r>
      <w:r>
        <w:fldChar w:fldCharType="end"/>
      </w:r>
      <w:r>
        <w:t xml:space="preserve"> </w:t>
      </w:r>
    </w:p>
  </w:comment>
  <w:comment w:initials="MZ" w:author="Marwan Zeyada" w:date="2023-04-03T14:48:00Z" w:id="352">
    <w:p w:rsidR="00274330" w:rsidRDefault="00274330" w14:paraId="5B15297A" w14:textId="77777777">
      <w:pPr>
        <w:pStyle w:val="CommentText"/>
        <w:jc w:val="left"/>
      </w:pPr>
      <w:r>
        <w:rPr>
          <w:rStyle w:val="CommentReference"/>
        </w:rPr>
        <w:annotationRef/>
      </w:r>
      <w:r>
        <w:t>Done</w:t>
      </w:r>
    </w:p>
  </w:comment>
  <w:comment w:initials="YO" w:author="Yuu Ono" w:date="2023-04-06T11:37:00Z" w:id="356">
    <w:p w:rsidR="00F007B7" w:rsidP="00AC2182" w:rsidRDefault="00F221B2" w14:paraId="593D3709" w14:textId="77777777">
      <w:pPr>
        <w:pStyle w:val="CommentText"/>
        <w:jc w:val="left"/>
      </w:pPr>
      <w:r>
        <w:rPr>
          <w:rStyle w:val="CommentReference"/>
        </w:rPr>
        <w:annotationRef/>
      </w:r>
      <w:r w:rsidR="00F007B7">
        <w:t>Labels and numbers are too small to see. Also what is a point to show the temp, pressure and pressure using a circle graph? Why not show them just using a number with large font?</w:t>
      </w:r>
    </w:p>
  </w:comment>
  <w:comment w:initials="YO" w:author="Yuu Ono" w:date="2023-04-06T11:47:00Z" w:id="357">
    <w:p w:rsidR="00F23E71" w:rsidP="00B0491E" w:rsidRDefault="009910E7" w14:paraId="2905F30F" w14:textId="77777777">
      <w:pPr>
        <w:pStyle w:val="CommentText"/>
        <w:jc w:val="left"/>
      </w:pPr>
      <w:r>
        <w:rPr>
          <w:rStyle w:val="CommentReference"/>
        </w:rPr>
        <w:annotationRef/>
      </w:r>
      <w:r w:rsidR="00F23E71">
        <w:t>Pressure sensor was never motioned before.</w:t>
      </w:r>
    </w:p>
  </w:comment>
  <w:comment w:initials="YO" w:author="Yuu Ono" w:date="2023-04-06T08:09:00Z" w:id="361">
    <w:p w:rsidR="00126A73" w:rsidP="00CF3D6F" w:rsidRDefault="00920CC2" w14:paraId="52750DFA" w14:textId="6C942184">
      <w:pPr>
        <w:pStyle w:val="CommentText"/>
        <w:jc w:val="left"/>
      </w:pPr>
      <w:r>
        <w:rPr>
          <w:rStyle w:val="CommentReference"/>
        </w:rPr>
        <w:annotationRef/>
      </w:r>
      <w:r w:rsidR="00126A73">
        <w:t xml:space="preserve">No nee to have this subsection (5.5.1) if there is only one subsection (or unless there is another subsection of 5.5.2). </w:t>
      </w:r>
    </w:p>
  </w:comment>
  <w:comment w:initials="MP" w:author="Meia Copeland" w:date="2023-04-01T22:34:00Z" w:id="363">
    <w:p w:rsidR="00AF6322" w:rsidP="005216D4" w:rsidRDefault="00AF6322" w14:paraId="627941E3" w14:textId="13303A50">
      <w:pPr>
        <w:pStyle w:val="CommentText"/>
        <w:jc w:val="left"/>
      </w:pPr>
      <w:r>
        <w:rPr>
          <w:rStyle w:val="CommentReference"/>
        </w:rPr>
        <w:annotationRef/>
      </w:r>
      <w:r>
        <w:t>I don't know if this should be a separate section… Maybe Marshall will have some comments about this. I think it should be included in the deisgn section though</w:t>
      </w:r>
    </w:p>
  </w:comment>
  <w:comment w:initials="YO" w:author="Yuu Ono" w:date="2023-04-06T11:42:00Z" w:id="364">
    <w:p w:rsidR="00C10908" w:rsidP="00AA62C8" w:rsidRDefault="00C10908" w14:paraId="2FAD3785" w14:textId="77777777">
      <w:pPr>
        <w:pStyle w:val="CommentText"/>
        <w:jc w:val="left"/>
      </w:pPr>
      <w:r>
        <w:rPr>
          <w:rStyle w:val="CommentReference"/>
        </w:rPr>
        <w:annotationRef/>
      </w:r>
      <w:r>
        <w:t>I think it is good to have this section. This gives a discussion and evaluation on the system designed and developed.</w:t>
      </w:r>
    </w:p>
  </w:comment>
  <w:comment w:initials="MP" w:author="Meia Copeland" w:date="2023-04-03T02:07:00Z" w:id="374">
    <w:p w:rsidR="008D515F" w:rsidP="00A336BB" w:rsidRDefault="008D515F" w14:paraId="5D7F9EA8" w14:textId="6D1C4F7D">
      <w:pPr>
        <w:pStyle w:val="CommentText"/>
        <w:jc w:val="left"/>
      </w:pPr>
      <w:r>
        <w:rPr>
          <w:rStyle w:val="CommentReference"/>
        </w:rPr>
        <w:annotationRef/>
      </w:r>
      <w:r>
        <w:t>Don't really like how this is written….</w:t>
      </w:r>
    </w:p>
  </w:comment>
  <w:comment w:initials="MP" w:author="Meia Copeland" w:date="2023-03-28T16:32:00Z" w:id="384">
    <w:p w:rsidR="00D37FE5" w:rsidP="00A336BB" w:rsidRDefault="008F0012" w14:paraId="1B287F47" w14:textId="1DDDBE72">
      <w:pPr>
        <w:pStyle w:val="CommentText"/>
        <w:jc w:val="left"/>
      </w:pPr>
      <w:r>
        <w:rPr>
          <w:rStyle w:val="CommentReference"/>
        </w:rPr>
        <w:annotationRef/>
      </w:r>
      <w:r w:rsidR="00D37FE5">
        <w:t xml:space="preserve">Marshall: </w:t>
      </w:r>
      <w:r w:rsidR="00D37FE5">
        <w:rPr>
          <w:color w:val="000000"/>
        </w:rPr>
        <w:t>I think you should have more reflections, related to the challenges encountered (e.g. motor), and schedule challenges, etc.</w:t>
      </w:r>
      <w:r w:rsidR="00D37FE5">
        <w:rPr>
          <w:color w:val="000000"/>
        </w:rPr>
        <w:br/>
      </w:r>
      <w:r w:rsidR="00D37FE5">
        <w:rPr>
          <w:color w:val="000000"/>
        </w:rPr>
        <w:br/>
      </w:r>
      <w:r w:rsidR="00D37FE5">
        <w:rPr>
          <w:color w:val="000000"/>
        </w:rPr>
        <w:t>- Still need to address schedule challenges! Maybe others too</w:t>
      </w:r>
    </w:p>
  </w:comment>
  <w:comment w:initials="MZ" w:author="Marwan Zeyada" w:date="2023-04-03T14:19:00Z" w:id="386">
    <w:p w:rsidR="00134E25" w:rsidRDefault="00134E25" w14:paraId="4B3278DD" w14:textId="77777777">
      <w:pPr>
        <w:pStyle w:val="CommentText"/>
        <w:jc w:val="left"/>
      </w:pPr>
      <w:r>
        <w:rPr>
          <w:rStyle w:val="CommentReference"/>
        </w:rPr>
        <w:annotationRef/>
      </w:r>
      <w:r>
        <w:t>Write a short sentence on some limitations in your part</w:t>
      </w:r>
    </w:p>
  </w:comment>
  <w:comment w:initials="MP" w:author="Meia Copeland" w:date="2023-04-03T14:45:00Z" w:id="387">
    <w:p w:rsidR="00A11603" w:rsidRDefault="00A11603" w14:paraId="21C0155B" w14:textId="77777777">
      <w:pPr>
        <w:pStyle w:val="CommentText"/>
        <w:jc w:val="left"/>
      </w:pPr>
      <w:r>
        <w:rPr>
          <w:rStyle w:val="CommentReference"/>
        </w:rPr>
        <w:annotationRef/>
      </w:r>
      <w:r>
        <w:t>- Linear displacement is fixed, so more swappable designs needed for flexure -&gt; however different camshafts and 2 different configurations offer some variety for each flexure design</w:t>
      </w:r>
      <w:r>
        <w:br/>
      </w:r>
      <w:r>
        <w:t>- Linear displacement measurement is not continuous, so if there is an issue it will only be detected when lab runs measurement protocol every other week</w:t>
      </w:r>
      <w:r>
        <w:br/>
      </w:r>
      <w:r>
        <w:t>- Frame is only designed for 64/21 tooth ratio (I think…. Check linear actuator section), so more designs needed so gears can be swapped out (easy to design though!)</w:t>
      </w:r>
      <w:r>
        <w:br/>
      </w:r>
    </w:p>
  </w:comment>
  <w:comment w:initials="MP" w:author="Meia Copeland" w:date="2023-04-03T01:42:00Z" w:id="389">
    <w:p w:rsidR="00802075" w:rsidP="00A336BB" w:rsidRDefault="00802075" w14:paraId="62D24DE3" w14:textId="03A9EF3E">
      <w:pPr>
        <w:pStyle w:val="CommentText"/>
        <w:jc w:val="left"/>
      </w:pPr>
      <w:r>
        <w:rPr>
          <w:rStyle w:val="CommentReference"/>
        </w:rPr>
        <w:annotationRef/>
      </w:r>
      <w:r>
        <w:t>What needs to be done still before the Davy lab can use it?</w:t>
      </w:r>
      <w:r>
        <w:br/>
      </w:r>
      <w:r>
        <w:br/>
      </w:r>
      <w:r>
        <w:t>What improvements are not necessary, but could be implemented for better use?</w:t>
      </w:r>
    </w:p>
  </w:comment>
  <w:comment w:initials="SK" w:author="Shawaiz  Khan" w:date="2023-04-03T12:05:00Z" w:id="391">
    <w:p w:rsidR="076A8CF3" w:rsidRDefault="076A8CF3" w14:paraId="674F2809" w14:textId="2A3334AF">
      <w:pPr>
        <w:pStyle w:val="CommentText"/>
      </w:pPr>
      <w:r>
        <w:fldChar w:fldCharType="begin"/>
      </w:r>
      <w:r>
        <w:instrText xml:space="preserve"> HYPERLINK "mailto:TalalJaber@cmail.carleton.ca"</w:instrText>
      </w:r>
      <w:bookmarkStart w:name="_@_E2A39C7BBF2A4AC08A1A5909B2AEE2D3Z" w:id="392"/>
      <w:r>
        <w:fldChar w:fldCharType="separate"/>
      </w:r>
      <w:bookmarkEnd w:id="392"/>
      <w:r w:rsidRPr="076A8CF3">
        <w:rPr>
          <w:rStyle w:val="Mention"/>
          <w:noProof/>
        </w:rPr>
        <w:t>@Talal Jaber</w:t>
      </w:r>
      <w:r>
        <w:fldChar w:fldCharType="end"/>
      </w:r>
      <w:r>
        <w:t xml:space="preserve"> Under a different section temporarily, but i guess we need to integrate it later as one section for the final report. </w:t>
      </w:r>
      <w:r>
        <w:rPr>
          <w:rStyle w:val="CommentReference"/>
        </w:rPr>
        <w:annotationRef/>
      </w:r>
    </w:p>
  </w:comment>
  <w:comment w:initials="MP" w:author="Meia Copeland" w:date="2023-04-03T13:50:00Z" w:id="394">
    <w:p w:rsidR="00F04864" w:rsidRDefault="00330A35" w14:paraId="521864EF" w14:textId="48D84FEC">
      <w:pPr>
        <w:pStyle w:val="CommentText"/>
        <w:jc w:val="left"/>
      </w:pPr>
      <w:r>
        <w:rPr>
          <w:rStyle w:val="CommentReference"/>
        </w:rPr>
        <w:annotationRef/>
      </w:r>
      <w:r w:rsidR="00F04864">
        <w:fldChar w:fldCharType="begin"/>
      </w:r>
      <w:r w:rsidR="00F04864">
        <w:instrText xml:space="preserve"> HYPERLINK "mailto:MarwanZeyada@cmail.carleton.ca" </w:instrText>
      </w:r>
      <w:bookmarkStart w:name="_@_327529648B1A4E70A947C7D075E70281Z" w:id="395"/>
      <w:r w:rsidR="00F04864">
        <w:fldChar w:fldCharType="separate"/>
      </w:r>
      <w:bookmarkEnd w:id="395"/>
      <w:r w:rsidRPr="00F04864" w:rsidR="00F04864">
        <w:rPr>
          <w:rStyle w:val="Mention"/>
          <w:noProof/>
        </w:rPr>
        <w:t>@Marwan Zeyada</w:t>
      </w:r>
      <w:r w:rsidR="00F04864">
        <w:fldChar w:fldCharType="end"/>
      </w:r>
      <w:r w:rsidR="00F04864">
        <w:t xml:space="preserve">  and </w:t>
      </w:r>
      <w:r w:rsidR="00F04864">
        <w:fldChar w:fldCharType="begin"/>
      </w:r>
      <w:r w:rsidR="00F04864">
        <w:instrText xml:space="preserve"> HYPERLINK "mailto:TalalJaber@cmail.carleton.ca" </w:instrText>
      </w:r>
      <w:bookmarkStart w:name="_@_66C060C8F56D4A99A57F3F5F84C176D3Z" w:id="396"/>
      <w:r w:rsidR="00F04864">
        <w:fldChar w:fldCharType="separate"/>
      </w:r>
      <w:bookmarkEnd w:id="396"/>
      <w:r w:rsidRPr="00F04864" w:rsidR="00F04864">
        <w:rPr>
          <w:rStyle w:val="Mention"/>
          <w:noProof/>
        </w:rPr>
        <w:t>@Talal Jaber</w:t>
      </w:r>
      <w:r w:rsidR="00F04864">
        <w:fldChar w:fldCharType="end"/>
      </w:r>
      <w:r w:rsidR="00F04864">
        <w:t xml:space="preserve">  For the record, more needs to be here to describe accomplishments</w:t>
      </w:r>
    </w:p>
    <w:p w:rsidR="00F04864" w:rsidRDefault="00F04864" w14:paraId="0CE4FD05" w14:textId="77777777">
      <w:pPr>
        <w:pStyle w:val="CommentText"/>
        <w:jc w:val="left"/>
      </w:pPr>
      <w:r>
        <w:t xml:space="preserve">- </w:t>
      </w:r>
      <w:r>
        <w:rPr>
          <w:color w:val="000000"/>
        </w:rPr>
        <w:t>Did we accomlish what we set out to do?</w:t>
      </w:r>
    </w:p>
    <w:p w:rsidR="00F04864" w:rsidRDefault="00F04864" w14:paraId="47CB5446" w14:textId="77777777">
      <w:pPr>
        <w:pStyle w:val="CommentText"/>
        <w:jc w:val="left"/>
      </w:pPr>
      <w:r>
        <w:rPr>
          <w:color w:val="000000"/>
        </w:rPr>
        <w:t>- What is the final product?</w:t>
      </w:r>
    </w:p>
    <w:p w:rsidR="00F04864" w:rsidRDefault="00F04864" w14:paraId="5E6CE8C1" w14:textId="77777777">
      <w:pPr>
        <w:pStyle w:val="CommentText"/>
        <w:jc w:val="left"/>
      </w:pPr>
      <w:r>
        <w:rPr>
          <w:color w:val="000000"/>
        </w:rPr>
        <w:t>- How will it be used?</w:t>
      </w:r>
    </w:p>
    <w:p w:rsidR="00F04864" w:rsidRDefault="00F04864" w14:paraId="132A2076" w14:textId="77777777">
      <w:pPr>
        <w:pStyle w:val="CommentText"/>
        <w:jc w:val="left"/>
      </w:pPr>
      <w:r>
        <w:rPr>
          <w:color w:val="000000"/>
        </w:rPr>
        <w:t>- Did we hit our goals?</w:t>
      </w:r>
    </w:p>
    <w:p w:rsidR="00F04864" w:rsidRDefault="00F04864" w14:paraId="0FAD7020" w14:textId="77777777">
      <w:pPr>
        <w:pStyle w:val="CommentText"/>
        <w:jc w:val="left"/>
      </w:pPr>
      <w:r>
        <w:rPr>
          <w:color w:val="000000"/>
        </w:rPr>
        <w:t>Etc.</w:t>
      </w:r>
    </w:p>
  </w:comment>
  <w:comment w:initials="YO" w:author="Yuu Ono" w:date="2023-04-06T11:59:00Z" w:id="397">
    <w:p w:rsidR="00295344" w:rsidP="004A2255" w:rsidRDefault="00295344" w14:paraId="14FE0EF7" w14:textId="77777777">
      <w:pPr>
        <w:pStyle w:val="CommentText"/>
        <w:jc w:val="left"/>
      </w:pPr>
      <w:r>
        <w:rPr>
          <w:rStyle w:val="CommentReference"/>
        </w:rPr>
        <w:annotationRef/>
      </w:r>
      <w:r>
        <w:t>In my opinion, the most important contribution is that the team provides a custom and expandable (flexible) design solution that meets all the requirements from Davy lab for monitoring the egg development environment, which is not commercially available.   You may emphases this point first and then low cost. Practically, if you want to commercialize it, its selling price will be more than $5000 including the labor cost.</w:t>
      </w:r>
    </w:p>
  </w:comment>
  <w:comment w:initials="MP" w:author="Meia Copeland" w:date="2023-03-27T12:40:00Z" w:id="431">
    <w:p w:rsidR="009F4C76" w:rsidP="009F4C76" w:rsidRDefault="009F4C76" w14:paraId="16336088" w14:textId="68FC400E">
      <w:pPr>
        <w:pStyle w:val="CommentText"/>
        <w:jc w:val="left"/>
      </w:pPr>
      <w:r>
        <w:rPr>
          <w:rStyle w:val="CommentReference"/>
        </w:rPr>
        <w:annotationRef/>
      </w:r>
      <w:r>
        <w:t>Is this needed in the final report? Haven't done much editing for the time being</w:t>
      </w:r>
    </w:p>
  </w:comment>
  <w:comment w:initials="MP" w:author="Meia Copeland" w:date="2023-03-28T16:31:00Z" w:id="432">
    <w:p w:rsidR="009F4C76" w:rsidP="009F4C76" w:rsidRDefault="009F4C76" w14:paraId="4C0AF149" w14:textId="77777777">
      <w:pPr>
        <w:pStyle w:val="CommentText"/>
        <w:jc w:val="left"/>
      </w:pPr>
      <w:r>
        <w:rPr>
          <w:rStyle w:val="CommentReference"/>
        </w:rPr>
        <w:annotationRef/>
      </w:r>
      <w:r>
        <w:fldChar w:fldCharType="begin"/>
      </w:r>
      <w:r>
        <w:instrText xml:space="preserve"> HYPERLINK "mailto:ShawaizKhan@cmail.carleton.ca" </w:instrText>
      </w:r>
      <w:bookmarkStart w:name="_@_F217FD69F4BE46C7A645EAAE71F8D0F1Z" w:id="434"/>
      <w:r>
        <w:fldChar w:fldCharType="separate"/>
      </w:r>
      <w:bookmarkEnd w:id="434"/>
      <w:r w:rsidRPr="00691405">
        <w:rPr>
          <w:rStyle w:val="Mention"/>
          <w:noProof/>
        </w:rPr>
        <w:t>@Shawaiz  Khan</w:t>
      </w:r>
      <w:r>
        <w:fldChar w:fldCharType="end"/>
      </w:r>
      <w:r>
        <w:t xml:space="preserve"> can just update and add to the appendix for now so it's still available for review ☺️</w:t>
      </w:r>
    </w:p>
  </w:comment>
  <w:comment w:initials="SK" w:author="Shawaiz  Khan" w:date="2023-04-01T07:45:00Z" w:id="433">
    <w:p w:rsidR="009F4C76" w:rsidP="005216D4" w:rsidRDefault="009F4C76" w14:paraId="6684B2DE" w14:textId="77777777">
      <w:pPr>
        <w:pStyle w:val="CommentText"/>
        <w:jc w:val="left"/>
      </w:pPr>
      <w:r>
        <w:rPr>
          <w:rStyle w:val="CommentReference"/>
        </w:rPr>
        <w:annotationRef/>
      </w:r>
      <w:r>
        <w:t>Partially done</w:t>
      </w:r>
    </w:p>
  </w:comment>
  <w:comment w:initials="MP" w:author="Meia Copeland" w:date="2023-04-03T01:40:00Z" w:id="446">
    <w:p w:rsidR="00E6287D" w:rsidP="00A336BB" w:rsidRDefault="00E6287D" w14:paraId="0594E054" w14:textId="77777777">
      <w:pPr>
        <w:pStyle w:val="CommentText"/>
        <w:jc w:val="left"/>
      </w:pPr>
      <w:r>
        <w:rPr>
          <w:rStyle w:val="CommentReference"/>
        </w:rPr>
        <w:annotationRef/>
      </w:r>
      <w:r>
        <w:t>Should we update these with actual dates? Or updated expected dates, since not everything was 100% completed?</w:t>
      </w:r>
    </w:p>
  </w:comment>
  <w:comment w:initials="MC" w:author="Meia Copeland [2]" w:date="2022-12-05T14:11:00Z" w:id="449">
    <w:p w:rsidR="009F4C76" w:rsidP="009F4C76" w:rsidRDefault="009F4C76" w14:paraId="5AD759FB" w14:textId="74704F72">
      <w:pPr>
        <w:pStyle w:val="CommentText"/>
        <w:jc w:val="left"/>
      </w:pPr>
      <w:r>
        <w:rPr>
          <w:rStyle w:val="CommentReference"/>
        </w:rPr>
        <w:annotationRef/>
      </w:r>
      <w:r>
        <w:t>Include static link to Gantt chart so a more readable option is available</w:t>
      </w:r>
    </w:p>
  </w:comment>
  <w:comment w:initials="MP" w:author="Meia Copeland" w:date="2023-04-03T01:40:00Z" w:id="450">
    <w:p w:rsidR="00CB6841" w:rsidP="00A336BB" w:rsidRDefault="00CB6841" w14:paraId="43591BE4" w14:textId="235D27E0">
      <w:pPr>
        <w:pStyle w:val="CommentText"/>
        <w:jc w:val="left"/>
      </w:pPr>
      <w:r>
        <w:rPr>
          <w:rStyle w:val="CommentReference"/>
        </w:rPr>
        <w:annotationRef/>
      </w:r>
      <w:r>
        <w:fldChar w:fldCharType="begin"/>
      </w:r>
      <w:r>
        <w:instrText xml:space="preserve"> HYPERLINK "mailto:ShawaizKhan@cmail.carleton.ca" </w:instrText>
      </w:r>
      <w:bookmarkStart w:name="_@_803CE660A05C4794BBC7D1EFEDBB90C7Z" w:id="451"/>
      <w:r>
        <w:fldChar w:fldCharType="separate"/>
      </w:r>
      <w:bookmarkEnd w:id="451"/>
      <w:r w:rsidRPr="00CB6841">
        <w:rPr>
          <w:rStyle w:val="Mention"/>
          <w:noProof/>
        </w:rPr>
        <w:t>@Shawaiz  Khan</w:t>
      </w:r>
      <w:r>
        <w:fldChar w:fldCharType="end"/>
      </w:r>
      <w:r>
        <w:t xml:space="preserve"> Marshall mentioned this again, so I think we need to do this somehow! Can be a simple picture that can be opened and zoomed in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632E74" w15:done="1"/>
  <w15:commentEx w15:paraId="66DCA923" w15:done="1"/>
  <w15:commentEx w15:paraId="25051393" w15:paraIdParent="66DCA923" w15:done="1"/>
  <w15:commentEx w15:paraId="2C4FA7A9" w15:done="1"/>
  <w15:commentEx w15:paraId="317FE474" w15:done="1"/>
  <w15:commentEx w15:paraId="184E4BF9" w15:paraIdParent="317FE474" w15:done="1"/>
  <w15:commentEx w15:paraId="28CFAFDB" w15:done="0"/>
  <w15:commentEx w15:paraId="00C0AC52" w15:done="0"/>
  <w15:commentEx w15:paraId="08E75C20" w15:done="1"/>
  <w15:commentEx w15:paraId="2833614C" w15:done="0"/>
  <w15:commentEx w15:paraId="509E3206" w15:paraIdParent="2833614C" w15:done="0"/>
  <w15:commentEx w15:paraId="3F0CA3CC" w15:paraIdParent="2833614C" w15:done="0"/>
  <w15:commentEx w15:paraId="20D5BA6E" w15:paraIdParent="2833614C" w15:done="0"/>
  <w15:commentEx w15:paraId="58E9C936" w15:done="0"/>
  <w15:commentEx w15:paraId="75B08D81" w15:done="0"/>
  <w15:commentEx w15:paraId="007A62BB" w15:done="0"/>
  <w15:commentEx w15:paraId="78E571C1" w15:paraIdParent="007A62BB" w15:done="0"/>
  <w15:commentEx w15:paraId="3A666B99" w15:paraIdParent="007A62BB" w15:done="0"/>
  <w15:commentEx w15:paraId="297C2337" w15:done="1"/>
  <w15:commentEx w15:paraId="5DDD3DC2" w15:done="1"/>
  <w15:commentEx w15:paraId="17C357C9" w15:done="1"/>
  <w15:commentEx w15:paraId="5E82F195" w15:done="0"/>
  <w15:commentEx w15:paraId="7BBB1E5C" w15:done="1"/>
  <w15:commentEx w15:paraId="2EAE6394" w15:done="1"/>
  <w15:commentEx w15:paraId="7C6C6F9E" w15:paraIdParent="2EAE6394" w15:done="1"/>
  <w15:commentEx w15:paraId="49DD6577" w15:done="0"/>
  <w15:commentEx w15:paraId="4785559B" w15:done="0"/>
  <w15:commentEx w15:paraId="5FDD384B" w15:done="1"/>
  <w15:commentEx w15:paraId="7943F141" w15:paraIdParent="5FDD384B" w15:done="1"/>
  <w15:commentEx w15:paraId="0CAB8EBA" w15:done="1"/>
  <w15:commentEx w15:paraId="7CB5FB22" w15:done="1"/>
  <w15:commentEx w15:paraId="6C704A8C" w15:done="1"/>
  <w15:commentEx w15:paraId="386AE937" w15:done="1"/>
  <w15:commentEx w15:paraId="435C2772" w15:done="0"/>
  <w15:commentEx w15:paraId="68CA6E8B" w15:paraIdParent="435C2772" w15:done="0"/>
  <w15:commentEx w15:paraId="2387C4AF" w15:paraIdParent="435C2772" w15:done="0"/>
  <w15:commentEx w15:paraId="087E6D11" w15:paraIdParent="435C2772" w15:done="0"/>
  <w15:commentEx w15:paraId="674D64A3" w15:paraIdParent="435C2772" w15:done="0"/>
  <w15:commentEx w15:paraId="7106E37E" w15:done="1"/>
  <w15:commentEx w15:paraId="305255FB" w15:paraIdParent="7106E37E" w15:done="1"/>
  <w15:commentEx w15:paraId="61B945BD" w15:done="0"/>
  <w15:commentEx w15:paraId="002BE7C8" w15:done="1"/>
  <w15:commentEx w15:paraId="270364E1" w15:paraIdParent="002BE7C8" w15:done="1"/>
  <w15:commentEx w15:paraId="11AA9B31" w15:done="1"/>
  <w15:commentEx w15:paraId="0C2A57EE" w15:done="1"/>
  <w15:commentEx w15:paraId="6114890D" w15:done="1"/>
  <w15:commentEx w15:paraId="56D28BD7" w15:done="1"/>
  <w15:commentEx w15:paraId="1D4B8373" w15:done="0"/>
  <w15:commentEx w15:paraId="5E2A43A1" w15:done="0"/>
  <w15:commentEx w15:paraId="22CD2779" w15:paraIdParent="5E2A43A1" w15:done="0"/>
  <w15:commentEx w15:paraId="323AA8CB" w15:paraIdParent="5E2A43A1" w15:done="0"/>
  <w15:commentEx w15:paraId="637D3AE1" w15:done="0"/>
  <w15:commentEx w15:paraId="01FEE13E" w15:done="0"/>
  <w15:commentEx w15:paraId="2B82E7B6" w15:done="0"/>
  <w15:commentEx w15:paraId="605D2ADE" w15:done="0"/>
  <w15:commentEx w15:paraId="4F8A179A" w15:paraIdParent="605D2ADE" w15:done="0"/>
  <w15:commentEx w15:paraId="66E790BD" w15:done="1"/>
  <w15:commentEx w15:paraId="657DDAE7" w15:done="1"/>
  <w15:commentEx w15:paraId="28E0963F" w15:paraIdParent="657DDAE7" w15:done="1"/>
  <w15:commentEx w15:paraId="4FE40C66" w15:done="0"/>
  <w15:commentEx w15:paraId="30D126C3" w15:paraIdParent="4FE40C66" w15:done="0"/>
  <w15:commentEx w15:paraId="606CFB66" w15:done="0"/>
  <w15:commentEx w15:paraId="2170A21D" w15:done="1"/>
  <w15:commentEx w15:paraId="084D164C" w15:done="1"/>
  <w15:commentEx w15:paraId="28655FC9" w15:done="1"/>
  <w15:commentEx w15:paraId="4936567F" w15:done="0"/>
  <w15:commentEx w15:paraId="13508B01" w15:done="0"/>
  <w15:commentEx w15:paraId="0D8BC551" w15:done="0"/>
  <w15:commentEx w15:paraId="5FD953EC" w15:paraIdParent="0D8BC551" w15:done="0"/>
  <w15:commentEx w15:paraId="339F5858" w15:done="0"/>
  <w15:commentEx w15:paraId="18BE1C51" w15:done="1"/>
  <w15:commentEx w15:paraId="6626B99F" w15:done="0"/>
  <w15:commentEx w15:paraId="0BF91D56" w15:done="0"/>
  <w15:commentEx w15:paraId="1115A341" w15:done="0"/>
  <w15:commentEx w15:paraId="35E41354" w15:done="1"/>
  <w15:commentEx w15:paraId="2BEA74A0" w15:done="1"/>
  <w15:commentEx w15:paraId="4D15ABBE" w15:done="0"/>
  <w15:commentEx w15:paraId="79317DC9" w15:done="1"/>
  <w15:commentEx w15:paraId="3E98102D" w15:paraIdParent="79317DC9" w15:done="1"/>
  <w15:commentEx w15:paraId="5B28A26F" w15:done="1"/>
  <w15:commentEx w15:paraId="663BF937" w15:done="0"/>
  <w15:commentEx w15:paraId="5872B54B" w15:done="0"/>
  <w15:commentEx w15:paraId="60617185" w15:done="1"/>
  <w15:commentEx w15:paraId="7F5DBA57" w15:done="0"/>
  <w15:commentEx w15:paraId="3E11CEC7" w15:done="1"/>
  <w15:commentEx w15:paraId="5CCC35CB" w15:paraIdParent="3E11CEC7" w15:done="1"/>
  <w15:commentEx w15:paraId="583BD918" w15:done="0"/>
  <w15:commentEx w15:paraId="4A9FCC4F" w15:done="0"/>
  <w15:commentEx w15:paraId="63ABA472" w15:done="1"/>
  <w15:commentEx w15:paraId="4AD0A4BF" w15:paraIdParent="63ABA472" w15:done="1"/>
  <w15:commentEx w15:paraId="7B2FD5E4" w15:done="0"/>
  <w15:commentEx w15:paraId="59FB0308" w15:done="0"/>
  <w15:commentEx w15:paraId="5B15297A" w15:paraIdParent="59FB0308" w15:done="0"/>
  <w15:commentEx w15:paraId="593D3709" w15:done="1"/>
  <w15:commentEx w15:paraId="2905F30F" w15:done="0"/>
  <w15:commentEx w15:paraId="52750DFA" w15:done="0"/>
  <w15:commentEx w15:paraId="627941E3" w15:done="0"/>
  <w15:commentEx w15:paraId="2FAD3785" w15:paraIdParent="627941E3" w15:done="0"/>
  <w15:commentEx w15:paraId="5D7F9EA8" w15:done="0"/>
  <w15:commentEx w15:paraId="1B287F47" w15:done="0"/>
  <w15:commentEx w15:paraId="4B3278DD" w15:done="0"/>
  <w15:commentEx w15:paraId="21C0155B" w15:paraIdParent="4B3278DD" w15:done="0"/>
  <w15:commentEx w15:paraId="62D24DE3" w15:done="0"/>
  <w15:commentEx w15:paraId="674F2809" w15:done="0"/>
  <w15:commentEx w15:paraId="0FAD7020" w15:done="0"/>
  <w15:commentEx w15:paraId="14FE0EF7" w15:done="0"/>
  <w15:commentEx w15:paraId="16336088" w15:done="1"/>
  <w15:commentEx w15:paraId="4C0AF149" w15:paraIdParent="16336088" w15:done="1"/>
  <w15:commentEx w15:paraId="6684B2DE" w15:paraIdParent="16336088" w15:done="1"/>
  <w15:commentEx w15:paraId="0594E054" w15:done="1"/>
  <w15:commentEx w15:paraId="5AD759FB" w15:done="0"/>
  <w15:commentEx w15:paraId="43591BE4" w15:paraIdParent="5AD759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8FE9A" w16cex:dateUtc="2023-04-06T12:17:00Z"/>
  <w16cex:commentExtensible w16cex:durableId="27CBFEC7" w16cex:dateUtc="2023-03-27T15:38:00Z"/>
  <w16cex:commentExtensible w16cex:durableId="27D412AE" w16cex:dateUtc="2023-04-02T18:41:00Z"/>
  <w16cex:commentExtensible w16cex:durableId="27B8392F" w16cex:dateUtc="2023-03-12T15:42:00Z"/>
  <w16cex:commentExtensible w16cex:durableId="27D4A497" w16cex:dateUtc="2023-04-03T05:04:00Z"/>
  <w16cex:commentExtensible w16cex:durableId="27D4A4BC" w16cex:dateUtc="2023-04-03T05:05:00Z"/>
  <w16cex:commentExtensible w16cex:durableId="27D8FE50" w16cex:dateUtc="2023-04-06T12:16:00Z"/>
  <w16cex:commentExtensible w16cex:durableId="27D6829F" w16cex:dateUtc="2023-04-04T15:03:00Z"/>
  <w16cex:commentExtensible w16cex:durableId="27D91552" w16cex:dateUtc="2023-04-06T13:54:00Z"/>
  <w16cex:commentExtensible w16cex:durableId="27B838E6" w16cex:dateUtc="2023-03-12T15:41:00Z"/>
  <w16cex:commentExtensible w16cex:durableId="64940631" w16cex:dateUtc="2023-03-30T03:24:00Z"/>
  <w16cex:commentExtensible w16cex:durableId="27D1ED56" w16cex:dateUtc="2023-04-01T03:37:00Z"/>
  <w16cex:commentExtensible w16cex:durableId="27D539B9" w16cex:dateUtc="2023-04-03T15:40:00Z"/>
  <w16cex:commentExtensible w16cex:durableId="27D91711" w16cex:dateUtc="2023-04-06T14:01:00Z"/>
  <w16cex:commentExtensible w16cex:durableId="27D9162C" w16cex:dateUtc="2023-04-06T13:58:00Z"/>
  <w16cex:commentExtensible w16cex:durableId="27D5FAF5" w16cex:dateUtc="2023-04-04T05:25:00Z"/>
  <w16cex:commentExtensible w16cex:durableId="27D5FB15" w16cex:dateUtc="2023-04-04T05:25:00Z"/>
  <w16cex:commentExtensible w16cex:durableId="27DABDE6" w16cex:dateUtc="2023-04-07T20:05:00Z"/>
  <w16cex:commentExtensible w16cex:durableId="27D4A51B" w16cex:dateUtc="2023-04-03T05:06:00Z"/>
  <w16cex:commentExtensible w16cex:durableId="27B5C39D" w16cex:dateUtc="2023-03-10T19:56:00Z">
    <w16cex:extLst>
      <w16:ext xmlns="" xmlns:cr="http://schemas.microsoft.com/office/comments/2020/reactions" w16:uri="{CE6994B0-6A32-4C9F-8C6B-6E91EDA988CE}">
        <cr:reactions xmlns:cr="http://schemas.microsoft.com/office/comments/2020/reactions">
          <cr:reaction reactionType="1">
            <cr:reactionInfo dateUtc="2023-03-30T03:23:13Z">
              <cr:user userId="S::ranishkafernando@cmail.carleton.ca::20dbb160-aad1-410f-aeea-d9d0d5b00cd0" userProvider="AD" userName="Ranishka Fernando"/>
            </cr:reactionInfo>
          </cr:reaction>
        </cr:reactions>
      </w16:ext>
    </w16cex:extLst>
  </w16cex:commentExtensible>
  <w16cex:commentExtensible w16cex:durableId="273883C6" w16cex:dateUtc="2022-12-05T19:50:00Z"/>
  <w16cex:commentExtensible w16cex:durableId="279F240D" w16cex:dateUtc="2023-02-21T16:05:00Z"/>
  <w16cex:commentExtensible w16cex:durableId="27CC0E8C" w16cex:dateUtc="2023-03-27T16:46:00Z"/>
  <w16cex:commentExtensible w16cex:durableId="27D4A573" w16cex:dateUtc="2023-04-03T05:08:00Z"/>
  <w16cex:commentExtensible w16cex:durableId="27D4A592" w16cex:dateUtc="2023-04-03T05:08:00Z">
    <w16cex:extLst>
      <w16:ext xmlns="" xmlns:cr="http://schemas.microsoft.com/office/comments/2020/reactions" w16:uri="{CE6994B0-6A32-4C9F-8C6B-6E91EDA988CE}">
        <cr:reactions xmlns:cr="http://schemas.microsoft.com/office/comments/2020/reactions">
          <cr:reaction reactionType="1">
            <cr:reactionInfo dateUtc="2023-04-03T06:25:11Z">
              <cr:user userId="S::shawaizkhan@cmail.carleton.ca::8cf416dc-32ef-432f-9796-aabe3feaf08a" userProvider="AD" userName="Shawaiz  Khan"/>
            </cr:reactionInfo>
          </cr:reaction>
        </cr:reactions>
      </w16:ext>
    </w16cex:extLst>
  </w16cex:commentExtensible>
  <w16cex:commentExtensible w16cex:durableId="2768419B" w16cex:dateUtc="2023-01-11T00:57:00Z"/>
  <w16cex:commentExtensible w16cex:durableId="27D5FB62" w16cex:dateUtc="2023-04-04T05:26:00Z"/>
  <w16cex:commentExtensible w16cex:durableId="273882E1" w16cex:dateUtc="2022-12-05T19:46:00Z"/>
  <w16cex:commentExtensible w16cex:durableId="273883B7" w16cex:dateUtc="2022-12-05T19:50:00Z"/>
  <w16cex:commentExtensible w16cex:durableId="27D4A5DB" w16cex:dateUtc="2023-04-03T05:09:00Z"/>
  <w16cex:commentExtensible w16cex:durableId="273A3809" w16cex:dateUtc="2022-12-07T02:52:00Z"/>
  <w16cex:commentExtensible w16cex:durableId="273A37F4" w16cex:dateUtc="2022-12-07T02:51:00Z"/>
  <w16cex:commentExtensible w16cex:durableId="27D91949" w16cex:dateUtc="2023-04-06T14:11:00Z"/>
  <w16cex:commentExtensible w16cex:durableId="5574D5DD" w16cex:dateUtc="2023-03-30T07:36:00Z"/>
  <w16cex:commentExtensible w16cex:durableId="7E17AC53" w16cex:dateUtc="2023-03-30T12:49:00Z"/>
  <w16cex:commentExtensible w16cex:durableId="607FE8A3" w16cex:dateUtc="2023-03-30T20:09:00Z"/>
  <w16cex:commentExtensible w16cex:durableId="27D47BD9" w16cex:dateUtc="2023-04-03T02:10:00Z"/>
  <w16cex:commentExtensible w16cex:durableId="27DAC0ED" w16cex:dateUtc="2023-04-07T20:18:00Z"/>
  <w16cex:commentExtensible w16cex:durableId="27D46D0D" w16cex:dateUtc="2022-12-09T21:20:00Z"/>
  <w16cex:commentExtensible w16cex:durableId="27D46D0C" w16cex:dateUtc="2022-12-09T22:46:00Z"/>
  <w16cex:commentExtensible w16cex:durableId="27D46D0B" w16cex:dateUtc="2023-03-12T15:44:00Z"/>
  <w16cex:commentExtensible w16cex:durableId="276841BF" w16cex:dateUtc="2023-01-11T00:57:00Z"/>
  <w16cex:commentExtensible w16cex:durableId="279F2094" w16cex:dateUtc="2023-02-21T15:51:00Z"/>
  <w16cex:commentExtensible w16cex:durableId="273DDEEF" w16cex:dateUtc="2022-12-09T21:21:00Z"/>
  <w16cex:commentExtensible w16cex:durableId="273DDF0A" w16cex:dateUtc="2022-12-09T21:21:00Z"/>
  <w16cex:commentExtensible w16cex:durableId="276841E2" w16cex:dateUtc="2023-01-11T00:58:00Z"/>
  <w16cex:commentExtensible w16cex:durableId="27684200" w16cex:dateUtc="2023-01-11T00:58:00Z"/>
  <w16cex:commentExtensible w16cex:durableId="27D53AD1" w16cex:dateUtc="2023-04-03T15:45:00Z"/>
  <w16cex:commentExtensible w16cex:durableId="27D5473B" w16cex:dateUtc="2023-04-03T16:38:00Z"/>
  <w16cex:commentExtensible w16cex:durableId="27D54773" w16cex:dateUtc="2023-04-03T16:39:00Z"/>
  <w16cex:commentExtensible w16cex:durableId="27D547F4" w16cex:dateUtc="2023-04-03T16:41:00Z"/>
  <w16cex:commentExtensible w16cex:durableId="27D55A30" w16cex:dateUtc="2023-04-03T17:59:00Z"/>
  <w16cex:commentExtensible w16cex:durableId="27D55A25" w16cex:dateUtc="2023-04-03T17:59:00Z"/>
  <w16cex:commentExtensible w16cex:durableId="27D91B51" w16cex:dateUtc="2023-04-06T14:20:00Z"/>
  <w16cex:commentExtensible w16cex:durableId="27D91C21" w16cex:dateUtc="2023-04-06T14:23:00Z"/>
  <w16cex:commentExtensible w16cex:durableId="27D96584" w16cex:dateUtc="2023-04-06T19:36:00Z"/>
  <w16cex:commentExtensible w16cex:durableId="27D91D85" w16cex:dateUtc="2023-04-06T14:29:00Z"/>
  <w16cex:commentExtensible w16cex:durableId="27684263" w16cex:dateUtc="2023-01-11T01:00:00Z"/>
  <w16cex:commentExtensible w16cex:durableId="279F20E4" w16cex:dateUtc="2023-02-21T15:52:00Z"/>
  <w16cex:commentExtensible w16cex:durableId="27684297" w16cex:dateUtc="2023-01-11T01:01:00Z"/>
  <w16cex:commentExtensible w16cex:durableId="279F213F" w16cex:dateUtc="2023-02-21T15:53:00Z"/>
  <w16cex:commentExtensible w16cex:durableId="273DDF86" w16cex:dateUtc="2022-12-09T21:23:00Z">
    <w16cex:extLst>
      <w16:ext xmlns="" xmlns:cr="http://schemas.microsoft.com/office/comments/2020/reactions" w16:uri="{CE6994B0-6A32-4C9F-8C6B-6E91EDA988CE}">
        <cr:reactions xmlns:cr="http://schemas.microsoft.com/office/comments/2020/reactions">
          <cr:reaction reactionType="1">
            <cr:reactionInfo dateUtc="2022-12-09T23:55:26Z">
              <cr:user userId="S::talaljaber@cmail.carleton.ca::62dfd241-fdd5-4fba-9ee4-b1c379b7cf9d" userProvider="AD" userName="Talal Jaber"/>
            </cr:reactionInfo>
          </cr:reaction>
        </cr:reactions>
      </w16:ext>
    </w16cex:extLst>
  </w16cex:commentExtensible>
  <w16cex:commentExtensible w16cex:durableId="27D91FA8" w16cex:dateUtc="2023-04-06T14:38:00Z"/>
  <w16cex:commentExtensible w16cex:durableId="27D92010" w16cex:dateUtc="2023-04-06T14:40:00Z"/>
  <w16cex:commentExtensible w16cex:durableId="27D431C3" w16cex:dateUtc="2023-04-02T20:54:00Z"/>
  <w16cex:commentExtensible w16cex:durableId="27D4A466" w16cex:dateUtc="2023-04-03T05:03:00Z"/>
  <w16cex:commentExtensible w16cex:durableId="27D3245F" w16cex:dateUtc="2023-04-02T01:45:00Z"/>
  <w16cex:commentExtensible w16cex:durableId="27D431E2" w16cex:dateUtc="2023-04-02T20:54:00Z"/>
  <w16cex:commentExtensible w16cex:durableId="27D4A433" w16cex:dateUtc="2023-04-03T05:02:00Z"/>
  <w16cex:commentExtensible w16cex:durableId="27D92256" w16cex:dateUtc="2023-04-06T14:49:00Z"/>
  <w16cex:commentExtensible w16cex:durableId="27D4AB43" w16cex:dateUtc="2023-04-03T05:32:00Z"/>
  <w16cex:commentExtensible w16cex:durableId="27D922E7" w16cex:dateUtc="2023-04-06T14:52:00Z"/>
  <w16cex:commentExtensible w16cex:durableId="27D9254E" w16cex:dateUtc="2023-04-06T15:02:00Z"/>
  <w16cex:commentExtensible w16cex:durableId="27D9232C" w16cex:dateUtc="2023-04-06T14:53:00Z"/>
  <w16cex:commentExtensible w16cex:durableId="27CD9457" w16cex:dateUtc="2023-03-28T20:29:00Z"/>
  <w16cex:commentExtensible w16cex:durableId="27D40B46" w16cex:dateUtc="2023-04-02T18:10:00Z"/>
  <w16cex:commentExtensible w16cex:durableId="27D49D01" w16cex:dateUtc="2023-03-27T15:54:00Z"/>
  <w16cex:commentExtensible w16cex:durableId="27CD9461" w16cex:dateUtc="2023-03-28T20:29:00Z"/>
  <w16cex:commentExtensible w16cex:durableId="27CD9473" w16cex:dateUtc="2023-03-28T20:29:00Z"/>
  <w16cex:commentExtensible w16cex:durableId="27CC1362" w16cex:dateUtc="2023-03-27T17:06:00Z"/>
  <w16cex:commentExtensible w16cex:durableId="27D927C8" w16cex:dateUtc="2023-04-06T15:13:00Z"/>
  <w16cex:commentExtensible w16cex:durableId="27D92A00" w16cex:dateUtc="2023-04-06T15:22:00Z"/>
  <w16cex:commentExtensible w16cex:durableId="27D92B5B" w16cex:dateUtc="2023-04-06T15:28:00Z"/>
  <w16cex:commentExtensible w16cex:durableId="27D68876" w16cex:dateUtc="2023-04-04T15:28:00Z"/>
  <w16cex:commentExtensible w16cex:durableId="27CD9480" w16cex:dateUtc="2023-03-28T20:29:00Z"/>
  <w16cex:commentExtensible w16cex:durableId="27D263DF" w16cex:dateUtc="2023-04-01T12:03:00Z"/>
  <w16cex:commentExtensible w16cex:durableId="27D4A85E" w16cex:dateUtc="2023-04-03T05:20:00Z"/>
  <w16cex:commentExtensible w16cex:durableId="27D92C33" w16cex:dateUtc="2023-04-06T15:32:00Z"/>
  <w16cex:commentExtensible w16cex:durableId="27D051B2" w16cex:dateUtc="2023-01-11T01:04:00Z"/>
  <w16cex:commentExtensible w16cex:durableId="27D051B1" w16cex:dateUtc="2023-02-21T15:57:00Z"/>
  <w16cex:commentExtensible w16cex:durableId="27D4A893" w16cex:dateUtc="2023-04-03T05:21:00Z"/>
  <w16cex:commentExtensible w16cex:durableId="27D4B726" w16cex:dateUtc="2023-04-03T06:23:00Z"/>
  <w16cex:commentExtensible w16cex:durableId="27D565D2" w16cex:dateUtc="2023-04-03T18:48:00Z"/>
  <w16cex:commentExtensible w16cex:durableId="27D92D66" w16cex:dateUtc="2023-04-06T15:37:00Z"/>
  <w16cex:commentExtensible w16cex:durableId="27D92FBE" w16cex:dateUtc="2023-04-06T15:47:00Z"/>
  <w16cex:commentExtensible w16cex:durableId="27D8FCAC" w16cex:dateUtc="2023-04-06T12:09:00Z"/>
  <w16cex:commentExtensible w16cex:durableId="27D3300E" w16cex:dateUtc="2023-04-02T02:34:00Z"/>
  <w16cex:commentExtensible w16cex:durableId="27D92EAF" w16cex:dateUtc="2023-04-06T15:42:00Z"/>
  <w16cex:commentExtensible w16cex:durableId="27D4B37F" w16cex:dateUtc="2023-04-03T06:07:00Z"/>
  <w16cex:commentExtensible w16cex:durableId="27CD950B" w16cex:dateUtc="2023-03-28T20:32:00Z"/>
  <w16cex:commentExtensible w16cex:durableId="27D55EFE" w16cex:dateUtc="2023-04-03T18:19:00Z"/>
  <w16cex:commentExtensible w16cex:durableId="27D56516" w16cex:dateUtc="2023-04-03T18:45:00Z"/>
  <w16cex:commentExtensible w16cex:durableId="27D4AD98" w16cex:dateUtc="2023-04-03T05:42:00Z"/>
  <w16cex:commentExtensible w16cex:durableId="1A2A2EAC" w16cex:dateUtc="2023-04-03T16:05:00Z"/>
  <w16cex:commentExtensible w16cex:durableId="27D5581A" w16cex:dateUtc="2023-04-03T17:50:00Z"/>
  <w16cex:commentExtensible w16cex:durableId="27D932A0" w16cex:dateUtc="2023-04-06T15:59:00Z"/>
  <w16cex:commentExtensible w16cex:durableId="27CC0D4B" w16cex:dateUtc="2023-03-27T16:40:00Z"/>
  <w16cex:commentExtensible w16cex:durableId="27CD94E2" w16cex:dateUtc="2023-03-28T20:31:00Z"/>
  <w16cex:commentExtensible w16cex:durableId="27D25F8C" w16cex:dateUtc="2023-04-01T11:45:00Z"/>
  <w16cex:commentExtensible w16cex:durableId="27D4ACF0" w16cex:dateUtc="2023-04-03T05:40:00Z"/>
  <w16cex:commentExtensible w16cex:durableId="27387A98" w16cex:dateUtc="2022-12-05T19:11:00Z"/>
  <w16cex:commentExtensible w16cex:durableId="27D4AD20" w16cex:dateUtc="2023-04-03T0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632E74" w16cid:durableId="27D8FE9A"/>
  <w16cid:commentId w16cid:paraId="66DCA923" w16cid:durableId="27CBFEC7"/>
  <w16cid:commentId w16cid:paraId="25051393" w16cid:durableId="27D412AE"/>
  <w16cid:commentId w16cid:paraId="2C4FA7A9" w16cid:durableId="27B8392F"/>
  <w16cid:commentId w16cid:paraId="317FE474" w16cid:durableId="27D4A497"/>
  <w16cid:commentId w16cid:paraId="184E4BF9" w16cid:durableId="27D4A4BC"/>
  <w16cid:commentId w16cid:paraId="28CFAFDB" w16cid:durableId="27D8FE50"/>
  <w16cid:commentId w16cid:paraId="00C0AC52" w16cid:durableId="27D6829F"/>
  <w16cid:commentId w16cid:paraId="08E75C20" w16cid:durableId="27D91552"/>
  <w16cid:commentId w16cid:paraId="2833614C" w16cid:durableId="27B838E6"/>
  <w16cid:commentId w16cid:paraId="509E3206" w16cid:durableId="64940631"/>
  <w16cid:commentId w16cid:paraId="3F0CA3CC" w16cid:durableId="27D1ED56"/>
  <w16cid:commentId w16cid:paraId="20D5BA6E" w16cid:durableId="27D539B9"/>
  <w16cid:commentId w16cid:paraId="58E9C936" w16cid:durableId="27D91711"/>
  <w16cid:commentId w16cid:paraId="75B08D81" w16cid:durableId="27D9162C"/>
  <w16cid:commentId w16cid:paraId="007A62BB" w16cid:durableId="27D5FAF5"/>
  <w16cid:commentId w16cid:paraId="78E571C1" w16cid:durableId="27D5FB15"/>
  <w16cid:commentId w16cid:paraId="3A666B99" w16cid:durableId="27DABDE6"/>
  <w16cid:commentId w16cid:paraId="297C2337" w16cid:durableId="27D4A51B"/>
  <w16cid:commentId w16cid:paraId="5DDD3DC2" w16cid:durableId="27B5C39D"/>
  <w16cid:commentId w16cid:paraId="17C357C9" w16cid:durableId="273883C6"/>
  <w16cid:commentId w16cid:paraId="5E82F195" w16cid:durableId="279F240D"/>
  <w16cid:commentId w16cid:paraId="7BBB1E5C" w16cid:durableId="27CC0E8C"/>
  <w16cid:commentId w16cid:paraId="2EAE6394" w16cid:durableId="27D4A573"/>
  <w16cid:commentId w16cid:paraId="7C6C6F9E" w16cid:durableId="27D4A592"/>
  <w16cid:commentId w16cid:paraId="49DD6577" w16cid:durableId="2768419B"/>
  <w16cid:commentId w16cid:paraId="4785559B" w16cid:durableId="27D5FB62"/>
  <w16cid:commentId w16cid:paraId="5FDD384B" w16cid:durableId="273882E1"/>
  <w16cid:commentId w16cid:paraId="7943F141" w16cid:durableId="273883B7"/>
  <w16cid:commentId w16cid:paraId="0CAB8EBA" w16cid:durableId="27D4A5DB"/>
  <w16cid:commentId w16cid:paraId="7CB5FB22" w16cid:durableId="273A3809"/>
  <w16cid:commentId w16cid:paraId="6C704A8C" w16cid:durableId="273A37F4"/>
  <w16cid:commentId w16cid:paraId="386AE937" w16cid:durableId="27D91949"/>
  <w16cid:commentId w16cid:paraId="435C2772" w16cid:durableId="5574D5DD"/>
  <w16cid:commentId w16cid:paraId="68CA6E8B" w16cid:durableId="7E17AC53"/>
  <w16cid:commentId w16cid:paraId="2387C4AF" w16cid:durableId="607FE8A3"/>
  <w16cid:commentId w16cid:paraId="087E6D11" w16cid:durableId="27D47BD9"/>
  <w16cid:commentId w16cid:paraId="674D64A3" w16cid:durableId="27DAC0ED"/>
  <w16cid:commentId w16cid:paraId="7106E37E" w16cid:durableId="27D46D0D"/>
  <w16cid:commentId w16cid:paraId="305255FB" w16cid:durableId="27D46D0C"/>
  <w16cid:commentId w16cid:paraId="61B945BD" w16cid:durableId="27D46D0B"/>
  <w16cid:commentId w16cid:paraId="002BE7C8" w16cid:durableId="276841BF"/>
  <w16cid:commentId w16cid:paraId="270364E1" w16cid:durableId="279F2094"/>
  <w16cid:commentId w16cid:paraId="11AA9B31" w16cid:durableId="273DDEEF"/>
  <w16cid:commentId w16cid:paraId="0C2A57EE" w16cid:durableId="273DDF0A"/>
  <w16cid:commentId w16cid:paraId="6114890D" w16cid:durableId="276841E2"/>
  <w16cid:commentId w16cid:paraId="56D28BD7" w16cid:durableId="27684200"/>
  <w16cid:commentId w16cid:paraId="1D4B8373" w16cid:durableId="27D53AD1"/>
  <w16cid:commentId w16cid:paraId="5E2A43A1" w16cid:durableId="27D5473B"/>
  <w16cid:commentId w16cid:paraId="22CD2779" w16cid:durableId="27D54773"/>
  <w16cid:commentId w16cid:paraId="323AA8CB" w16cid:durableId="27D547F4"/>
  <w16cid:commentId w16cid:paraId="637D3AE1" w16cid:durableId="27D55A30"/>
  <w16cid:commentId w16cid:paraId="01FEE13E" w16cid:durableId="27D55A25"/>
  <w16cid:commentId w16cid:paraId="2B82E7B6" w16cid:durableId="27D91B51"/>
  <w16cid:commentId w16cid:paraId="605D2ADE" w16cid:durableId="27D91C21"/>
  <w16cid:commentId w16cid:paraId="4F8A179A" w16cid:durableId="27D96584"/>
  <w16cid:commentId w16cid:paraId="66E790BD" w16cid:durableId="27D91D85"/>
  <w16cid:commentId w16cid:paraId="657DDAE7" w16cid:durableId="27684263"/>
  <w16cid:commentId w16cid:paraId="28E0963F" w16cid:durableId="279F20E4"/>
  <w16cid:commentId w16cid:paraId="4FE40C66" w16cid:durableId="27684297"/>
  <w16cid:commentId w16cid:paraId="30D126C3" w16cid:durableId="279F213F"/>
  <w16cid:commentId w16cid:paraId="606CFB66" w16cid:durableId="273DDF86"/>
  <w16cid:commentId w16cid:paraId="2170A21D" w16cid:durableId="27D91FA8"/>
  <w16cid:commentId w16cid:paraId="084D164C" w16cid:durableId="27D92010"/>
  <w16cid:commentId w16cid:paraId="28655FC9" w16cid:durableId="27D431C3"/>
  <w16cid:commentId w16cid:paraId="4936567F" w16cid:durableId="27D4A466"/>
  <w16cid:commentId w16cid:paraId="13508B01" w16cid:durableId="27D3245F"/>
  <w16cid:commentId w16cid:paraId="0D8BC551" w16cid:durableId="27D431E2"/>
  <w16cid:commentId w16cid:paraId="5FD953EC" w16cid:durableId="27D4A433"/>
  <w16cid:commentId w16cid:paraId="339F5858" w16cid:durableId="27D92256"/>
  <w16cid:commentId w16cid:paraId="18BE1C51" w16cid:durableId="27D4AB43"/>
  <w16cid:commentId w16cid:paraId="6626B99F" w16cid:durableId="27D922E7"/>
  <w16cid:commentId w16cid:paraId="0BF91D56" w16cid:durableId="27D9254E"/>
  <w16cid:commentId w16cid:paraId="1115A341" w16cid:durableId="27D9232C"/>
  <w16cid:commentId w16cid:paraId="35E41354" w16cid:durableId="27CD9457"/>
  <w16cid:commentId w16cid:paraId="2BEA74A0" w16cid:durableId="27D40B46"/>
  <w16cid:commentId w16cid:paraId="4D15ABBE" w16cid:durableId="27D49D01"/>
  <w16cid:commentId w16cid:paraId="79317DC9" w16cid:durableId="27CD9461"/>
  <w16cid:commentId w16cid:paraId="3E98102D" w16cid:durableId="27CD9473"/>
  <w16cid:commentId w16cid:paraId="5B28A26F" w16cid:durableId="27CC1362"/>
  <w16cid:commentId w16cid:paraId="663BF937" w16cid:durableId="27D927C8"/>
  <w16cid:commentId w16cid:paraId="5872B54B" w16cid:durableId="27D92A00"/>
  <w16cid:commentId w16cid:paraId="60617185" w16cid:durableId="27D92B5B"/>
  <w16cid:commentId w16cid:paraId="7F5DBA57" w16cid:durableId="27D68876"/>
  <w16cid:commentId w16cid:paraId="3E11CEC7" w16cid:durableId="27CD9480"/>
  <w16cid:commentId w16cid:paraId="5CCC35CB" w16cid:durableId="27D263DF"/>
  <w16cid:commentId w16cid:paraId="583BD918" w16cid:durableId="27D4A85E"/>
  <w16cid:commentId w16cid:paraId="4A9FCC4F" w16cid:durableId="27D92C33"/>
  <w16cid:commentId w16cid:paraId="63ABA472" w16cid:durableId="27D051B2"/>
  <w16cid:commentId w16cid:paraId="4AD0A4BF" w16cid:durableId="27D051B1"/>
  <w16cid:commentId w16cid:paraId="7B2FD5E4" w16cid:durableId="27D4A893"/>
  <w16cid:commentId w16cid:paraId="59FB0308" w16cid:durableId="27D4B726"/>
  <w16cid:commentId w16cid:paraId="5B15297A" w16cid:durableId="27D565D2"/>
  <w16cid:commentId w16cid:paraId="593D3709" w16cid:durableId="27D92D66"/>
  <w16cid:commentId w16cid:paraId="2905F30F" w16cid:durableId="27D92FBE"/>
  <w16cid:commentId w16cid:paraId="52750DFA" w16cid:durableId="27D8FCAC"/>
  <w16cid:commentId w16cid:paraId="627941E3" w16cid:durableId="27D3300E"/>
  <w16cid:commentId w16cid:paraId="2FAD3785" w16cid:durableId="27D92EAF"/>
  <w16cid:commentId w16cid:paraId="5D7F9EA8" w16cid:durableId="27D4B37F"/>
  <w16cid:commentId w16cid:paraId="1B287F47" w16cid:durableId="27CD950B"/>
  <w16cid:commentId w16cid:paraId="4B3278DD" w16cid:durableId="27D55EFE"/>
  <w16cid:commentId w16cid:paraId="21C0155B" w16cid:durableId="27D56516"/>
  <w16cid:commentId w16cid:paraId="62D24DE3" w16cid:durableId="27D4AD98"/>
  <w16cid:commentId w16cid:paraId="674F2809" w16cid:durableId="1A2A2EAC"/>
  <w16cid:commentId w16cid:paraId="0FAD7020" w16cid:durableId="27D5581A"/>
  <w16cid:commentId w16cid:paraId="14FE0EF7" w16cid:durableId="27D932A0"/>
  <w16cid:commentId w16cid:paraId="16336088" w16cid:durableId="27CC0D4B"/>
  <w16cid:commentId w16cid:paraId="4C0AF149" w16cid:durableId="27CD94E2"/>
  <w16cid:commentId w16cid:paraId="6684B2DE" w16cid:durableId="27D25F8C"/>
  <w16cid:commentId w16cid:paraId="0594E054" w16cid:durableId="27D4ACF0"/>
  <w16cid:commentId w16cid:paraId="5AD759FB" w16cid:durableId="27387A98"/>
  <w16cid:commentId w16cid:paraId="43591BE4" w16cid:durableId="27D4AD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D0AC7" w:rsidP="0050368C" w:rsidRDefault="003D0AC7" w14:paraId="60D8F6AE" w14:textId="77777777">
      <w:r>
        <w:separator/>
      </w:r>
    </w:p>
  </w:endnote>
  <w:endnote w:type="continuationSeparator" w:id="0">
    <w:p w:rsidR="003D0AC7" w:rsidP="0050368C" w:rsidRDefault="003D0AC7" w14:paraId="05713432" w14:textId="77777777">
      <w:r>
        <w:continuationSeparator/>
      </w:r>
    </w:p>
  </w:endnote>
  <w:endnote w:type="continuationNotice" w:id="1">
    <w:p w:rsidR="003D0AC7" w:rsidRDefault="003D0AC7" w14:paraId="14C514B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genial Light">
    <w:altName w:val="Congenial Light"/>
    <w:charset w:val="00"/>
    <w:family w:val="auto"/>
    <w:pitch w:val="variable"/>
    <w:sig w:usb0="8000002F" w:usb1="10002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1132D" w:rsidP="00B1132D" w:rsidRDefault="00F520C3" w14:paraId="42C011E0" w14:textId="087F1ECA">
    <w:pPr>
      <w:pStyle w:val="Footer"/>
      <w:jc w:val="right"/>
    </w:pPr>
    <w:r>
      <w:t>i</w:t>
    </w:r>
    <w:r w:rsidR="00B1132D">
      <w:t>i</w:t>
    </w:r>
    <w:r w:rsidR="000A3529">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1132D" w:rsidP="00B1132D" w:rsidRDefault="00B1132D" w14:paraId="419EB9A1" w14:textId="664896A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6090" w:rsidP="00B1132D" w:rsidRDefault="00C82674" w14:paraId="494B008C" w14:textId="77777777">
    <w:pPr>
      <w:pStyle w:val="Footer"/>
      <w:jc w:val="right"/>
    </w:pPr>
    <w: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sdt>
    <w:sdtPr>
      <w:id w:val="642235422"/>
      <w:docPartObj>
        <w:docPartGallery w:val="Page Numbers (Bottom of Page)"/>
        <w:docPartUnique/>
      </w:docPartObj>
    </w:sdtPr>
    <w:sdtEndPr/>
    <w:sdtContent>
      <w:p w:rsidR="00C73BE9" w:rsidP="0050368C" w:rsidRDefault="009D305A" w14:paraId="39E6636D" w14:textId="77777777">
        <w:pPr>
          <w:pStyle w:val="Footer"/>
        </w:pPr>
        <w:r>
          <w:rPr>
            <w:noProof/>
          </w:rPr>
          <mc:AlternateContent>
            <mc:Choice Requires="wps">
              <w:drawing>
                <wp:anchor distT="0" distB="0" distL="114300" distR="114300" simplePos="0" relativeHeight="251658240" behindDoc="0" locked="0" layoutInCell="1" allowOverlap="1" wp14:anchorId="313404D0" wp14:editId="33A96ADE">
                  <wp:simplePos x="0" y="0"/>
                  <wp:positionH relativeFrom="rightMargin">
                    <wp:align>center</wp:align>
                  </wp:positionH>
                  <wp:positionV relativeFrom="bottomMargin">
                    <wp:align>center</wp:align>
                  </wp:positionV>
                  <wp:extent cx="565785" cy="191770"/>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C73BE9" w:rsidP="0050368C" w:rsidRDefault="009D305A" w14:paraId="59DFEC29" w14:textId="77777777">
                              <w:pPr>
                                <w:rPr>
                                  <w:color w:val="8AB833" w:themeColor="accent2"/>
                                </w:rPr>
                              </w:pPr>
                              <w:r>
                                <w:fldChar w:fldCharType="begin"/>
                              </w:r>
                              <w:r>
                                <w:instrText xml:space="preserve"> PAGE   \* MERGEFORMAT </w:instrText>
                              </w:r>
                              <w:r>
                                <w:fldChar w:fldCharType="separate"/>
                              </w:r>
                              <w:r>
                                <w:rPr>
                                  <w:noProof/>
                                  <w:color w:val="8AB833" w:themeColor="accent2"/>
                                </w:rPr>
                                <w:t>2</w:t>
                              </w:r>
                              <w:r>
                                <w:rPr>
                                  <w:noProof/>
                                  <w:color w:val="8AB833"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w14:anchorId="3C5FA4DE">
                <v:rect id="Rectangle 5" style="position:absolute;left:0;text-align:left;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spid="_x0000_s1072" filled="f" fillcolor="#c0504d" stroked="f" strokecolor="#5c83b4" strokeweight="2.25pt" w14:anchorId="313404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v:textbox inset=",0,,0">
                    <w:txbxContent>
                      <w:p w:rsidR="00C73BE9" w:rsidP="0050368C" w:rsidRDefault="009D305A" w14:paraId="2903CBC8" w14:textId="77777777">
                        <w:pPr>
                          <w:rPr>
                            <w:color w:val="8AB833" w:themeColor="accent2"/>
                          </w:rPr>
                        </w:pPr>
                        <w:r>
                          <w:fldChar w:fldCharType="begin"/>
                        </w:r>
                        <w:r>
                          <w:instrText xml:space="preserve"> PAGE   \* MERGEFORMAT </w:instrText>
                        </w:r>
                        <w:r>
                          <w:fldChar w:fldCharType="separate"/>
                        </w:r>
                        <w:r>
                          <w:rPr>
                            <w:noProof/>
                            <w:color w:val="8AB833" w:themeColor="accent2"/>
                          </w:rPr>
                          <w:t>2</w:t>
                        </w:r>
                        <w:r>
                          <w:rPr>
                            <w:noProof/>
                            <w:color w:val="8AB833"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D0AC7" w:rsidP="0050368C" w:rsidRDefault="003D0AC7" w14:paraId="1CEF8322" w14:textId="77777777">
      <w:r>
        <w:separator/>
      </w:r>
    </w:p>
  </w:footnote>
  <w:footnote w:type="continuationSeparator" w:id="0">
    <w:p w:rsidR="003D0AC7" w:rsidP="0050368C" w:rsidRDefault="003D0AC7" w14:paraId="61922242" w14:textId="77777777">
      <w:r>
        <w:continuationSeparator/>
      </w:r>
    </w:p>
  </w:footnote>
  <w:footnote w:type="continuationNotice" w:id="1">
    <w:p w:rsidR="003D0AC7" w:rsidRDefault="003D0AC7" w14:paraId="31C3428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83DCF8" w:themeFill="accent6" w:themeFillTint="66"/>
      <w:tblLook w:val="04A0" w:firstRow="1" w:lastRow="0" w:firstColumn="1" w:lastColumn="0" w:noHBand="0" w:noVBand="1"/>
    </w:tblPr>
    <w:tblGrid>
      <w:gridCol w:w="9360"/>
    </w:tblGrid>
    <w:tr w:rsidRPr="00D069DF" w:rsidR="00D069DF" w:rsidTr="00B12535" w14:paraId="367A5DB3" w14:textId="77777777">
      <w:trPr>
        <w:trHeight w:val="286"/>
      </w:trPr>
      <w:tc>
        <w:tcPr>
          <w:tcW w:w="5000" w:type="pct"/>
          <w:shd w:val="clear" w:color="auto" w:fill="E8F3D3" w:themeFill="accent2" w:themeFillTint="33"/>
          <w:vAlign w:val="center"/>
        </w:tcPr>
        <w:p w:rsidRPr="006626C2" w:rsidR="00C73BE9" w:rsidP="0047659D" w:rsidRDefault="009D305A" w14:paraId="152B3AC5" w14:textId="76956379">
          <w:pPr>
            <w:pStyle w:val="Header"/>
            <w:jc w:val="center"/>
            <w:rPr>
              <w:rStyle w:val="SubtleReference"/>
              <w:rFonts w:asciiTheme="majorHAnsi" w:hAnsiTheme="majorHAnsi"/>
              <w:color w:val="595959" w:themeColor="text1" w:themeTint="A6"/>
            </w:rPr>
          </w:pPr>
          <w:r w:rsidRPr="006626C2">
            <w:rPr>
              <w:rStyle w:val="SubtleReference"/>
              <w:rFonts w:asciiTheme="majorHAnsi" w:hAnsiTheme="majorHAnsi"/>
              <w:color w:val="668926" w:themeColor="accent2" w:themeShade="BF"/>
              <w:szCs w:val="32"/>
            </w:rPr>
            <w:t>Ground Vibration Simulator</w:t>
          </w:r>
        </w:p>
      </w:tc>
    </w:tr>
  </w:tbl>
  <w:p w:rsidRPr="001746F8" w:rsidR="00C73BE9" w:rsidP="0050368C" w:rsidRDefault="00C73BE9" w14:paraId="0F697678" w14:textId="77777777">
    <w:pPr>
      <w:pStyle w:val="Header"/>
      <w:rPr>
        <w:rStyle w:val="SubtleReference"/>
      </w:rPr>
    </w:pPr>
  </w:p>
</w:hdr>
</file>

<file path=word/intelligence2.xml><?xml version="1.0" encoding="utf-8"?>
<int2:intelligence xmlns:int2="http://schemas.microsoft.com/office/intelligence/2020/intelligence" xmlns:oel="http://schemas.microsoft.com/office/2019/extlst">
  <int2:observations>
    <int2:textHash int2:hashCode="2sJPEIyg8KVyzo" int2:id="IHV2NSNW">
      <int2:state int2:value="Rejected" int2:type="LegacyProofing"/>
    </int2:textHash>
    <int2:textHash int2:hashCode="A1KorMlJx98h/s" int2:id="Skik9Cu3">
      <int2:state int2:value="Rejected" int2:type="LegacyProofing"/>
    </int2:textHash>
    <int2:textHash int2:hashCode="uQmZm55Or8U2rK" int2:id="TCCGdKvt">
      <int2:state int2:value="Rejected" int2:type="LegacyProofing"/>
    </int2:textHash>
    <int2:textHash int2:hashCode="wSv7ZJ0VzENqdj" int2:id="WxhVz0Qt">
      <int2:state int2:value="Rejected" int2:type="LegacyProofing"/>
    </int2:textHash>
    <int2:bookmark int2:bookmarkName="_Int_Rs3Py0yy" int2:invalidationBookmarkName="" int2:hashCode="Et6pb+wgWTVmq3" int2:id="3NstPPMq">
      <int2:state int2:value="Rejected" int2:type="AugLoop_Text_Critique"/>
    </int2:bookmark>
    <int2:bookmark int2:bookmarkName="_Int_Yl2uLxml" int2:invalidationBookmarkName="" int2:hashCode="96wlOxvtkXHesK" int2:id="444rdb6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97A22"/>
    <w:multiLevelType w:val="hybridMultilevel"/>
    <w:tmpl w:val="7FAC5062"/>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 w15:restartNumberingAfterBreak="0">
    <w:nsid w:val="0A33DCDA"/>
    <w:multiLevelType w:val="hybridMultilevel"/>
    <w:tmpl w:val="DE60BB2A"/>
    <w:lvl w:ilvl="0" w:tplc="C5524CC0">
      <w:numFmt w:val="none"/>
      <w:lvlText w:val=""/>
      <w:lvlJc w:val="left"/>
      <w:pPr>
        <w:tabs>
          <w:tab w:val="num" w:pos="360"/>
        </w:tabs>
      </w:pPr>
    </w:lvl>
    <w:lvl w:ilvl="1" w:tplc="E9B6ACDA">
      <w:start w:val="1"/>
      <w:numFmt w:val="lowerLetter"/>
      <w:lvlText w:val="%2."/>
      <w:lvlJc w:val="left"/>
      <w:pPr>
        <w:ind w:left="1440" w:hanging="360"/>
      </w:pPr>
    </w:lvl>
    <w:lvl w:ilvl="2" w:tplc="BCA21F8E">
      <w:start w:val="1"/>
      <w:numFmt w:val="lowerRoman"/>
      <w:lvlText w:val="%3."/>
      <w:lvlJc w:val="right"/>
      <w:pPr>
        <w:ind w:left="2160" w:hanging="180"/>
      </w:pPr>
    </w:lvl>
    <w:lvl w:ilvl="3" w:tplc="016CF22A">
      <w:start w:val="1"/>
      <w:numFmt w:val="decimal"/>
      <w:lvlText w:val="%4."/>
      <w:lvlJc w:val="left"/>
      <w:pPr>
        <w:ind w:left="2880" w:hanging="360"/>
      </w:pPr>
    </w:lvl>
    <w:lvl w:ilvl="4" w:tplc="C6A0629C">
      <w:start w:val="1"/>
      <w:numFmt w:val="lowerLetter"/>
      <w:lvlText w:val="%5."/>
      <w:lvlJc w:val="left"/>
      <w:pPr>
        <w:ind w:left="3600" w:hanging="360"/>
      </w:pPr>
    </w:lvl>
    <w:lvl w:ilvl="5" w:tplc="80C0E94C">
      <w:start w:val="1"/>
      <w:numFmt w:val="lowerRoman"/>
      <w:lvlText w:val="%6."/>
      <w:lvlJc w:val="right"/>
      <w:pPr>
        <w:ind w:left="4320" w:hanging="180"/>
      </w:pPr>
    </w:lvl>
    <w:lvl w:ilvl="6" w:tplc="8C52C72E">
      <w:start w:val="1"/>
      <w:numFmt w:val="decimal"/>
      <w:lvlText w:val="%7."/>
      <w:lvlJc w:val="left"/>
      <w:pPr>
        <w:ind w:left="5040" w:hanging="360"/>
      </w:pPr>
    </w:lvl>
    <w:lvl w:ilvl="7" w:tplc="A238A718">
      <w:start w:val="1"/>
      <w:numFmt w:val="lowerLetter"/>
      <w:lvlText w:val="%8."/>
      <w:lvlJc w:val="left"/>
      <w:pPr>
        <w:ind w:left="5760" w:hanging="360"/>
      </w:pPr>
    </w:lvl>
    <w:lvl w:ilvl="8" w:tplc="D6144C56">
      <w:start w:val="1"/>
      <w:numFmt w:val="lowerRoman"/>
      <w:lvlText w:val="%9."/>
      <w:lvlJc w:val="right"/>
      <w:pPr>
        <w:ind w:left="6480" w:hanging="180"/>
      </w:pPr>
    </w:lvl>
  </w:abstractNum>
  <w:abstractNum w:abstractNumId="2" w15:restartNumberingAfterBreak="0">
    <w:nsid w:val="0A690727"/>
    <w:multiLevelType w:val="hybridMultilevel"/>
    <w:tmpl w:val="03F8AD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0251AA"/>
    <w:multiLevelType w:val="hybridMultilevel"/>
    <w:tmpl w:val="FFFFFFFF"/>
    <w:lvl w:ilvl="0" w:tplc="E2709E96">
      <w:start w:val="1"/>
      <w:numFmt w:val="bullet"/>
      <w:lvlText w:val="?"/>
      <w:lvlJc w:val="left"/>
      <w:pPr>
        <w:ind w:left="720" w:hanging="360"/>
      </w:pPr>
      <w:rPr>
        <w:rFonts w:hint="default" w:ascii="Symbol" w:hAnsi="Symbol"/>
      </w:rPr>
    </w:lvl>
    <w:lvl w:ilvl="1" w:tplc="6CB6073E">
      <w:start w:val="1"/>
      <w:numFmt w:val="bullet"/>
      <w:lvlText w:val="o"/>
      <w:lvlJc w:val="left"/>
      <w:pPr>
        <w:ind w:left="1440" w:hanging="360"/>
      </w:pPr>
      <w:rPr>
        <w:rFonts w:hint="default" w:ascii="Courier New" w:hAnsi="Courier New" w:cs="Courier New"/>
      </w:rPr>
    </w:lvl>
    <w:lvl w:ilvl="2" w:tplc="2D4ABC12">
      <w:start w:val="1"/>
      <w:numFmt w:val="bullet"/>
      <w:lvlText w:val="?"/>
      <w:lvlJc w:val="left"/>
      <w:pPr>
        <w:ind w:left="2160" w:hanging="360"/>
      </w:pPr>
      <w:rPr>
        <w:rFonts w:hint="default" w:ascii="Wingdings" w:hAnsi="Wingdings"/>
      </w:rPr>
    </w:lvl>
    <w:lvl w:ilvl="3" w:tplc="722EA876">
      <w:start w:val="1"/>
      <w:numFmt w:val="bullet"/>
      <w:lvlText w:val="?"/>
      <w:lvlJc w:val="left"/>
      <w:pPr>
        <w:ind w:left="2880" w:hanging="360"/>
      </w:pPr>
      <w:rPr>
        <w:rFonts w:hint="default" w:ascii="Symbol" w:hAnsi="Symbol"/>
      </w:rPr>
    </w:lvl>
    <w:lvl w:ilvl="4" w:tplc="31B09AAE">
      <w:start w:val="1"/>
      <w:numFmt w:val="bullet"/>
      <w:lvlText w:val="o"/>
      <w:lvlJc w:val="left"/>
      <w:pPr>
        <w:ind w:left="3600" w:hanging="360"/>
      </w:pPr>
      <w:rPr>
        <w:rFonts w:hint="default" w:ascii="Courier New" w:hAnsi="Courier New" w:cs="Courier New"/>
      </w:rPr>
    </w:lvl>
    <w:lvl w:ilvl="5" w:tplc="88828988">
      <w:start w:val="1"/>
      <w:numFmt w:val="bullet"/>
      <w:lvlText w:val="?"/>
      <w:lvlJc w:val="left"/>
      <w:pPr>
        <w:ind w:left="4320" w:hanging="360"/>
      </w:pPr>
      <w:rPr>
        <w:rFonts w:hint="default" w:ascii="Wingdings" w:hAnsi="Wingdings"/>
      </w:rPr>
    </w:lvl>
    <w:lvl w:ilvl="6" w:tplc="98440A1E">
      <w:start w:val="1"/>
      <w:numFmt w:val="bullet"/>
      <w:lvlText w:val="?"/>
      <w:lvlJc w:val="left"/>
      <w:pPr>
        <w:ind w:left="5040" w:hanging="360"/>
      </w:pPr>
      <w:rPr>
        <w:rFonts w:hint="default" w:ascii="Symbol" w:hAnsi="Symbol"/>
      </w:rPr>
    </w:lvl>
    <w:lvl w:ilvl="7" w:tplc="5BA66780">
      <w:start w:val="1"/>
      <w:numFmt w:val="bullet"/>
      <w:lvlText w:val="o"/>
      <w:lvlJc w:val="left"/>
      <w:pPr>
        <w:ind w:left="5760" w:hanging="360"/>
      </w:pPr>
      <w:rPr>
        <w:rFonts w:hint="default" w:ascii="Courier New" w:hAnsi="Courier New" w:cs="Courier New"/>
      </w:rPr>
    </w:lvl>
    <w:lvl w:ilvl="8" w:tplc="1552472E">
      <w:start w:val="1"/>
      <w:numFmt w:val="bullet"/>
      <w:lvlText w:val="?"/>
      <w:lvlJc w:val="left"/>
      <w:pPr>
        <w:ind w:left="6480" w:hanging="360"/>
      </w:pPr>
      <w:rPr>
        <w:rFonts w:hint="default" w:ascii="Wingdings" w:hAnsi="Wingdings"/>
      </w:rPr>
    </w:lvl>
  </w:abstractNum>
  <w:abstractNum w:abstractNumId="4" w15:restartNumberingAfterBreak="0">
    <w:nsid w:val="1CB75DFE"/>
    <w:multiLevelType w:val="hybridMultilevel"/>
    <w:tmpl w:val="3D88D4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F3603D0"/>
    <w:multiLevelType w:val="hybridMultilevel"/>
    <w:tmpl w:val="C53AE62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A2E6602"/>
    <w:multiLevelType w:val="hybridMultilevel"/>
    <w:tmpl w:val="E49A6974"/>
    <w:lvl w:ilvl="0" w:tplc="4A8C7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3450E8"/>
    <w:multiLevelType w:val="hybridMultilevel"/>
    <w:tmpl w:val="12A45BF8"/>
    <w:lvl w:ilvl="0" w:tplc="419679E0">
      <w:start w:val="3"/>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CD81011"/>
    <w:multiLevelType w:val="hybridMultilevel"/>
    <w:tmpl w:val="B484CBAE"/>
    <w:lvl w:ilvl="0" w:tplc="50203ADE">
      <w:start w:val="3"/>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18F646F"/>
    <w:multiLevelType w:val="multilevel"/>
    <w:tmpl w:val="73F4DF4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7663386"/>
    <w:multiLevelType w:val="hybridMultilevel"/>
    <w:tmpl w:val="FFFFFFFF"/>
    <w:lvl w:ilvl="0" w:tplc="9514CDDC">
      <w:start w:val="1"/>
      <w:numFmt w:val="decimal"/>
      <w:lvlText w:val="%1."/>
      <w:lvlJc w:val="left"/>
      <w:pPr>
        <w:ind w:left="720" w:hanging="360"/>
      </w:pPr>
    </w:lvl>
    <w:lvl w:ilvl="1" w:tplc="F8E0563E">
      <w:start w:val="1"/>
      <w:numFmt w:val="lowerLetter"/>
      <w:lvlText w:val="%2."/>
      <w:lvlJc w:val="left"/>
      <w:pPr>
        <w:ind w:left="1440" w:hanging="360"/>
      </w:pPr>
    </w:lvl>
    <w:lvl w:ilvl="2" w:tplc="F36AD062">
      <w:start w:val="1"/>
      <w:numFmt w:val="lowerRoman"/>
      <w:lvlText w:val="%3."/>
      <w:lvlJc w:val="right"/>
      <w:pPr>
        <w:ind w:left="2160" w:hanging="180"/>
      </w:pPr>
    </w:lvl>
    <w:lvl w:ilvl="3" w:tplc="C4602B0C">
      <w:start w:val="1"/>
      <w:numFmt w:val="decimal"/>
      <w:lvlText w:val="%4."/>
      <w:lvlJc w:val="left"/>
      <w:pPr>
        <w:ind w:left="2880" w:hanging="360"/>
      </w:pPr>
    </w:lvl>
    <w:lvl w:ilvl="4" w:tplc="D8FCD3C6">
      <w:start w:val="1"/>
      <w:numFmt w:val="lowerLetter"/>
      <w:lvlText w:val="%5."/>
      <w:lvlJc w:val="left"/>
      <w:pPr>
        <w:ind w:left="3600" w:hanging="360"/>
      </w:pPr>
    </w:lvl>
    <w:lvl w:ilvl="5" w:tplc="FC9CB380">
      <w:start w:val="1"/>
      <w:numFmt w:val="lowerRoman"/>
      <w:lvlText w:val="%6."/>
      <w:lvlJc w:val="right"/>
      <w:pPr>
        <w:ind w:left="4320" w:hanging="180"/>
      </w:pPr>
    </w:lvl>
    <w:lvl w:ilvl="6" w:tplc="DD521E94">
      <w:start w:val="1"/>
      <w:numFmt w:val="decimal"/>
      <w:lvlText w:val="%7."/>
      <w:lvlJc w:val="left"/>
      <w:pPr>
        <w:ind w:left="5040" w:hanging="360"/>
      </w:pPr>
    </w:lvl>
    <w:lvl w:ilvl="7" w:tplc="9E0EE55A">
      <w:start w:val="1"/>
      <w:numFmt w:val="lowerLetter"/>
      <w:lvlText w:val="%8."/>
      <w:lvlJc w:val="left"/>
      <w:pPr>
        <w:ind w:left="5760" w:hanging="360"/>
      </w:pPr>
    </w:lvl>
    <w:lvl w:ilvl="8" w:tplc="6680C21C">
      <w:start w:val="1"/>
      <w:numFmt w:val="lowerRoman"/>
      <w:lvlText w:val="%9."/>
      <w:lvlJc w:val="right"/>
      <w:pPr>
        <w:ind w:left="6480" w:hanging="180"/>
      </w:pPr>
    </w:lvl>
  </w:abstractNum>
  <w:abstractNum w:abstractNumId="11" w15:restartNumberingAfterBreak="0">
    <w:nsid w:val="383C182D"/>
    <w:multiLevelType w:val="multilevel"/>
    <w:tmpl w:val="74DA6BEA"/>
    <w:lvl w:ilvl="0">
      <w:start w:val="1"/>
      <w:numFmt w:val="bullet"/>
      <w:lvlText w:val=""/>
      <w:lvlJc w:val="left"/>
      <w:pPr>
        <w:ind w:left="390" w:hanging="390"/>
      </w:pPr>
      <w:rPr>
        <w:rFonts w:hint="default" w:ascii="Symbol" w:hAnsi="Symbol"/>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9A53F9B"/>
    <w:multiLevelType w:val="hybridMultilevel"/>
    <w:tmpl w:val="012C4F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ABC6F43"/>
    <w:multiLevelType w:val="multilevel"/>
    <w:tmpl w:val="B6766E5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b w:val="0"/>
        <w:bCs w:val="0"/>
      </w:rPr>
    </w:lvl>
    <w:lvl w:ilvl="2">
      <w:start w:val="1"/>
      <w:numFmt w:val="decimal"/>
      <w:pStyle w:val="Heading3"/>
      <w:lvlText w:val="%1.%2.%3"/>
      <w:lvlJc w:val="left"/>
      <w:pPr>
        <w:ind w:left="720" w:hanging="720"/>
      </w:pPr>
      <w:rPr>
        <w:i w:val="0"/>
        <w:iCs w:val="0"/>
        <w:color w:val="2A4F1C" w:themeColor="accent1" w:themeShade="80"/>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2C3046"/>
    <w:multiLevelType w:val="hybridMultilevel"/>
    <w:tmpl w:val="FFFFFFFF"/>
    <w:lvl w:ilvl="0" w:tplc="0B306A26">
      <w:numFmt w:val="none"/>
      <w:lvlText w:val=""/>
      <w:lvlJc w:val="left"/>
      <w:pPr>
        <w:tabs>
          <w:tab w:val="num" w:pos="360"/>
        </w:tabs>
      </w:pPr>
    </w:lvl>
    <w:lvl w:ilvl="1" w:tplc="8C9A6CD0">
      <w:start w:val="1"/>
      <w:numFmt w:val="lowerLetter"/>
      <w:lvlText w:val="%2."/>
      <w:lvlJc w:val="left"/>
      <w:pPr>
        <w:ind w:left="1440" w:hanging="360"/>
      </w:pPr>
    </w:lvl>
    <w:lvl w:ilvl="2" w:tplc="EA6E062C">
      <w:start w:val="1"/>
      <w:numFmt w:val="lowerRoman"/>
      <w:lvlText w:val="%3."/>
      <w:lvlJc w:val="right"/>
      <w:pPr>
        <w:ind w:left="2160" w:hanging="180"/>
      </w:pPr>
    </w:lvl>
    <w:lvl w:ilvl="3" w:tplc="49A0E7B4">
      <w:start w:val="1"/>
      <w:numFmt w:val="decimal"/>
      <w:lvlText w:val="%4."/>
      <w:lvlJc w:val="left"/>
      <w:pPr>
        <w:ind w:left="2880" w:hanging="360"/>
      </w:pPr>
    </w:lvl>
    <w:lvl w:ilvl="4" w:tplc="8B8E2CE8">
      <w:start w:val="1"/>
      <w:numFmt w:val="lowerLetter"/>
      <w:lvlText w:val="%5."/>
      <w:lvlJc w:val="left"/>
      <w:pPr>
        <w:ind w:left="3600" w:hanging="360"/>
      </w:pPr>
    </w:lvl>
    <w:lvl w:ilvl="5" w:tplc="33ACA194">
      <w:start w:val="1"/>
      <w:numFmt w:val="lowerRoman"/>
      <w:lvlText w:val="%6."/>
      <w:lvlJc w:val="right"/>
      <w:pPr>
        <w:ind w:left="4320" w:hanging="180"/>
      </w:pPr>
    </w:lvl>
    <w:lvl w:ilvl="6" w:tplc="378C4446">
      <w:start w:val="1"/>
      <w:numFmt w:val="decimal"/>
      <w:lvlText w:val="%7."/>
      <w:lvlJc w:val="left"/>
      <w:pPr>
        <w:ind w:left="5040" w:hanging="360"/>
      </w:pPr>
    </w:lvl>
    <w:lvl w:ilvl="7" w:tplc="8FA402BA">
      <w:start w:val="1"/>
      <w:numFmt w:val="lowerLetter"/>
      <w:lvlText w:val="%8."/>
      <w:lvlJc w:val="left"/>
      <w:pPr>
        <w:ind w:left="5760" w:hanging="360"/>
      </w:pPr>
    </w:lvl>
    <w:lvl w:ilvl="8" w:tplc="14E05AA6">
      <w:start w:val="1"/>
      <w:numFmt w:val="lowerRoman"/>
      <w:lvlText w:val="%9."/>
      <w:lvlJc w:val="right"/>
      <w:pPr>
        <w:ind w:left="6480" w:hanging="180"/>
      </w:pPr>
    </w:lvl>
  </w:abstractNum>
  <w:abstractNum w:abstractNumId="15" w15:restartNumberingAfterBreak="0">
    <w:nsid w:val="45614EC2"/>
    <w:multiLevelType w:val="hybridMultilevel"/>
    <w:tmpl w:val="B53C4DA0"/>
    <w:lvl w:ilvl="0" w:tplc="CEDA2E7C">
      <w:numFmt w:val="bullet"/>
      <w:lvlText w:val="-"/>
      <w:lvlJc w:val="left"/>
      <w:pPr>
        <w:ind w:left="720" w:hanging="360"/>
      </w:pPr>
      <w:rPr>
        <w:rFonts w:hint="default" w:ascii="Calibri" w:hAnsi="Calibri" w:eastAsia="Calibri" w:cs="Calibri"/>
        <w:color w:val="000000" w:themeColor="text1"/>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6" w15:restartNumberingAfterBreak="0">
    <w:nsid w:val="542F453E"/>
    <w:multiLevelType w:val="hybridMultilevel"/>
    <w:tmpl w:val="2A8216F6"/>
    <w:lvl w:ilvl="0" w:tplc="83A4A6D0">
      <w:numFmt w:val="bullet"/>
      <w:lvlText w:val="-"/>
      <w:lvlJc w:val="left"/>
      <w:pPr>
        <w:ind w:left="720" w:hanging="360"/>
      </w:pPr>
      <w:rPr>
        <w:rFonts w:hint="default" w:ascii="Calibri" w:hAnsi="Calibri" w:eastAsia="Calibri" w:cs="Calibri"/>
        <w:color w:val="000000" w:themeColor="text1"/>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7" w15:restartNumberingAfterBreak="0">
    <w:nsid w:val="5ADD1F01"/>
    <w:multiLevelType w:val="multilevel"/>
    <w:tmpl w:val="311C591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78156F"/>
    <w:multiLevelType w:val="hybridMultilevel"/>
    <w:tmpl w:val="CB7256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4F962AB"/>
    <w:multiLevelType w:val="hybridMultilevel"/>
    <w:tmpl w:val="612A1DE2"/>
    <w:lvl w:ilvl="0" w:tplc="C382FBE2">
      <w:numFmt w:val="none"/>
      <w:lvlText w:val=""/>
      <w:lvlJc w:val="left"/>
      <w:pPr>
        <w:tabs>
          <w:tab w:val="num" w:pos="360"/>
        </w:tabs>
      </w:pPr>
    </w:lvl>
    <w:lvl w:ilvl="1" w:tplc="BCAA437E">
      <w:start w:val="1"/>
      <w:numFmt w:val="lowerLetter"/>
      <w:lvlText w:val="%2."/>
      <w:lvlJc w:val="left"/>
      <w:pPr>
        <w:ind w:left="1440" w:hanging="360"/>
      </w:pPr>
    </w:lvl>
    <w:lvl w:ilvl="2" w:tplc="AE547852">
      <w:start w:val="1"/>
      <w:numFmt w:val="lowerRoman"/>
      <w:lvlText w:val="%3."/>
      <w:lvlJc w:val="right"/>
      <w:pPr>
        <w:ind w:left="2160" w:hanging="180"/>
      </w:pPr>
    </w:lvl>
    <w:lvl w:ilvl="3" w:tplc="68E8F7B0">
      <w:start w:val="1"/>
      <w:numFmt w:val="decimal"/>
      <w:lvlText w:val="%4."/>
      <w:lvlJc w:val="left"/>
      <w:pPr>
        <w:ind w:left="2880" w:hanging="360"/>
      </w:pPr>
    </w:lvl>
    <w:lvl w:ilvl="4" w:tplc="AE6AC53A">
      <w:start w:val="1"/>
      <w:numFmt w:val="lowerLetter"/>
      <w:lvlText w:val="%5."/>
      <w:lvlJc w:val="left"/>
      <w:pPr>
        <w:ind w:left="3600" w:hanging="360"/>
      </w:pPr>
    </w:lvl>
    <w:lvl w:ilvl="5" w:tplc="C2E432C6">
      <w:start w:val="1"/>
      <w:numFmt w:val="lowerRoman"/>
      <w:lvlText w:val="%6."/>
      <w:lvlJc w:val="right"/>
      <w:pPr>
        <w:ind w:left="4320" w:hanging="180"/>
      </w:pPr>
    </w:lvl>
    <w:lvl w:ilvl="6" w:tplc="4CAA8A92">
      <w:start w:val="1"/>
      <w:numFmt w:val="decimal"/>
      <w:lvlText w:val="%7."/>
      <w:lvlJc w:val="left"/>
      <w:pPr>
        <w:ind w:left="5040" w:hanging="360"/>
      </w:pPr>
    </w:lvl>
    <w:lvl w:ilvl="7" w:tplc="A5E83FE6">
      <w:start w:val="1"/>
      <w:numFmt w:val="lowerLetter"/>
      <w:lvlText w:val="%8."/>
      <w:lvlJc w:val="left"/>
      <w:pPr>
        <w:ind w:left="5760" w:hanging="360"/>
      </w:pPr>
    </w:lvl>
    <w:lvl w:ilvl="8" w:tplc="B94C257E">
      <w:start w:val="1"/>
      <w:numFmt w:val="lowerRoman"/>
      <w:lvlText w:val="%9."/>
      <w:lvlJc w:val="right"/>
      <w:pPr>
        <w:ind w:left="6480" w:hanging="180"/>
      </w:pPr>
    </w:lvl>
  </w:abstractNum>
  <w:abstractNum w:abstractNumId="20" w15:restartNumberingAfterBreak="0">
    <w:nsid w:val="65B524D8"/>
    <w:multiLevelType w:val="hybridMultilevel"/>
    <w:tmpl w:val="7460FF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8B76B47"/>
    <w:multiLevelType w:val="hybridMultilevel"/>
    <w:tmpl w:val="6EFC213A"/>
    <w:lvl w:ilvl="0" w:tplc="286E898A">
      <w:start w:val="1"/>
      <w:numFmt w:val="decimal"/>
      <w:lvlText w:val="%1."/>
      <w:lvlJc w:val="left"/>
      <w:pPr>
        <w:ind w:left="720" w:hanging="360"/>
      </w:pPr>
    </w:lvl>
    <w:lvl w:ilvl="1" w:tplc="FA145D32">
      <w:start w:val="1"/>
      <w:numFmt w:val="lowerLetter"/>
      <w:lvlText w:val="%2."/>
      <w:lvlJc w:val="left"/>
      <w:pPr>
        <w:ind w:left="1440" w:hanging="360"/>
      </w:pPr>
    </w:lvl>
    <w:lvl w:ilvl="2" w:tplc="D04EF016">
      <w:start w:val="1"/>
      <w:numFmt w:val="lowerRoman"/>
      <w:lvlText w:val="%3."/>
      <w:lvlJc w:val="right"/>
      <w:pPr>
        <w:ind w:left="2160" w:hanging="180"/>
      </w:pPr>
    </w:lvl>
    <w:lvl w:ilvl="3" w:tplc="3A08D794">
      <w:start w:val="1"/>
      <w:numFmt w:val="decimal"/>
      <w:lvlText w:val="%4."/>
      <w:lvlJc w:val="left"/>
      <w:pPr>
        <w:ind w:left="2880" w:hanging="360"/>
      </w:pPr>
    </w:lvl>
    <w:lvl w:ilvl="4" w:tplc="EF08B0B2">
      <w:start w:val="1"/>
      <w:numFmt w:val="lowerLetter"/>
      <w:lvlText w:val="%5."/>
      <w:lvlJc w:val="left"/>
      <w:pPr>
        <w:ind w:left="3600" w:hanging="360"/>
      </w:pPr>
    </w:lvl>
    <w:lvl w:ilvl="5" w:tplc="32844DE2">
      <w:start w:val="1"/>
      <w:numFmt w:val="lowerRoman"/>
      <w:lvlText w:val="%6."/>
      <w:lvlJc w:val="right"/>
      <w:pPr>
        <w:ind w:left="4320" w:hanging="180"/>
      </w:pPr>
    </w:lvl>
    <w:lvl w:ilvl="6" w:tplc="5718CE06">
      <w:start w:val="1"/>
      <w:numFmt w:val="decimal"/>
      <w:lvlText w:val="%7."/>
      <w:lvlJc w:val="left"/>
      <w:pPr>
        <w:ind w:left="5040" w:hanging="360"/>
      </w:pPr>
    </w:lvl>
    <w:lvl w:ilvl="7" w:tplc="707A5750">
      <w:start w:val="1"/>
      <w:numFmt w:val="lowerLetter"/>
      <w:lvlText w:val="%8."/>
      <w:lvlJc w:val="left"/>
      <w:pPr>
        <w:ind w:left="5760" w:hanging="360"/>
      </w:pPr>
    </w:lvl>
    <w:lvl w:ilvl="8" w:tplc="298088CA">
      <w:start w:val="1"/>
      <w:numFmt w:val="lowerRoman"/>
      <w:lvlText w:val="%9."/>
      <w:lvlJc w:val="right"/>
      <w:pPr>
        <w:ind w:left="6480" w:hanging="180"/>
      </w:pPr>
    </w:lvl>
  </w:abstractNum>
  <w:abstractNum w:abstractNumId="22" w15:restartNumberingAfterBreak="0">
    <w:nsid w:val="7FB17F7B"/>
    <w:multiLevelType w:val="hybridMultilevel"/>
    <w:tmpl w:val="EB6ABF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491015907">
    <w:abstractNumId w:val="19"/>
  </w:num>
  <w:num w:numId="2" w16cid:durableId="329720145">
    <w:abstractNumId w:val="1"/>
  </w:num>
  <w:num w:numId="3" w16cid:durableId="1671906025">
    <w:abstractNumId w:val="9"/>
  </w:num>
  <w:num w:numId="4" w16cid:durableId="357355">
    <w:abstractNumId w:val="21"/>
  </w:num>
  <w:num w:numId="5" w16cid:durableId="1254896620">
    <w:abstractNumId w:val="6"/>
  </w:num>
  <w:num w:numId="6" w16cid:durableId="596328433">
    <w:abstractNumId w:val="17"/>
  </w:num>
  <w:num w:numId="7" w16cid:durableId="1321619798">
    <w:abstractNumId w:val="0"/>
  </w:num>
  <w:num w:numId="8" w16cid:durableId="356393425">
    <w:abstractNumId w:val="11"/>
  </w:num>
  <w:num w:numId="9" w16cid:durableId="305209794">
    <w:abstractNumId w:val="10"/>
  </w:num>
  <w:num w:numId="10" w16cid:durableId="1167555227">
    <w:abstractNumId w:val="3"/>
  </w:num>
  <w:num w:numId="11" w16cid:durableId="1616715706">
    <w:abstractNumId w:val="14"/>
  </w:num>
  <w:num w:numId="12" w16cid:durableId="1779370012">
    <w:abstractNumId w:val="13"/>
  </w:num>
  <w:num w:numId="13" w16cid:durableId="1441877631">
    <w:abstractNumId w:val="8"/>
  </w:num>
  <w:num w:numId="14" w16cid:durableId="1778713823">
    <w:abstractNumId w:val="7"/>
  </w:num>
  <w:num w:numId="15" w16cid:durableId="487937743">
    <w:abstractNumId w:val="22"/>
  </w:num>
  <w:num w:numId="16" w16cid:durableId="312023524">
    <w:abstractNumId w:val="16"/>
  </w:num>
  <w:num w:numId="17" w16cid:durableId="1576285916">
    <w:abstractNumId w:val="2"/>
  </w:num>
  <w:num w:numId="18" w16cid:durableId="1354381228">
    <w:abstractNumId w:val="15"/>
  </w:num>
  <w:num w:numId="19" w16cid:durableId="2015767421">
    <w:abstractNumId w:val="12"/>
  </w:num>
  <w:num w:numId="20" w16cid:durableId="342636263">
    <w:abstractNumId w:val="4"/>
  </w:num>
  <w:num w:numId="21" w16cid:durableId="2075005238">
    <w:abstractNumId w:val="5"/>
  </w:num>
  <w:num w:numId="22" w16cid:durableId="537819774">
    <w:abstractNumId w:val="20"/>
  </w:num>
  <w:num w:numId="23" w16cid:durableId="24183828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u Ono">
    <w15:presenceInfo w15:providerId="AD" w15:userId="S::YuOno@cunet.carleton.ca::f98ec1f9-5b2d-4c7a-ab77-5d92a9ef3613"/>
  </w15:person>
  <w15:person w15:author="Meia Copeland">
    <w15:presenceInfo w15:providerId="AD" w15:userId="S::MeiaCopeland@cmail.carleton.ca::492d41b6-d912-4fc8-bc2c-3956082acbf7"/>
  </w15:person>
  <w15:person w15:author="Ranishka Fernando">
    <w15:presenceInfo w15:providerId="AD" w15:userId="S::ranishkafernando@cmail.carleton.ca::20dbb160-aad1-410f-aeea-d9d0d5b00cd0"/>
  </w15:person>
  <w15:person w15:author="Shawaiz  Khan">
    <w15:presenceInfo w15:providerId="AD" w15:userId="S::shawaizkhan@cmail.carleton.ca::8cf416dc-32ef-432f-9796-aabe3feaf08a"/>
  </w15:person>
  <w15:person w15:author="Marwan Zeyada">
    <w15:presenceInfo w15:providerId="AD" w15:userId="S::MarwanZeyada@cmail.carleton.ca::7678cca7-e273-4965-bd3a-e5917e156125"/>
  </w15:person>
  <w15:person w15:author="Meia Copeland [2]">
    <w15:presenceInfo w15:providerId="None" w15:userId="Meia Copeland"/>
  </w15:person>
  <w15:person w15:author="Ranishka Fernando [2]">
    <w15:presenceInfo w15:providerId="AD" w15:userId="S::RanishkaFernando@cmail.carleton.ca::20dbb160-aad1-410f-aeea-d9d0d5b00cd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F1E"/>
    <w:rsid w:val="000004C7"/>
    <w:rsid w:val="00001028"/>
    <w:rsid w:val="000019FC"/>
    <w:rsid w:val="00001CE5"/>
    <w:rsid w:val="00001E9B"/>
    <w:rsid w:val="00002311"/>
    <w:rsid w:val="00002B34"/>
    <w:rsid w:val="00003127"/>
    <w:rsid w:val="00003FDD"/>
    <w:rsid w:val="0000445A"/>
    <w:rsid w:val="00005633"/>
    <w:rsid w:val="00005711"/>
    <w:rsid w:val="00006049"/>
    <w:rsid w:val="0000616E"/>
    <w:rsid w:val="0000634B"/>
    <w:rsid w:val="000068F2"/>
    <w:rsid w:val="00006CCA"/>
    <w:rsid w:val="00006DFA"/>
    <w:rsid w:val="00007844"/>
    <w:rsid w:val="000078D2"/>
    <w:rsid w:val="000104CE"/>
    <w:rsid w:val="00010D70"/>
    <w:rsid w:val="00010DD4"/>
    <w:rsid w:val="00011218"/>
    <w:rsid w:val="00011D39"/>
    <w:rsid w:val="000125CF"/>
    <w:rsid w:val="000132EE"/>
    <w:rsid w:val="0001333A"/>
    <w:rsid w:val="0001343B"/>
    <w:rsid w:val="00013C85"/>
    <w:rsid w:val="00014D2B"/>
    <w:rsid w:val="00014EC0"/>
    <w:rsid w:val="0001509C"/>
    <w:rsid w:val="00015B88"/>
    <w:rsid w:val="00015E40"/>
    <w:rsid w:val="00015FD1"/>
    <w:rsid w:val="00017362"/>
    <w:rsid w:val="000175C1"/>
    <w:rsid w:val="000177AD"/>
    <w:rsid w:val="00017CBF"/>
    <w:rsid w:val="00017E64"/>
    <w:rsid w:val="000201FF"/>
    <w:rsid w:val="000214A7"/>
    <w:rsid w:val="000218D3"/>
    <w:rsid w:val="00021FC6"/>
    <w:rsid w:val="00022AC1"/>
    <w:rsid w:val="00023196"/>
    <w:rsid w:val="00023432"/>
    <w:rsid w:val="00023DC9"/>
    <w:rsid w:val="00024082"/>
    <w:rsid w:val="00025834"/>
    <w:rsid w:val="00025C37"/>
    <w:rsid w:val="000262A5"/>
    <w:rsid w:val="00026322"/>
    <w:rsid w:val="000264F4"/>
    <w:rsid w:val="00026740"/>
    <w:rsid w:val="000267B9"/>
    <w:rsid w:val="00026DC5"/>
    <w:rsid w:val="000279FA"/>
    <w:rsid w:val="00027D64"/>
    <w:rsid w:val="000316CC"/>
    <w:rsid w:val="00031839"/>
    <w:rsid w:val="000318CC"/>
    <w:rsid w:val="00032A6C"/>
    <w:rsid w:val="0003316B"/>
    <w:rsid w:val="00033E67"/>
    <w:rsid w:val="0003400A"/>
    <w:rsid w:val="00034515"/>
    <w:rsid w:val="00034CFC"/>
    <w:rsid w:val="00035899"/>
    <w:rsid w:val="00040314"/>
    <w:rsid w:val="00040644"/>
    <w:rsid w:val="00040B56"/>
    <w:rsid w:val="00040D4C"/>
    <w:rsid w:val="00040E5E"/>
    <w:rsid w:val="000414F5"/>
    <w:rsid w:val="00041FA4"/>
    <w:rsid w:val="000420DA"/>
    <w:rsid w:val="0004260B"/>
    <w:rsid w:val="00042693"/>
    <w:rsid w:val="00042B34"/>
    <w:rsid w:val="00042B7E"/>
    <w:rsid w:val="0004389C"/>
    <w:rsid w:val="0004540E"/>
    <w:rsid w:val="00045516"/>
    <w:rsid w:val="000455F5"/>
    <w:rsid w:val="0004570C"/>
    <w:rsid w:val="00045D2B"/>
    <w:rsid w:val="00045F3D"/>
    <w:rsid w:val="00046255"/>
    <w:rsid w:val="000465E6"/>
    <w:rsid w:val="00046603"/>
    <w:rsid w:val="00047231"/>
    <w:rsid w:val="0004735B"/>
    <w:rsid w:val="00047AFF"/>
    <w:rsid w:val="00047C16"/>
    <w:rsid w:val="00050104"/>
    <w:rsid w:val="0005027D"/>
    <w:rsid w:val="00050287"/>
    <w:rsid w:val="0005052D"/>
    <w:rsid w:val="000507D6"/>
    <w:rsid w:val="00050A43"/>
    <w:rsid w:val="00050AD6"/>
    <w:rsid w:val="00050BC0"/>
    <w:rsid w:val="0005132B"/>
    <w:rsid w:val="0005166D"/>
    <w:rsid w:val="00051924"/>
    <w:rsid w:val="00051E7B"/>
    <w:rsid w:val="000521FD"/>
    <w:rsid w:val="00052305"/>
    <w:rsid w:val="000524CB"/>
    <w:rsid w:val="00052770"/>
    <w:rsid w:val="00052F4A"/>
    <w:rsid w:val="000531EE"/>
    <w:rsid w:val="000532BE"/>
    <w:rsid w:val="000538AF"/>
    <w:rsid w:val="00053A19"/>
    <w:rsid w:val="00053E67"/>
    <w:rsid w:val="000544BA"/>
    <w:rsid w:val="000544C2"/>
    <w:rsid w:val="000545A1"/>
    <w:rsid w:val="00055C9C"/>
    <w:rsid w:val="000564A1"/>
    <w:rsid w:val="00056D54"/>
    <w:rsid w:val="000572CA"/>
    <w:rsid w:val="0005749E"/>
    <w:rsid w:val="00057B5F"/>
    <w:rsid w:val="00057C1A"/>
    <w:rsid w:val="00060441"/>
    <w:rsid w:val="000608C7"/>
    <w:rsid w:val="000609D6"/>
    <w:rsid w:val="000609EB"/>
    <w:rsid w:val="00060E07"/>
    <w:rsid w:val="00061079"/>
    <w:rsid w:val="00061148"/>
    <w:rsid w:val="000613BC"/>
    <w:rsid w:val="00061A9B"/>
    <w:rsid w:val="00061C87"/>
    <w:rsid w:val="00061C99"/>
    <w:rsid w:val="00061CD7"/>
    <w:rsid w:val="00061DC0"/>
    <w:rsid w:val="000621F3"/>
    <w:rsid w:val="00062306"/>
    <w:rsid w:val="00062C9F"/>
    <w:rsid w:val="00063158"/>
    <w:rsid w:val="00063C76"/>
    <w:rsid w:val="0006538F"/>
    <w:rsid w:val="00065AA6"/>
    <w:rsid w:val="0006613A"/>
    <w:rsid w:val="00066EE5"/>
    <w:rsid w:val="00067112"/>
    <w:rsid w:val="0006765E"/>
    <w:rsid w:val="00067885"/>
    <w:rsid w:val="00067F11"/>
    <w:rsid w:val="00067FA9"/>
    <w:rsid w:val="000701A6"/>
    <w:rsid w:val="0007027E"/>
    <w:rsid w:val="00070822"/>
    <w:rsid w:val="00070C0E"/>
    <w:rsid w:val="0007132E"/>
    <w:rsid w:val="00071AF5"/>
    <w:rsid w:val="00072494"/>
    <w:rsid w:val="00072A8D"/>
    <w:rsid w:val="00073CEB"/>
    <w:rsid w:val="000740DC"/>
    <w:rsid w:val="000748C9"/>
    <w:rsid w:val="00075020"/>
    <w:rsid w:val="000750FC"/>
    <w:rsid w:val="000754DF"/>
    <w:rsid w:val="00076246"/>
    <w:rsid w:val="00076968"/>
    <w:rsid w:val="00080C85"/>
    <w:rsid w:val="00080D2A"/>
    <w:rsid w:val="00082396"/>
    <w:rsid w:val="000836CC"/>
    <w:rsid w:val="0008450D"/>
    <w:rsid w:val="00084CD1"/>
    <w:rsid w:val="00084DAB"/>
    <w:rsid w:val="000852F4"/>
    <w:rsid w:val="000855C8"/>
    <w:rsid w:val="000856D2"/>
    <w:rsid w:val="00085C23"/>
    <w:rsid w:val="000863CC"/>
    <w:rsid w:val="0008660E"/>
    <w:rsid w:val="000866ED"/>
    <w:rsid w:val="0008675F"/>
    <w:rsid w:val="00086A2B"/>
    <w:rsid w:val="00086E25"/>
    <w:rsid w:val="00086EA7"/>
    <w:rsid w:val="00087889"/>
    <w:rsid w:val="00087CC1"/>
    <w:rsid w:val="000907D4"/>
    <w:rsid w:val="00090ED0"/>
    <w:rsid w:val="00090F63"/>
    <w:rsid w:val="000914D1"/>
    <w:rsid w:val="0009176F"/>
    <w:rsid w:val="00091964"/>
    <w:rsid w:val="00091B40"/>
    <w:rsid w:val="000920AD"/>
    <w:rsid w:val="00092DF8"/>
    <w:rsid w:val="00092F75"/>
    <w:rsid w:val="000934A3"/>
    <w:rsid w:val="0009359E"/>
    <w:rsid w:val="00093602"/>
    <w:rsid w:val="0009442E"/>
    <w:rsid w:val="000949F6"/>
    <w:rsid w:val="00094DBF"/>
    <w:rsid w:val="00095410"/>
    <w:rsid w:val="0009587D"/>
    <w:rsid w:val="000958C1"/>
    <w:rsid w:val="00097D61"/>
    <w:rsid w:val="000A064C"/>
    <w:rsid w:val="000A099D"/>
    <w:rsid w:val="000A0AC0"/>
    <w:rsid w:val="000A0AFA"/>
    <w:rsid w:val="000A0EC7"/>
    <w:rsid w:val="000A1DC7"/>
    <w:rsid w:val="000A1F98"/>
    <w:rsid w:val="000A20F4"/>
    <w:rsid w:val="000A2134"/>
    <w:rsid w:val="000A2436"/>
    <w:rsid w:val="000A2727"/>
    <w:rsid w:val="000A2F38"/>
    <w:rsid w:val="000A315F"/>
    <w:rsid w:val="000A3381"/>
    <w:rsid w:val="000A3529"/>
    <w:rsid w:val="000A391C"/>
    <w:rsid w:val="000A5CF1"/>
    <w:rsid w:val="000A5D9C"/>
    <w:rsid w:val="000A72DF"/>
    <w:rsid w:val="000A72E1"/>
    <w:rsid w:val="000A79CA"/>
    <w:rsid w:val="000A7B8B"/>
    <w:rsid w:val="000A7CF5"/>
    <w:rsid w:val="000A7E54"/>
    <w:rsid w:val="000B036D"/>
    <w:rsid w:val="000B065A"/>
    <w:rsid w:val="000B0ADE"/>
    <w:rsid w:val="000B0B52"/>
    <w:rsid w:val="000B154C"/>
    <w:rsid w:val="000B22AF"/>
    <w:rsid w:val="000B22E2"/>
    <w:rsid w:val="000B255E"/>
    <w:rsid w:val="000B2A5B"/>
    <w:rsid w:val="000B2B6B"/>
    <w:rsid w:val="000B2C23"/>
    <w:rsid w:val="000B3136"/>
    <w:rsid w:val="000B43DE"/>
    <w:rsid w:val="000B46FD"/>
    <w:rsid w:val="000B4961"/>
    <w:rsid w:val="000B4BA9"/>
    <w:rsid w:val="000B4E6D"/>
    <w:rsid w:val="000B5DF8"/>
    <w:rsid w:val="000B5F0E"/>
    <w:rsid w:val="000B5F44"/>
    <w:rsid w:val="000B5FEA"/>
    <w:rsid w:val="000B6267"/>
    <w:rsid w:val="000B6B44"/>
    <w:rsid w:val="000B6F39"/>
    <w:rsid w:val="000B7042"/>
    <w:rsid w:val="000B722D"/>
    <w:rsid w:val="000B7BB9"/>
    <w:rsid w:val="000B7E91"/>
    <w:rsid w:val="000C0AEA"/>
    <w:rsid w:val="000C1AE2"/>
    <w:rsid w:val="000C27E9"/>
    <w:rsid w:val="000C2DF8"/>
    <w:rsid w:val="000C30C0"/>
    <w:rsid w:val="000C30E2"/>
    <w:rsid w:val="000C346F"/>
    <w:rsid w:val="000C356E"/>
    <w:rsid w:val="000C4C69"/>
    <w:rsid w:val="000C4EB6"/>
    <w:rsid w:val="000C595E"/>
    <w:rsid w:val="000C6119"/>
    <w:rsid w:val="000C6236"/>
    <w:rsid w:val="000C62F0"/>
    <w:rsid w:val="000C756D"/>
    <w:rsid w:val="000C77F8"/>
    <w:rsid w:val="000C7C3F"/>
    <w:rsid w:val="000D0081"/>
    <w:rsid w:val="000D036F"/>
    <w:rsid w:val="000D05FF"/>
    <w:rsid w:val="000D0A50"/>
    <w:rsid w:val="000D0B66"/>
    <w:rsid w:val="000D0E5C"/>
    <w:rsid w:val="000D1436"/>
    <w:rsid w:val="000D1C34"/>
    <w:rsid w:val="000D2216"/>
    <w:rsid w:val="000D2E49"/>
    <w:rsid w:val="000D39CA"/>
    <w:rsid w:val="000D48C7"/>
    <w:rsid w:val="000D543D"/>
    <w:rsid w:val="000D55DB"/>
    <w:rsid w:val="000D58C0"/>
    <w:rsid w:val="000D58D6"/>
    <w:rsid w:val="000D61A0"/>
    <w:rsid w:val="000D6A1C"/>
    <w:rsid w:val="000E0490"/>
    <w:rsid w:val="000E0578"/>
    <w:rsid w:val="000E0ABD"/>
    <w:rsid w:val="000E2DAB"/>
    <w:rsid w:val="000E2E17"/>
    <w:rsid w:val="000E3447"/>
    <w:rsid w:val="000E34BC"/>
    <w:rsid w:val="000E4168"/>
    <w:rsid w:val="000E4D32"/>
    <w:rsid w:val="000E525F"/>
    <w:rsid w:val="000E5438"/>
    <w:rsid w:val="000E67DC"/>
    <w:rsid w:val="000E6CCB"/>
    <w:rsid w:val="000E6F46"/>
    <w:rsid w:val="000E721A"/>
    <w:rsid w:val="000E7600"/>
    <w:rsid w:val="000E772F"/>
    <w:rsid w:val="000F0D07"/>
    <w:rsid w:val="000F0DE5"/>
    <w:rsid w:val="000F0EAB"/>
    <w:rsid w:val="000F1270"/>
    <w:rsid w:val="000F1815"/>
    <w:rsid w:val="000F1957"/>
    <w:rsid w:val="000F24FB"/>
    <w:rsid w:val="000F26AC"/>
    <w:rsid w:val="000F2A7B"/>
    <w:rsid w:val="000F2ADF"/>
    <w:rsid w:val="000F2B4F"/>
    <w:rsid w:val="000F3E2A"/>
    <w:rsid w:val="000F4674"/>
    <w:rsid w:val="000F4ECF"/>
    <w:rsid w:val="000F4EED"/>
    <w:rsid w:val="000F4F77"/>
    <w:rsid w:val="000F509C"/>
    <w:rsid w:val="000F5C78"/>
    <w:rsid w:val="000F6F7A"/>
    <w:rsid w:val="000F70DB"/>
    <w:rsid w:val="000F7B1F"/>
    <w:rsid w:val="00100C4E"/>
    <w:rsid w:val="00100F65"/>
    <w:rsid w:val="00101EF9"/>
    <w:rsid w:val="00102BC9"/>
    <w:rsid w:val="001035F9"/>
    <w:rsid w:val="00103B0E"/>
    <w:rsid w:val="00103E70"/>
    <w:rsid w:val="00103E86"/>
    <w:rsid w:val="00104D04"/>
    <w:rsid w:val="00104E1B"/>
    <w:rsid w:val="0010517A"/>
    <w:rsid w:val="00105329"/>
    <w:rsid w:val="00105333"/>
    <w:rsid w:val="00105405"/>
    <w:rsid w:val="00105C15"/>
    <w:rsid w:val="00105CAB"/>
    <w:rsid w:val="00105F1A"/>
    <w:rsid w:val="00106465"/>
    <w:rsid w:val="001069A5"/>
    <w:rsid w:val="00106ECE"/>
    <w:rsid w:val="001072D6"/>
    <w:rsid w:val="001075D8"/>
    <w:rsid w:val="00110EA1"/>
    <w:rsid w:val="00110FA1"/>
    <w:rsid w:val="0011181A"/>
    <w:rsid w:val="0011183B"/>
    <w:rsid w:val="00111D48"/>
    <w:rsid w:val="001120EE"/>
    <w:rsid w:val="00113106"/>
    <w:rsid w:val="0011321B"/>
    <w:rsid w:val="001137FA"/>
    <w:rsid w:val="00113CE5"/>
    <w:rsid w:val="00114173"/>
    <w:rsid w:val="00114689"/>
    <w:rsid w:val="00114E5D"/>
    <w:rsid w:val="001161D7"/>
    <w:rsid w:val="001162E5"/>
    <w:rsid w:val="0011636B"/>
    <w:rsid w:val="00116528"/>
    <w:rsid w:val="001165B7"/>
    <w:rsid w:val="00116B76"/>
    <w:rsid w:val="00116E8D"/>
    <w:rsid w:val="0011722A"/>
    <w:rsid w:val="00117A42"/>
    <w:rsid w:val="001201A3"/>
    <w:rsid w:val="001201AA"/>
    <w:rsid w:val="0012103C"/>
    <w:rsid w:val="00121586"/>
    <w:rsid w:val="00121A7F"/>
    <w:rsid w:val="00121BCF"/>
    <w:rsid w:val="00121EF2"/>
    <w:rsid w:val="00122454"/>
    <w:rsid w:val="001226C8"/>
    <w:rsid w:val="001226EA"/>
    <w:rsid w:val="001228FD"/>
    <w:rsid w:val="001233ED"/>
    <w:rsid w:val="00123A31"/>
    <w:rsid w:val="00123A4B"/>
    <w:rsid w:val="0012418E"/>
    <w:rsid w:val="00124E46"/>
    <w:rsid w:val="00124ED3"/>
    <w:rsid w:val="0012509E"/>
    <w:rsid w:val="001256A4"/>
    <w:rsid w:val="00126297"/>
    <w:rsid w:val="001263AF"/>
    <w:rsid w:val="0012676A"/>
    <w:rsid w:val="0012697A"/>
    <w:rsid w:val="00126A73"/>
    <w:rsid w:val="00126BB6"/>
    <w:rsid w:val="00130076"/>
    <w:rsid w:val="00130B02"/>
    <w:rsid w:val="00130FFE"/>
    <w:rsid w:val="0013104E"/>
    <w:rsid w:val="00131D34"/>
    <w:rsid w:val="001326F7"/>
    <w:rsid w:val="00132DB1"/>
    <w:rsid w:val="00132DC0"/>
    <w:rsid w:val="00133F08"/>
    <w:rsid w:val="00134011"/>
    <w:rsid w:val="0013440F"/>
    <w:rsid w:val="00134B43"/>
    <w:rsid w:val="00134E25"/>
    <w:rsid w:val="00135C10"/>
    <w:rsid w:val="00135ECE"/>
    <w:rsid w:val="00136103"/>
    <w:rsid w:val="00137CEB"/>
    <w:rsid w:val="001404CA"/>
    <w:rsid w:val="00140597"/>
    <w:rsid w:val="00141186"/>
    <w:rsid w:val="00141308"/>
    <w:rsid w:val="00141D73"/>
    <w:rsid w:val="00141EEC"/>
    <w:rsid w:val="00142C2E"/>
    <w:rsid w:val="00142F95"/>
    <w:rsid w:val="001433D2"/>
    <w:rsid w:val="00143CAD"/>
    <w:rsid w:val="0014484C"/>
    <w:rsid w:val="00145567"/>
    <w:rsid w:val="00145837"/>
    <w:rsid w:val="00145A97"/>
    <w:rsid w:val="00145E3D"/>
    <w:rsid w:val="00145F67"/>
    <w:rsid w:val="001467B6"/>
    <w:rsid w:val="0014723B"/>
    <w:rsid w:val="0014788E"/>
    <w:rsid w:val="00147F49"/>
    <w:rsid w:val="001507E2"/>
    <w:rsid w:val="00150967"/>
    <w:rsid w:val="0015156B"/>
    <w:rsid w:val="00151B3D"/>
    <w:rsid w:val="00151C7B"/>
    <w:rsid w:val="00152176"/>
    <w:rsid w:val="001525C3"/>
    <w:rsid w:val="00152A71"/>
    <w:rsid w:val="00152D16"/>
    <w:rsid w:val="0015334E"/>
    <w:rsid w:val="00153CB4"/>
    <w:rsid w:val="00154FD4"/>
    <w:rsid w:val="0015506C"/>
    <w:rsid w:val="001550E7"/>
    <w:rsid w:val="00155594"/>
    <w:rsid w:val="00155664"/>
    <w:rsid w:val="00155886"/>
    <w:rsid w:val="00155C4B"/>
    <w:rsid w:val="00157615"/>
    <w:rsid w:val="0016068A"/>
    <w:rsid w:val="0016160C"/>
    <w:rsid w:val="00161821"/>
    <w:rsid w:val="0016287B"/>
    <w:rsid w:val="001628D8"/>
    <w:rsid w:val="0016297E"/>
    <w:rsid w:val="00162FA0"/>
    <w:rsid w:val="00163089"/>
    <w:rsid w:val="001632C9"/>
    <w:rsid w:val="001632EB"/>
    <w:rsid w:val="00164458"/>
    <w:rsid w:val="00164854"/>
    <w:rsid w:val="00164B9E"/>
    <w:rsid w:val="00164EB4"/>
    <w:rsid w:val="00165361"/>
    <w:rsid w:val="00165549"/>
    <w:rsid w:val="00165D02"/>
    <w:rsid w:val="00166C8D"/>
    <w:rsid w:val="001670BA"/>
    <w:rsid w:val="001671A9"/>
    <w:rsid w:val="00167C0B"/>
    <w:rsid w:val="00167EF6"/>
    <w:rsid w:val="00167EFE"/>
    <w:rsid w:val="00170983"/>
    <w:rsid w:val="00170F27"/>
    <w:rsid w:val="00170F2A"/>
    <w:rsid w:val="001714A3"/>
    <w:rsid w:val="0017162B"/>
    <w:rsid w:val="001718D8"/>
    <w:rsid w:val="001721BD"/>
    <w:rsid w:val="00173457"/>
    <w:rsid w:val="00173936"/>
    <w:rsid w:val="00174AB1"/>
    <w:rsid w:val="00174AFD"/>
    <w:rsid w:val="00175C0D"/>
    <w:rsid w:val="00175D7A"/>
    <w:rsid w:val="001760F6"/>
    <w:rsid w:val="00176C41"/>
    <w:rsid w:val="00176E27"/>
    <w:rsid w:val="00176F30"/>
    <w:rsid w:val="00177387"/>
    <w:rsid w:val="0017773A"/>
    <w:rsid w:val="0017799F"/>
    <w:rsid w:val="001801E5"/>
    <w:rsid w:val="00180953"/>
    <w:rsid w:val="00180995"/>
    <w:rsid w:val="00180C8D"/>
    <w:rsid w:val="00181DAF"/>
    <w:rsid w:val="00181F73"/>
    <w:rsid w:val="00182350"/>
    <w:rsid w:val="00182717"/>
    <w:rsid w:val="00182845"/>
    <w:rsid w:val="00182DD0"/>
    <w:rsid w:val="00182E00"/>
    <w:rsid w:val="00183135"/>
    <w:rsid w:val="00183404"/>
    <w:rsid w:val="00183951"/>
    <w:rsid w:val="00184409"/>
    <w:rsid w:val="0018447E"/>
    <w:rsid w:val="001844D9"/>
    <w:rsid w:val="001848C0"/>
    <w:rsid w:val="00184A01"/>
    <w:rsid w:val="00184B4E"/>
    <w:rsid w:val="00184E47"/>
    <w:rsid w:val="00184EEA"/>
    <w:rsid w:val="001868E3"/>
    <w:rsid w:val="001869CE"/>
    <w:rsid w:val="00186C28"/>
    <w:rsid w:val="0019010D"/>
    <w:rsid w:val="00190FC5"/>
    <w:rsid w:val="00191465"/>
    <w:rsid w:val="00191781"/>
    <w:rsid w:val="00191A1B"/>
    <w:rsid w:val="00191D7A"/>
    <w:rsid w:val="00191E22"/>
    <w:rsid w:val="001923E7"/>
    <w:rsid w:val="001928A5"/>
    <w:rsid w:val="001932EA"/>
    <w:rsid w:val="001932F2"/>
    <w:rsid w:val="00193677"/>
    <w:rsid w:val="00194346"/>
    <w:rsid w:val="0019479A"/>
    <w:rsid w:val="0019578E"/>
    <w:rsid w:val="00195D27"/>
    <w:rsid w:val="00195F31"/>
    <w:rsid w:val="00195FF1"/>
    <w:rsid w:val="00196759"/>
    <w:rsid w:val="0019691F"/>
    <w:rsid w:val="00196F9F"/>
    <w:rsid w:val="00197022"/>
    <w:rsid w:val="00197282"/>
    <w:rsid w:val="001972BF"/>
    <w:rsid w:val="00197569"/>
    <w:rsid w:val="00197582"/>
    <w:rsid w:val="00197783"/>
    <w:rsid w:val="0019786C"/>
    <w:rsid w:val="00197B6B"/>
    <w:rsid w:val="001A015A"/>
    <w:rsid w:val="001A0212"/>
    <w:rsid w:val="001A0389"/>
    <w:rsid w:val="001A0BBF"/>
    <w:rsid w:val="001A0FF0"/>
    <w:rsid w:val="001A1112"/>
    <w:rsid w:val="001A1113"/>
    <w:rsid w:val="001A1441"/>
    <w:rsid w:val="001A1C77"/>
    <w:rsid w:val="001A21A5"/>
    <w:rsid w:val="001A2C81"/>
    <w:rsid w:val="001A2EC2"/>
    <w:rsid w:val="001A2ED6"/>
    <w:rsid w:val="001A471A"/>
    <w:rsid w:val="001A484F"/>
    <w:rsid w:val="001A4869"/>
    <w:rsid w:val="001A4B82"/>
    <w:rsid w:val="001A65A1"/>
    <w:rsid w:val="001A6D7E"/>
    <w:rsid w:val="001A6F59"/>
    <w:rsid w:val="001A7016"/>
    <w:rsid w:val="001A70B5"/>
    <w:rsid w:val="001B0170"/>
    <w:rsid w:val="001B0818"/>
    <w:rsid w:val="001B0F60"/>
    <w:rsid w:val="001B1134"/>
    <w:rsid w:val="001B144C"/>
    <w:rsid w:val="001B149E"/>
    <w:rsid w:val="001B1A67"/>
    <w:rsid w:val="001B21D6"/>
    <w:rsid w:val="001B2427"/>
    <w:rsid w:val="001B2645"/>
    <w:rsid w:val="001B33DF"/>
    <w:rsid w:val="001B3533"/>
    <w:rsid w:val="001B377C"/>
    <w:rsid w:val="001B3B04"/>
    <w:rsid w:val="001B3BCE"/>
    <w:rsid w:val="001B423B"/>
    <w:rsid w:val="001B4945"/>
    <w:rsid w:val="001B49D5"/>
    <w:rsid w:val="001B5857"/>
    <w:rsid w:val="001B60C5"/>
    <w:rsid w:val="001B60F9"/>
    <w:rsid w:val="001B645C"/>
    <w:rsid w:val="001B67FB"/>
    <w:rsid w:val="001B6B75"/>
    <w:rsid w:val="001B6E56"/>
    <w:rsid w:val="001B720E"/>
    <w:rsid w:val="001C047F"/>
    <w:rsid w:val="001C0F63"/>
    <w:rsid w:val="001C15FF"/>
    <w:rsid w:val="001C1AE0"/>
    <w:rsid w:val="001C2104"/>
    <w:rsid w:val="001C2200"/>
    <w:rsid w:val="001C253A"/>
    <w:rsid w:val="001C26BC"/>
    <w:rsid w:val="001C2C11"/>
    <w:rsid w:val="001C30B4"/>
    <w:rsid w:val="001C3360"/>
    <w:rsid w:val="001C3693"/>
    <w:rsid w:val="001C36E1"/>
    <w:rsid w:val="001C471E"/>
    <w:rsid w:val="001C47D6"/>
    <w:rsid w:val="001C4925"/>
    <w:rsid w:val="001C4E51"/>
    <w:rsid w:val="001C5240"/>
    <w:rsid w:val="001C58AC"/>
    <w:rsid w:val="001C58C7"/>
    <w:rsid w:val="001C635D"/>
    <w:rsid w:val="001C63C8"/>
    <w:rsid w:val="001C6659"/>
    <w:rsid w:val="001C675F"/>
    <w:rsid w:val="001C6A10"/>
    <w:rsid w:val="001C71BA"/>
    <w:rsid w:val="001C724B"/>
    <w:rsid w:val="001C7448"/>
    <w:rsid w:val="001C76EC"/>
    <w:rsid w:val="001D01AE"/>
    <w:rsid w:val="001D0390"/>
    <w:rsid w:val="001D0585"/>
    <w:rsid w:val="001D08DB"/>
    <w:rsid w:val="001D1883"/>
    <w:rsid w:val="001D20C2"/>
    <w:rsid w:val="001D2372"/>
    <w:rsid w:val="001D29AF"/>
    <w:rsid w:val="001D2BB6"/>
    <w:rsid w:val="001D387C"/>
    <w:rsid w:val="001D38AA"/>
    <w:rsid w:val="001D3CE1"/>
    <w:rsid w:val="001D4847"/>
    <w:rsid w:val="001D4AE9"/>
    <w:rsid w:val="001D4B86"/>
    <w:rsid w:val="001D4C8A"/>
    <w:rsid w:val="001D4F61"/>
    <w:rsid w:val="001D5024"/>
    <w:rsid w:val="001D5089"/>
    <w:rsid w:val="001D566D"/>
    <w:rsid w:val="001D6188"/>
    <w:rsid w:val="001D6211"/>
    <w:rsid w:val="001D6451"/>
    <w:rsid w:val="001D6CA6"/>
    <w:rsid w:val="001D6FE5"/>
    <w:rsid w:val="001D7A69"/>
    <w:rsid w:val="001D7C6C"/>
    <w:rsid w:val="001E019C"/>
    <w:rsid w:val="001E0472"/>
    <w:rsid w:val="001E0A92"/>
    <w:rsid w:val="001E0DDA"/>
    <w:rsid w:val="001E0EEC"/>
    <w:rsid w:val="001E0F0D"/>
    <w:rsid w:val="001E1096"/>
    <w:rsid w:val="001E1216"/>
    <w:rsid w:val="001E150D"/>
    <w:rsid w:val="001E1A18"/>
    <w:rsid w:val="001E1B71"/>
    <w:rsid w:val="001E270D"/>
    <w:rsid w:val="001E2801"/>
    <w:rsid w:val="001E2960"/>
    <w:rsid w:val="001E2DD6"/>
    <w:rsid w:val="001E318E"/>
    <w:rsid w:val="001E37C9"/>
    <w:rsid w:val="001E38BB"/>
    <w:rsid w:val="001E3932"/>
    <w:rsid w:val="001E43A0"/>
    <w:rsid w:val="001E448C"/>
    <w:rsid w:val="001E48A5"/>
    <w:rsid w:val="001E4BC6"/>
    <w:rsid w:val="001E5DB5"/>
    <w:rsid w:val="001E5E2F"/>
    <w:rsid w:val="001E61B3"/>
    <w:rsid w:val="001E737A"/>
    <w:rsid w:val="001E748E"/>
    <w:rsid w:val="001F0175"/>
    <w:rsid w:val="001F0E27"/>
    <w:rsid w:val="001F1525"/>
    <w:rsid w:val="001F1758"/>
    <w:rsid w:val="001F29B9"/>
    <w:rsid w:val="001F2F6F"/>
    <w:rsid w:val="001F3BDD"/>
    <w:rsid w:val="001F3CBD"/>
    <w:rsid w:val="001F3F8D"/>
    <w:rsid w:val="001F3F96"/>
    <w:rsid w:val="001F435F"/>
    <w:rsid w:val="001F4CBC"/>
    <w:rsid w:val="001F5994"/>
    <w:rsid w:val="001F5A46"/>
    <w:rsid w:val="001F623A"/>
    <w:rsid w:val="001F651E"/>
    <w:rsid w:val="001F6980"/>
    <w:rsid w:val="001F6E2B"/>
    <w:rsid w:val="001F7CE3"/>
    <w:rsid w:val="001F7FEA"/>
    <w:rsid w:val="0020011C"/>
    <w:rsid w:val="00201796"/>
    <w:rsid w:val="0020230A"/>
    <w:rsid w:val="00202521"/>
    <w:rsid w:val="002025D2"/>
    <w:rsid w:val="00202BD7"/>
    <w:rsid w:val="00203C06"/>
    <w:rsid w:val="00204F8F"/>
    <w:rsid w:val="00205927"/>
    <w:rsid w:val="00205AAC"/>
    <w:rsid w:val="00205BCB"/>
    <w:rsid w:val="00205CAE"/>
    <w:rsid w:val="00206562"/>
    <w:rsid w:val="0020698C"/>
    <w:rsid w:val="00206EC5"/>
    <w:rsid w:val="0020726E"/>
    <w:rsid w:val="00207847"/>
    <w:rsid w:val="002079D2"/>
    <w:rsid w:val="00210792"/>
    <w:rsid w:val="00210861"/>
    <w:rsid w:val="00211572"/>
    <w:rsid w:val="002116CC"/>
    <w:rsid w:val="00212644"/>
    <w:rsid w:val="00212C51"/>
    <w:rsid w:val="00213531"/>
    <w:rsid w:val="0021380E"/>
    <w:rsid w:val="00213823"/>
    <w:rsid w:val="00214185"/>
    <w:rsid w:val="0021490C"/>
    <w:rsid w:val="00216077"/>
    <w:rsid w:val="00216624"/>
    <w:rsid w:val="00216736"/>
    <w:rsid w:val="002175D1"/>
    <w:rsid w:val="00217C98"/>
    <w:rsid w:val="00220713"/>
    <w:rsid w:val="00220B95"/>
    <w:rsid w:val="00220CF2"/>
    <w:rsid w:val="00220F0B"/>
    <w:rsid w:val="00221136"/>
    <w:rsid w:val="0022126C"/>
    <w:rsid w:val="00221382"/>
    <w:rsid w:val="002214BC"/>
    <w:rsid w:val="00221674"/>
    <w:rsid w:val="0022174E"/>
    <w:rsid w:val="00222828"/>
    <w:rsid w:val="00222BF1"/>
    <w:rsid w:val="0022578E"/>
    <w:rsid w:val="0022585A"/>
    <w:rsid w:val="002258CD"/>
    <w:rsid w:val="00226D21"/>
    <w:rsid w:val="002270A9"/>
    <w:rsid w:val="00230707"/>
    <w:rsid w:val="00230E1B"/>
    <w:rsid w:val="0023139C"/>
    <w:rsid w:val="00231AAD"/>
    <w:rsid w:val="002321B4"/>
    <w:rsid w:val="00232408"/>
    <w:rsid w:val="00232468"/>
    <w:rsid w:val="00232DB1"/>
    <w:rsid w:val="00232F93"/>
    <w:rsid w:val="002336A7"/>
    <w:rsid w:val="0023385D"/>
    <w:rsid w:val="0023386C"/>
    <w:rsid w:val="002339E7"/>
    <w:rsid w:val="00234202"/>
    <w:rsid w:val="00234769"/>
    <w:rsid w:val="00235299"/>
    <w:rsid w:val="00235434"/>
    <w:rsid w:val="00235BB7"/>
    <w:rsid w:val="00236533"/>
    <w:rsid w:val="00236A8F"/>
    <w:rsid w:val="00237282"/>
    <w:rsid w:val="00237401"/>
    <w:rsid w:val="0023744F"/>
    <w:rsid w:val="00237866"/>
    <w:rsid w:val="00237C3D"/>
    <w:rsid w:val="00240196"/>
    <w:rsid w:val="002401DA"/>
    <w:rsid w:val="002405BC"/>
    <w:rsid w:val="002405D7"/>
    <w:rsid w:val="002406AF"/>
    <w:rsid w:val="00240C72"/>
    <w:rsid w:val="002411F4"/>
    <w:rsid w:val="00241311"/>
    <w:rsid w:val="002417BC"/>
    <w:rsid w:val="0024181B"/>
    <w:rsid w:val="002419C1"/>
    <w:rsid w:val="002428E2"/>
    <w:rsid w:val="00242D2B"/>
    <w:rsid w:val="00242E23"/>
    <w:rsid w:val="0024300A"/>
    <w:rsid w:val="002430F6"/>
    <w:rsid w:val="002433A2"/>
    <w:rsid w:val="0024415E"/>
    <w:rsid w:val="002446C6"/>
    <w:rsid w:val="0024472F"/>
    <w:rsid w:val="00244E51"/>
    <w:rsid w:val="00246455"/>
    <w:rsid w:val="00246E85"/>
    <w:rsid w:val="0024799E"/>
    <w:rsid w:val="00247CA6"/>
    <w:rsid w:val="00247E94"/>
    <w:rsid w:val="00250856"/>
    <w:rsid w:val="00250A90"/>
    <w:rsid w:val="00250F72"/>
    <w:rsid w:val="002516AF"/>
    <w:rsid w:val="00251AC4"/>
    <w:rsid w:val="00252D09"/>
    <w:rsid w:val="00253E67"/>
    <w:rsid w:val="00253EB5"/>
    <w:rsid w:val="00253F53"/>
    <w:rsid w:val="00254435"/>
    <w:rsid w:val="0025454A"/>
    <w:rsid w:val="00254A0B"/>
    <w:rsid w:val="0025560F"/>
    <w:rsid w:val="00256BAF"/>
    <w:rsid w:val="00256BB0"/>
    <w:rsid w:val="00257274"/>
    <w:rsid w:val="002573BA"/>
    <w:rsid w:val="0025743D"/>
    <w:rsid w:val="00257A57"/>
    <w:rsid w:val="0026012E"/>
    <w:rsid w:val="00260147"/>
    <w:rsid w:val="002608EA"/>
    <w:rsid w:val="002609C0"/>
    <w:rsid w:val="00260AD9"/>
    <w:rsid w:val="002610BE"/>
    <w:rsid w:val="002611BA"/>
    <w:rsid w:val="00261F7A"/>
    <w:rsid w:val="00261FF7"/>
    <w:rsid w:val="00262078"/>
    <w:rsid w:val="00262903"/>
    <w:rsid w:val="0026331D"/>
    <w:rsid w:val="00263E64"/>
    <w:rsid w:val="00264129"/>
    <w:rsid w:val="002641E2"/>
    <w:rsid w:val="002645FE"/>
    <w:rsid w:val="00264A72"/>
    <w:rsid w:val="00264C92"/>
    <w:rsid w:val="002652F3"/>
    <w:rsid w:val="00265476"/>
    <w:rsid w:val="002656D9"/>
    <w:rsid w:val="002657CA"/>
    <w:rsid w:val="00265D66"/>
    <w:rsid w:val="002660F3"/>
    <w:rsid w:val="0026659F"/>
    <w:rsid w:val="002666D1"/>
    <w:rsid w:val="0026749B"/>
    <w:rsid w:val="0026783C"/>
    <w:rsid w:val="00267D3A"/>
    <w:rsid w:val="00267FBA"/>
    <w:rsid w:val="00270115"/>
    <w:rsid w:val="0027013C"/>
    <w:rsid w:val="00271116"/>
    <w:rsid w:val="002717C5"/>
    <w:rsid w:val="002718BA"/>
    <w:rsid w:val="002719ED"/>
    <w:rsid w:val="0027223D"/>
    <w:rsid w:val="00272363"/>
    <w:rsid w:val="002724A5"/>
    <w:rsid w:val="002727A3"/>
    <w:rsid w:val="002727E6"/>
    <w:rsid w:val="00273842"/>
    <w:rsid w:val="00273935"/>
    <w:rsid w:val="00273AF9"/>
    <w:rsid w:val="00274118"/>
    <w:rsid w:val="00274183"/>
    <w:rsid w:val="00274330"/>
    <w:rsid w:val="00274B23"/>
    <w:rsid w:val="00276DD7"/>
    <w:rsid w:val="002770B2"/>
    <w:rsid w:val="0027771C"/>
    <w:rsid w:val="00277C58"/>
    <w:rsid w:val="0028001E"/>
    <w:rsid w:val="0028081B"/>
    <w:rsid w:val="002818E7"/>
    <w:rsid w:val="00281B97"/>
    <w:rsid w:val="00281F79"/>
    <w:rsid w:val="00282798"/>
    <w:rsid w:val="00282DFD"/>
    <w:rsid w:val="0028300F"/>
    <w:rsid w:val="0028343E"/>
    <w:rsid w:val="002842B7"/>
    <w:rsid w:val="0028496D"/>
    <w:rsid w:val="00284CEE"/>
    <w:rsid w:val="0028519D"/>
    <w:rsid w:val="00285586"/>
    <w:rsid w:val="00285686"/>
    <w:rsid w:val="00286149"/>
    <w:rsid w:val="002861A0"/>
    <w:rsid w:val="002866C7"/>
    <w:rsid w:val="00286754"/>
    <w:rsid w:val="00286EF3"/>
    <w:rsid w:val="0028717D"/>
    <w:rsid w:val="002875FC"/>
    <w:rsid w:val="00287825"/>
    <w:rsid w:val="002878CB"/>
    <w:rsid w:val="00287B92"/>
    <w:rsid w:val="00287D03"/>
    <w:rsid w:val="0029007D"/>
    <w:rsid w:val="0029028A"/>
    <w:rsid w:val="00290431"/>
    <w:rsid w:val="002908F8"/>
    <w:rsid w:val="00290965"/>
    <w:rsid w:val="00290A11"/>
    <w:rsid w:val="002916FB"/>
    <w:rsid w:val="002917FC"/>
    <w:rsid w:val="00291FB4"/>
    <w:rsid w:val="00292382"/>
    <w:rsid w:val="002925D0"/>
    <w:rsid w:val="002927E7"/>
    <w:rsid w:val="00292B57"/>
    <w:rsid w:val="00293770"/>
    <w:rsid w:val="00294404"/>
    <w:rsid w:val="00294919"/>
    <w:rsid w:val="00294A7D"/>
    <w:rsid w:val="00294FB0"/>
    <w:rsid w:val="00295344"/>
    <w:rsid w:val="0029553A"/>
    <w:rsid w:val="00295955"/>
    <w:rsid w:val="00295C20"/>
    <w:rsid w:val="00295F52"/>
    <w:rsid w:val="002961A1"/>
    <w:rsid w:val="002976DC"/>
    <w:rsid w:val="00297AD8"/>
    <w:rsid w:val="00297CD3"/>
    <w:rsid w:val="00297E81"/>
    <w:rsid w:val="002A077F"/>
    <w:rsid w:val="002A0EBA"/>
    <w:rsid w:val="002A19DD"/>
    <w:rsid w:val="002A1A57"/>
    <w:rsid w:val="002A2916"/>
    <w:rsid w:val="002A2A54"/>
    <w:rsid w:val="002A32A0"/>
    <w:rsid w:val="002A38CA"/>
    <w:rsid w:val="002A3A07"/>
    <w:rsid w:val="002A4349"/>
    <w:rsid w:val="002A452C"/>
    <w:rsid w:val="002A5A63"/>
    <w:rsid w:val="002A5D3C"/>
    <w:rsid w:val="002A5E4B"/>
    <w:rsid w:val="002A63CA"/>
    <w:rsid w:val="002A686C"/>
    <w:rsid w:val="002A7322"/>
    <w:rsid w:val="002A75CB"/>
    <w:rsid w:val="002A77BE"/>
    <w:rsid w:val="002A7922"/>
    <w:rsid w:val="002A7E92"/>
    <w:rsid w:val="002B0267"/>
    <w:rsid w:val="002B0662"/>
    <w:rsid w:val="002B0A41"/>
    <w:rsid w:val="002B0E05"/>
    <w:rsid w:val="002B1693"/>
    <w:rsid w:val="002B16EA"/>
    <w:rsid w:val="002B2516"/>
    <w:rsid w:val="002B2D0D"/>
    <w:rsid w:val="002B2EF7"/>
    <w:rsid w:val="002B3832"/>
    <w:rsid w:val="002B3A8E"/>
    <w:rsid w:val="002B461C"/>
    <w:rsid w:val="002B6777"/>
    <w:rsid w:val="002B6A94"/>
    <w:rsid w:val="002B6DB4"/>
    <w:rsid w:val="002B75B0"/>
    <w:rsid w:val="002B767B"/>
    <w:rsid w:val="002B7BCC"/>
    <w:rsid w:val="002B7BD5"/>
    <w:rsid w:val="002C005B"/>
    <w:rsid w:val="002C0B67"/>
    <w:rsid w:val="002C1442"/>
    <w:rsid w:val="002C1BD3"/>
    <w:rsid w:val="002C23AD"/>
    <w:rsid w:val="002C25C6"/>
    <w:rsid w:val="002C2BF1"/>
    <w:rsid w:val="002C2D5B"/>
    <w:rsid w:val="002C311E"/>
    <w:rsid w:val="002C38EB"/>
    <w:rsid w:val="002C3C1D"/>
    <w:rsid w:val="002C4C1B"/>
    <w:rsid w:val="002C4D20"/>
    <w:rsid w:val="002C5EE5"/>
    <w:rsid w:val="002C6CEF"/>
    <w:rsid w:val="002C7482"/>
    <w:rsid w:val="002C77F7"/>
    <w:rsid w:val="002D052C"/>
    <w:rsid w:val="002D06A2"/>
    <w:rsid w:val="002D0EC7"/>
    <w:rsid w:val="002D1137"/>
    <w:rsid w:val="002D1227"/>
    <w:rsid w:val="002D192F"/>
    <w:rsid w:val="002D295A"/>
    <w:rsid w:val="002D35F2"/>
    <w:rsid w:val="002D3776"/>
    <w:rsid w:val="002D3C03"/>
    <w:rsid w:val="002D4207"/>
    <w:rsid w:val="002D4D92"/>
    <w:rsid w:val="002D5345"/>
    <w:rsid w:val="002D5BC5"/>
    <w:rsid w:val="002D642C"/>
    <w:rsid w:val="002D6952"/>
    <w:rsid w:val="002D6962"/>
    <w:rsid w:val="002D6AC2"/>
    <w:rsid w:val="002D6B3A"/>
    <w:rsid w:val="002D7132"/>
    <w:rsid w:val="002D7686"/>
    <w:rsid w:val="002D76CB"/>
    <w:rsid w:val="002D7CB5"/>
    <w:rsid w:val="002D7FCB"/>
    <w:rsid w:val="002E00A6"/>
    <w:rsid w:val="002E05E5"/>
    <w:rsid w:val="002E0749"/>
    <w:rsid w:val="002E0805"/>
    <w:rsid w:val="002E1667"/>
    <w:rsid w:val="002E197F"/>
    <w:rsid w:val="002E19CD"/>
    <w:rsid w:val="002E1A40"/>
    <w:rsid w:val="002E21AF"/>
    <w:rsid w:val="002E24A1"/>
    <w:rsid w:val="002E28D7"/>
    <w:rsid w:val="002E2D02"/>
    <w:rsid w:val="002E35CF"/>
    <w:rsid w:val="002E3AC2"/>
    <w:rsid w:val="002E3BBB"/>
    <w:rsid w:val="002E3E50"/>
    <w:rsid w:val="002E490F"/>
    <w:rsid w:val="002E5847"/>
    <w:rsid w:val="002E58F4"/>
    <w:rsid w:val="002E698E"/>
    <w:rsid w:val="002E6AE6"/>
    <w:rsid w:val="002E723A"/>
    <w:rsid w:val="002F08A4"/>
    <w:rsid w:val="002F1639"/>
    <w:rsid w:val="002F1B86"/>
    <w:rsid w:val="002F1D6D"/>
    <w:rsid w:val="002F1DC9"/>
    <w:rsid w:val="002F218E"/>
    <w:rsid w:val="002F21CF"/>
    <w:rsid w:val="002F2796"/>
    <w:rsid w:val="002F29A9"/>
    <w:rsid w:val="002F2EC6"/>
    <w:rsid w:val="002F304F"/>
    <w:rsid w:val="002F31F9"/>
    <w:rsid w:val="002F3425"/>
    <w:rsid w:val="002F372E"/>
    <w:rsid w:val="002F3C82"/>
    <w:rsid w:val="002F3DFF"/>
    <w:rsid w:val="002F4161"/>
    <w:rsid w:val="002F452F"/>
    <w:rsid w:val="002F496B"/>
    <w:rsid w:val="002F617F"/>
    <w:rsid w:val="002F6B78"/>
    <w:rsid w:val="002F6BAC"/>
    <w:rsid w:val="002F6C9B"/>
    <w:rsid w:val="002F70C1"/>
    <w:rsid w:val="002F76C1"/>
    <w:rsid w:val="002F7C7D"/>
    <w:rsid w:val="00300455"/>
    <w:rsid w:val="00300478"/>
    <w:rsid w:val="003004C0"/>
    <w:rsid w:val="00300554"/>
    <w:rsid w:val="00300987"/>
    <w:rsid w:val="00300AC1"/>
    <w:rsid w:val="00300ACB"/>
    <w:rsid w:val="00300D7E"/>
    <w:rsid w:val="00301849"/>
    <w:rsid w:val="00302220"/>
    <w:rsid w:val="0030261B"/>
    <w:rsid w:val="0030285D"/>
    <w:rsid w:val="003030EE"/>
    <w:rsid w:val="003033E5"/>
    <w:rsid w:val="00303498"/>
    <w:rsid w:val="00303807"/>
    <w:rsid w:val="00303B6A"/>
    <w:rsid w:val="00303BB0"/>
    <w:rsid w:val="00303E51"/>
    <w:rsid w:val="0030480D"/>
    <w:rsid w:val="00304D02"/>
    <w:rsid w:val="00304EE6"/>
    <w:rsid w:val="003053F6"/>
    <w:rsid w:val="0030588E"/>
    <w:rsid w:val="00305E98"/>
    <w:rsid w:val="00305F3B"/>
    <w:rsid w:val="003067A8"/>
    <w:rsid w:val="003071AB"/>
    <w:rsid w:val="003103DF"/>
    <w:rsid w:val="00310A7E"/>
    <w:rsid w:val="0031141B"/>
    <w:rsid w:val="00311670"/>
    <w:rsid w:val="003118C7"/>
    <w:rsid w:val="00311A8A"/>
    <w:rsid w:val="00312451"/>
    <w:rsid w:val="003124B3"/>
    <w:rsid w:val="00312A95"/>
    <w:rsid w:val="00312C12"/>
    <w:rsid w:val="00312DF4"/>
    <w:rsid w:val="003133FB"/>
    <w:rsid w:val="00313C23"/>
    <w:rsid w:val="00314F29"/>
    <w:rsid w:val="003166BC"/>
    <w:rsid w:val="00316A98"/>
    <w:rsid w:val="003173D3"/>
    <w:rsid w:val="003179A3"/>
    <w:rsid w:val="00320089"/>
    <w:rsid w:val="003204C5"/>
    <w:rsid w:val="00320E36"/>
    <w:rsid w:val="003216F3"/>
    <w:rsid w:val="0032171B"/>
    <w:rsid w:val="0032178B"/>
    <w:rsid w:val="003218FD"/>
    <w:rsid w:val="00321C50"/>
    <w:rsid w:val="00322678"/>
    <w:rsid w:val="00322AC8"/>
    <w:rsid w:val="00322B37"/>
    <w:rsid w:val="00322D7F"/>
    <w:rsid w:val="00322FDF"/>
    <w:rsid w:val="00323643"/>
    <w:rsid w:val="00323741"/>
    <w:rsid w:val="003239D8"/>
    <w:rsid w:val="00323E24"/>
    <w:rsid w:val="00323F43"/>
    <w:rsid w:val="00324008"/>
    <w:rsid w:val="003246BE"/>
    <w:rsid w:val="00324993"/>
    <w:rsid w:val="00324B6C"/>
    <w:rsid w:val="00325355"/>
    <w:rsid w:val="003253D3"/>
    <w:rsid w:val="00326822"/>
    <w:rsid w:val="00326C00"/>
    <w:rsid w:val="00327986"/>
    <w:rsid w:val="00327D8C"/>
    <w:rsid w:val="00328E5F"/>
    <w:rsid w:val="00330430"/>
    <w:rsid w:val="00330559"/>
    <w:rsid w:val="0033071A"/>
    <w:rsid w:val="00330954"/>
    <w:rsid w:val="00330A35"/>
    <w:rsid w:val="00331913"/>
    <w:rsid w:val="00331B77"/>
    <w:rsid w:val="00331D8F"/>
    <w:rsid w:val="00331FC7"/>
    <w:rsid w:val="0033262D"/>
    <w:rsid w:val="00332D7D"/>
    <w:rsid w:val="00333F9D"/>
    <w:rsid w:val="0033433D"/>
    <w:rsid w:val="003348A9"/>
    <w:rsid w:val="003349F2"/>
    <w:rsid w:val="00334DD1"/>
    <w:rsid w:val="00335DEC"/>
    <w:rsid w:val="00336B77"/>
    <w:rsid w:val="003377D6"/>
    <w:rsid w:val="00337E86"/>
    <w:rsid w:val="0034013E"/>
    <w:rsid w:val="0034115F"/>
    <w:rsid w:val="00341582"/>
    <w:rsid w:val="003417E3"/>
    <w:rsid w:val="00341C70"/>
    <w:rsid w:val="00341E3F"/>
    <w:rsid w:val="0034212C"/>
    <w:rsid w:val="0034231C"/>
    <w:rsid w:val="00342637"/>
    <w:rsid w:val="00342B25"/>
    <w:rsid w:val="00342D62"/>
    <w:rsid w:val="00343F7E"/>
    <w:rsid w:val="00343FDF"/>
    <w:rsid w:val="00344195"/>
    <w:rsid w:val="00344D22"/>
    <w:rsid w:val="00344DD1"/>
    <w:rsid w:val="00345001"/>
    <w:rsid w:val="00345A52"/>
    <w:rsid w:val="00345D78"/>
    <w:rsid w:val="0034644C"/>
    <w:rsid w:val="003464BB"/>
    <w:rsid w:val="003467AE"/>
    <w:rsid w:val="00346963"/>
    <w:rsid w:val="00346C4D"/>
    <w:rsid w:val="003474A8"/>
    <w:rsid w:val="0034751C"/>
    <w:rsid w:val="00347E56"/>
    <w:rsid w:val="00350161"/>
    <w:rsid w:val="003503C6"/>
    <w:rsid w:val="003506A0"/>
    <w:rsid w:val="00350937"/>
    <w:rsid w:val="00350BDB"/>
    <w:rsid w:val="00350F7F"/>
    <w:rsid w:val="00351249"/>
    <w:rsid w:val="0035212B"/>
    <w:rsid w:val="0035215F"/>
    <w:rsid w:val="0035243B"/>
    <w:rsid w:val="00352630"/>
    <w:rsid w:val="00352912"/>
    <w:rsid w:val="00353981"/>
    <w:rsid w:val="00353F3D"/>
    <w:rsid w:val="00354B1F"/>
    <w:rsid w:val="00355088"/>
    <w:rsid w:val="003559EB"/>
    <w:rsid w:val="00355CB5"/>
    <w:rsid w:val="00355D16"/>
    <w:rsid w:val="003560A8"/>
    <w:rsid w:val="00356B17"/>
    <w:rsid w:val="00356CB6"/>
    <w:rsid w:val="00356FDE"/>
    <w:rsid w:val="003571E9"/>
    <w:rsid w:val="0035737C"/>
    <w:rsid w:val="003607DA"/>
    <w:rsid w:val="0036193B"/>
    <w:rsid w:val="003619A9"/>
    <w:rsid w:val="00362857"/>
    <w:rsid w:val="00362C48"/>
    <w:rsid w:val="003631AE"/>
    <w:rsid w:val="00363AE3"/>
    <w:rsid w:val="00363F2B"/>
    <w:rsid w:val="00364C4D"/>
    <w:rsid w:val="003653BF"/>
    <w:rsid w:val="00365EF6"/>
    <w:rsid w:val="00366748"/>
    <w:rsid w:val="00367387"/>
    <w:rsid w:val="003677FB"/>
    <w:rsid w:val="00367831"/>
    <w:rsid w:val="00367F90"/>
    <w:rsid w:val="003701F8"/>
    <w:rsid w:val="00371020"/>
    <w:rsid w:val="0037187B"/>
    <w:rsid w:val="003718FD"/>
    <w:rsid w:val="00372127"/>
    <w:rsid w:val="00372368"/>
    <w:rsid w:val="00372CB4"/>
    <w:rsid w:val="00372E0E"/>
    <w:rsid w:val="00373603"/>
    <w:rsid w:val="0037393D"/>
    <w:rsid w:val="0037413B"/>
    <w:rsid w:val="00374A8D"/>
    <w:rsid w:val="003751D6"/>
    <w:rsid w:val="0037527D"/>
    <w:rsid w:val="003757E8"/>
    <w:rsid w:val="00375DAE"/>
    <w:rsid w:val="00376471"/>
    <w:rsid w:val="003767D0"/>
    <w:rsid w:val="00377A20"/>
    <w:rsid w:val="00377D89"/>
    <w:rsid w:val="0038011E"/>
    <w:rsid w:val="0038013D"/>
    <w:rsid w:val="00381391"/>
    <w:rsid w:val="003813F3"/>
    <w:rsid w:val="0038247C"/>
    <w:rsid w:val="00383094"/>
    <w:rsid w:val="00384025"/>
    <w:rsid w:val="00384832"/>
    <w:rsid w:val="00384E28"/>
    <w:rsid w:val="00384EB5"/>
    <w:rsid w:val="00384EB9"/>
    <w:rsid w:val="00385406"/>
    <w:rsid w:val="00385907"/>
    <w:rsid w:val="003859B7"/>
    <w:rsid w:val="00385F43"/>
    <w:rsid w:val="003861A6"/>
    <w:rsid w:val="003868A7"/>
    <w:rsid w:val="00386CEC"/>
    <w:rsid w:val="00387AAF"/>
    <w:rsid w:val="003900D1"/>
    <w:rsid w:val="00390253"/>
    <w:rsid w:val="0039042A"/>
    <w:rsid w:val="00390431"/>
    <w:rsid w:val="003908BE"/>
    <w:rsid w:val="00390AA5"/>
    <w:rsid w:val="003914A1"/>
    <w:rsid w:val="00391951"/>
    <w:rsid w:val="003919A5"/>
    <w:rsid w:val="00391DF5"/>
    <w:rsid w:val="00392C48"/>
    <w:rsid w:val="00393C05"/>
    <w:rsid w:val="00393FEA"/>
    <w:rsid w:val="003944E8"/>
    <w:rsid w:val="00394619"/>
    <w:rsid w:val="003946F4"/>
    <w:rsid w:val="0039475C"/>
    <w:rsid w:val="0039483D"/>
    <w:rsid w:val="00394AFB"/>
    <w:rsid w:val="00394BD8"/>
    <w:rsid w:val="00394C6F"/>
    <w:rsid w:val="0039565C"/>
    <w:rsid w:val="00395B4B"/>
    <w:rsid w:val="00395F36"/>
    <w:rsid w:val="00396D7D"/>
    <w:rsid w:val="003971FD"/>
    <w:rsid w:val="003976C8"/>
    <w:rsid w:val="00397D47"/>
    <w:rsid w:val="003A09F1"/>
    <w:rsid w:val="003A0EF6"/>
    <w:rsid w:val="003A0F6E"/>
    <w:rsid w:val="003A1665"/>
    <w:rsid w:val="003A2A5E"/>
    <w:rsid w:val="003A2AE8"/>
    <w:rsid w:val="003A2E61"/>
    <w:rsid w:val="003A354D"/>
    <w:rsid w:val="003A3D57"/>
    <w:rsid w:val="003A3EE6"/>
    <w:rsid w:val="003A4446"/>
    <w:rsid w:val="003A4E97"/>
    <w:rsid w:val="003A526F"/>
    <w:rsid w:val="003A529F"/>
    <w:rsid w:val="003A5CC9"/>
    <w:rsid w:val="003A5DAA"/>
    <w:rsid w:val="003A6098"/>
    <w:rsid w:val="003A62DA"/>
    <w:rsid w:val="003A62DE"/>
    <w:rsid w:val="003A6A27"/>
    <w:rsid w:val="003A718E"/>
    <w:rsid w:val="003A7308"/>
    <w:rsid w:val="003A7991"/>
    <w:rsid w:val="003A7E9E"/>
    <w:rsid w:val="003B003D"/>
    <w:rsid w:val="003B0121"/>
    <w:rsid w:val="003B024E"/>
    <w:rsid w:val="003B0287"/>
    <w:rsid w:val="003B031E"/>
    <w:rsid w:val="003B0767"/>
    <w:rsid w:val="003B085B"/>
    <w:rsid w:val="003B09AB"/>
    <w:rsid w:val="003B0CBA"/>
    <w:rsid w:val="003B0D88"/>
    <w:rsid w:val="003B19FC"/>
    <w:rsid w:val="003B24FF"/>
    <w:rsid w:val="003B25C6"/>
    <w:rsid w:val="003B346C"/>
    <w:rsid w:val="003B3856"/>
    <w:rsid w:val="003B3C2C"/>
    <w:rsid w:val="003B3D66"/>
    <w:rsid w:val="003B45A1"/>
    <w:rsid w:val="003B4895"/>
    <w:rsid w:val="003B491F"/>
    <w:rsid w:val="003B55DB"/>
    <w:rsid w:val="003B5827"/>
    <w:rsid w:val="003B5937"/>
    <w:rsid w:val="003B6917"/>
    <w:rsid w:val="003B6DE8"/>
    <w:rsid w:val="003B785E"/>
    <w:rsid w:val="003B7A5D"/>
    <w:rsid w:val="003C05ED"/>
    <w:rsid w:val="003C0960"/>
    <w:rsid w:val="003C1139"/>
    <w:rsid w:val="003C17DC"/>
    <w:rsid w:val="003C1B9A"/>
    <w:rsid w:val="003C28E4"/>
    <w:rsid w:val="003C2A27"/>
    <w:rsid w:val="003C2AA0"/>
    <w:rsid w:val="003C3019"/>
    <w:rsid w:val="003C4B14"/>
    <w:rsid w:val="003C53CC"/>
    <w:rsid w:val="003C55C0"/>
    <w:rsid w:val="003C65B9"/>
    <w:rsid w:val="003C65DD"/>
    <w:rsid w:val="003C6CE1"/>
    <w:rsid w:val="003C6DDC"/>
    <w:rsid w:val="003C7804"/>
    <w:rsid w:val="003D0AC7"/>
    <w:rsid w:val="003D0C7A"/>
    <w:rsid w:val="003D10CC"/>
    <w:rsid w:val="003D2DBD"/>
    <w:rsid w:val="003D303B"/>
    <w:rsid w:val="003D3247"/>
    <w:rsid w:val="003D3598"/>
    <w:rsid w:val="003D41F2"/>
    <w:rsid w:val="003D433D"/>
    <w:rsid w:val="003D4B76"/>
    <w:rsid w:val="003D5CF7"/>
    <w:rsid w:val="003D5D00"/>
    <w:rsid w:val="003D6174"/>
    <w:rsid w:val="003D6356"/>
    <w:rsid w:val="003D6AB3"/>
    <w:rsid w:val="003D735E"/>
    <w:rsid w:val="003D77E1"/>
    <w:rsid w:val="003D7D49"/>
    <w:rsid w:val="003D9A7A"/>
    <w:rsid w:val="003E02B9"/>
    <w:rsid w:val="003E038E"/>
    <w:rsid w:val="003E0530"/>
    <w:rsid w:val="003E0680"/>
    <w:rsid w:val="003E08AD"/>
    <w:rsid w:val="003E1552"/>
    <w:rsid w:val="003E1696"/>
    <w:rsid w:val="003E1E2A"/>
    <w:rsid w:val="003E1FB3"/>
    <w:rsid w:val="003E2332"/>
    <w:rsid w:val="003E293A"/>
    <w:rsid w:val="003E2D86"/>
    <w:rsid w:val="003E30BE"/>
    <w:rsid w:val="003E3A58"/>
    <w:rsid w:val="003E3D15"/>
    <w:rsid w:val="003E3F9B"/>
    <w:rsid w:val="003E4135"/>
    <w:rsid w:val="003E4442"/>
    <w:rsid w:val="003E4B26"/>
    <w:rsid w:val="003E4D0A"/>
    <w:rsid w:val="003E51EB"/>
    <w:rsid w:val="003E5563"/>
    <w:rsid w:val="003E5958"/>
    <w:rsid w:val="003E6026"/>
    <w:rsid w:val="003E623F"/>
    <w:rsid w:val="003E6829"/>
    <w:rsid w:val="003E7319"/>
    <w:rsid w:val="003F01E5"/>
    <w:rsid w:val="003F0E80"/>
    <w:rsid w:val="003F1838"/>
    <w:rsid w:val="003F1C11"/>
    <w:rsid w:val="003F31C8"/>
    <w:rsid w:val="003F3676"/>
    <w:rsid w:val="003F55EE"/>
    <w:rsid w:val="003F57FB"/>
    <w:rsid w:val="003F62A6"/>
    <w:rsid w:val="003F630D"/>
    <w:rsid w:val="003F6673"/>
    <w:rsid w:val="003F66CB"/>
    <w:rsid w:val="003F707B"/>
    <w:rsid w:val="003F724C"/>
    <w:rsid w:val="003F783B"/>
    <w:rsid w:val="003FC90F"/>
    <w:rsid w:val="00400080"/>
    <w:rsid w:val="00400C57"/>
    <w:rsid w:val="00401092"/>
    <w:rsid w:val="00401508"/>
    <w:rsid w:val="00402955"/>
    <w:rsid w:val="004035E2"/>
    <w:rsid w:val="004038DC"/>
    <w:rsid w:val="00403BE9"/>
    <w:rsid w:val="00403F02"/>
    <w:rsid w:val="00403F03"/>
    <w:rsid w:val="004044E8"/>
    <w:rsid w:val="0040468D"/>
    <w:rsid w:val="0040484F"/>
    <w:rsid w:val="00404D63"/>
    <w:rsid w:val="00405555"/>
    <w:rsid w:val="004058ED"/>
    <w:rsid w:val="00405B00"/>
    <w:rsid w:val="00406CC4"/>
    <w:rsid w:val="00407305"/>
    <w:rsid w:val="00407363"/>
    <w:rsid w:val="00407C10"/>
    <w:rsid w:val="004107AA"/>
    <w:rsid w:val="0041095A"/>
    <w:rsid w:val="00410CB4"/>
    <w:rsid w:val="0041108A"/>
    <w:rsid w:val="0041186F"/>
    <w:rsid w:val="004124C4"/>
    <w:rsid w:val="00412AD4"/>
    <w:rsid w:val="00412E48"/>
    <w:rsid w:val="004134F1"/>
    <w:rsid w:val="00413C48"/>
    <w:rsid w:val="00414240"/>
    <w:rsid w:val="004143FC"/>
    <w:rsid w:val="004144AA"/>
    <w:rsid w:val="004148D8"/>
    <w:rsid w:val="004156D1"/>
    <w:rsid w:val="004157DD"/>
    <w:rsid w:val="00416269"/>
    <w:rsid w:val="004165C3"/>
    <w:rsid w:val="004169C4"/>
    <w:rsid w:val="004203D4"/>
    <w:rsid w:val="00420865"/>
    <w:rsid w:val="00420FA4"/>
    <w:rsid w:val="00421696"/>
    <w:rsid w:val="00421F0A"/>
    <w:rsid w:val="0042234E"/>
    <w:rsid w:val="00422AAF"/>
    <w:rsid w:val="00422C06"/>
    <w:rsid w:val="00424FD7"/>
    <w:rsid w:val="004253E2"/>
    <w:rsid w:val="0042549B"/>
    <w:rsid w:val="00425521"/>
    <w:rsid w:val="00425DDF"/>
    <w:rsid w:val="004260A4"/>
    <w:rsid w:val="004260F6"/>
    <w:rsid w:val="0042648C"/>
    <w:rsid w:val="004271C8"/>
    <w:rsid w:val="00427286"/>
    <w:rsid w:val="00427B6B"/>
    <w:rsid w:val="0043035E"/>
    <w:rsid w:val="00430D81"/>
    <w:rsid w:val="00430D89"/>
    <w:rsid w:val="00431BC8"/>
    <w:rsid w:val="00431E43"/>
    <w:rsid w:val="004323AA"/>
    <w:rsid w:val="00433355"/>
    <w:rsid w:val="00433FD1"/>
    <w:rsid w:val="004343A7"/>
    <w:rsid w:val="00434EB6"/>
    <w:rsid w:val="00434F3E"/>
    <w:rsid w:val="00435010"/>
    <w:rsid w:val="0043540E"/>
    <w:rsid w:val="0043592C"/>
    <w:rsid w:val="00435C5A"/>
    <w:rsid w:val="00435D9C"/>
    <w:rsid w:val="00435EA3"/>
    <w:rsid w:val="00435EBD"/>
    <w:rsid w:val="00435FCA"/>
    <w:rsid w:val="004368B4"/>
    <w:rsid w:val="004369D4"/>
    <w:rsid w:val="00437285"/>
    <w:rsid w:val="0043765C"/>
    <w:rsid w:val="004377DF"/>
    <w:rsid w:val="00437D83"/>
    <w:rsid w:val="004404A5"/>
    <w:rsid w:val="004404B8"/>
    <w:rsid w:val="00440F66"/>
    <w:rsid w:val="004411E3"/>
    <w:rsid w:val="0044150C"/>
    <w:rsid w:val="00441636"/>
    <w:rsid w:val="0044211B"/>
    <w:rsid w:val="00442465"/>
    <w:rsid w:val="0044268A"/>
    <w:rsid w:val="00443BF8"/>
    <w:rsid w:val="00443C72"/>
    <w:rsid w:val="00443EBB"/>
    <w:rsid w:val="004463EA"/>
    <w:rsid w:val="00446AC6"/>
    <w:rsid w:val="00446E0B"/>
    <w:rsid w:val="004475E8"/>
    <w:rsid w:val="00447819"/>
    <w:rsid w:val="004507A5"/>
    <w:rsid w:val="00450D22"/>
    <w:rsid w:val="00451198"/>
    <w:rsid w:val="00451410"/>
    <w:rsid w:val="00451467"/>
    <w:rsid w:val="00451804"/>
    <w:rsid w:val="00451A45"/>
    <w:rsid w:val="00452698"/>
    <w:rsid w:val="004527F9"/>
    <w:rsid w:val="004532C3"/>
    <w:rsid w:val="00453700"/>
    <w:rsid w:val="00453D0D"/>
    <w:rsid w:val="00453D87"/>
    <w:rsid w:val="00454E87"/>
    <w:rsid w:val="004556A0"/>
    <w:rsid w:val="00455721"/>
    <w:rsid w:val="00455B08"/>
    <w:rsid w:val="004562FD"/>
    <w:rsid w:val="0045642C"/>
    <w:rsid w:val="004567B8"/>
    <w:rsid w:val="00456D9A"/>
    <w:rsid w:val="00456FF2"/>
    <w:rsid w:val="004570F1"/>
    <w:rsid w:val="00457844"/>
    <w:rsid w:val="0046082C"/>
    <w:rsid w:val="00460F1B"/>
    <w:rsid w:val="004616F6"/>
    <w:rsid w:val="00461FF6"/>
    <w:rsid w:val="004620A2"/>
    <w:rsid w:val="00462365"/>
    <w:rsid w:val="0046282A"/>
    <w:rsid w:val="00462CB3"/>
    <w:rsid w:val="00462ED0"/>
    <w:rsid w:val="004630A9"/>
    <w:rsid w:val="0046397D"/>
    <w:rsid w:val="00463A93"/>
    <w:rsid w:val="00464190"/>
    <w:rsid w:val="00464A4B"/>
    <w:rsid w:val="00464E06"/>
    <w:rsid w:val="00464EA1"/>
    <w:rsid w:val="00465139"/>
    <w:rsid w:val="0046523C"/>
    <w:rsid w:val="00465531"/>
    <w:rsid w:val="00465671"/>
    <w:rsid w:val="00465B19"/>
    <w:rsid w:val="004662FE"/>
    <w:rsid w:val="00466ED2"/>
    <w:rsid w:val="00466F09"/>
    <w:rsid w:val="0046711B"/>
    <w:rsid w:val="00467D95"/>
    <w:rsid w:val="004700B4"/>
    <w:rsid w:val="004706D3"/>
    <w:rsid w:val="00470A9A"/>
    <w:rsid w:val="00470D73"/>
    <w:rsid w:val="004711F8"/>
    <w:rsid w:val="0047184F"/>
    <w:rsid w:val="00471BC6"/>
    <w:rsid w:val="00471E62"/>
    <w:rsid w:val="00472062"/>
    <w:rsid w:val="00472707"/>
    <w:rsid w:val="00472EA0"/>
    <w:rsid w:val="00473159"/>
    <w:rsid w:val="00473460"/>
    <w:rsid w:val="004739E8"/>
    <w:rsid w:val="004748F1"/>
    <w:rsid w:val="00475212"/>
    <w:rsid w:val="0047530B"/>
    <w:rsid w:val="0047602A"/>
    <w:rsid w:val="0047659D"/>
    <w:rsid w:val="00476E66"/>
    <w:rsid w:val="00477388"/>
    <w:rsid w:val="00477499"/>
    <w:rsid w:val="0047798B"/>
    <w:rsid w:val="004803A3"/>
    <w:rsid w:val="004803B8"/>
    <w:rsid w:val="00481356"/>
    <w:rsid w:val="00481428"/>
    <w:rsid w:val="004827EA"/>
    <w:rsid w:val="00482A14"/>
    <w:rsid w:val="00482C92"/>
    <w:rsid w:val="0048335A"/>
    <w:rsid w:val="00483689"/>
    <w:rsid w:val="00483710"/>
    <w:rsid w:val="00483AD9"/>
    <w:rsid w:val="00483AFB"/>
    <w:rsid w:val="00483BA3"/>
    <w:rsid w:val="0048438A"/>
    <w:rsid w:val="00485F1D"/>
    <w:rsid w:val="0048648D"/>
    <w:rsid w:val="00486916"/>
    <w:rsid w:val="00487BEB"/>
    <w:rsid w:val="00487EFF"/>
    <w:rsid w:val="00487F1B"/>
    <w:rsid w:val="00490172"/>
    <w:rsid w:val="0049158D"/>
    <w:rsid w:val="00491E84"/>
    <w:rsid w:val="004928FD"/>
    <w:rsid w:val="004933FD"/>
    <w:rsid w:val="00493471"/>
    <w:rsid w:val="00494CDB"/>
    <w:rsid w:val="004950EF"/>
    <w:rsid w:val="00496F63"/>
    <w:rsid w:val="00497DD2"/>
    <w:rsid w:val="004A07AC"/>
    <w:rsid w:val="004A1A0B"/>
    <w:rsid w:val="004A2C55"/>
    <w:rsid w:val="004A33D5"/>
    <w:rsid w:val="004A34B4"/>
    <w:rsid w:val="004A4070"/>
    <w:rsid w:val="004A4137"/>
    <w:rsid w:val="004A4197"/>
    <w:rsid w:val="004A4D55"/>
    <w:rsid w:val="004A4F45"/>
    <w:rsid w:val="004A5031"/>
    <w:rsid w:val="004A662B"/>
    <w:rsid w:val="004A72EA"/>
    <w:rsid w:val="004A73E3"/>
    <w:rsid w:val="004A7453"/>
    <w:rsid w:val="004A7966"/>
    <w:rsid w:val="004A7A95"/>
    <w:rsid w:val="004A7D3C"/>
    <w:rsid w:val="004B1803"/>
    <w:rsid w:val="004B1A88"/>
    <w:rsid w:val="004B1CA5"/>
    <w:rsid w:val="004B25B0"/>
    <w:rsid w:val="004B26C9"/>
    <w:rsid w:val="004B2C66"/>
    <w:rsid w:val="004B336F"/>
    <w:rsid w:val="004B3699"/>
    <w:rsid w:val="004B3F76"/>
    <w:rsid w:val="004B44CA"/>
    <w:rsid w:val="004B4558"/>
    <w:rsid w:val="004B464B"/>
    <w:rsid w:val="004B5041"/>
    <w:rsid w:val="004B539A"/>
    <w:rsid w:val="004B5624"/>
    <w:rsid w:val="004B5932"/>
    <w:rsid w:val="004B5C82"/>
    <w:rsid w:val="004B5E6C"/>
    <w:rsid w:val="004B631B"/>
    <w:rsid w:val="004B69BC"/>
    <w:rsid w:val="004B7C6A"/>
    <w:rsid w:val="004B7D47"/>
    <w:rsid w:val="004C0498"/>
    <w:rsid w:val="004C0AC1"/>
    <w:rsid w:val="004C0BC3"/>
    <w:rsid w:val="004C0FFB"/>
    <w:rsid w:val="004C1BDC"/>
    <w:rsid w:val="004C1C86"/>
    <w:rsid w:val="004C1FB2"/>
    <w:rsid w:val="004C20B9"/>
    <w:rsid w:val="004C2D59"/>
    <w:rsid w:val="004C349E"/>
    <w:rsid w:val="004C40B7"/>
    <w:rsid w:val="004C422B"/>
    <w:rsid w:val="004C45DF"/>
    <w:rsid w:val="004C488E"/>
    <w:rsid w:val="004C4918"/>
    <w:rsid w:val="004C56E7"/>
    <w:rsid w:val="004C5D31"/>
    <w:rsid w:val="004C6336"/>
    <w:rsid w:val="004C6556"/>
    <w:rsid w:val="004C68E3"/>
    <w:rsid w:val="004C75FA"/>
    <w:rsid w:val="004C761F"/>
    <w:rsid w:val="004C76C3"/>
    <w:rsid w:val="004D0BCB"/>
    <w:rsid w:val="004D0F52"/>
    <w:rsid w:val="004D1051"/>
    <w:rsid w:val="004D1080"/>
    <w:rsid w:val="004D1A6F"/>
    <w:rsid w:val="004D1C88"/>
    <w:rsid w:val="004D2538"/>
    <w:rsid w:val="004D3131"/>
    <w:rsid w:val="004D3166"/>
    <w:rsid w:val="004D394E"/>
    <w:rsid w:val="004D3E48"/>
    <w:rsid w:val="004D4069"/>
    <w:rsid w:val="004D42BE"/>
    <w:rsid w:val="004D46D8"/>
    <w:rsid w:val="004D4A42"/>
    <w:rsid w:val="004D4EBC"/>
    <w:rsid w:val="004D50C1"/>
    <w:rsid w:val="004D6145"/>
    <w:rsid w:val="004D65A0"/>
    <w:rsid w:val="004D7283"/>
    <w:rsid w:val="004D751B"/>
    <w:rsid w:val="004E0300"/>
    <w:rsid w:val="004E0881"/>
    <w:rsid w:val="004E0D0F"/>
    <w:rsid w:val="004E0E9C"/>
    <w:rsid w:val="004E2883"/>
    <w:rsid w:val="004E28BD"/>
    <w:rsid w:val="004E2E3C"/>
    <w:rsid w:val="004E346F"/>
    <w:rsid w:val="004E3DDB"/>
    <w:rsid w:val="004E539A"/>
    <w:rsid w:val="004E5734"/>
    <w:rsid w:val="004E581E"/>
    <w:rsid w:val="004E6002"/>
    <w:rsid w:val="004E7922"/>
    <w:rsid w:val="004F007B"/>
    <w:rsid w:val="004F0AAB"/>
    <w:rsid w:val="004F0ADA"/>
    <w:rsid w:val="004F0DEE"/>
    <w:rsid w:val="004F10F5"/>
    <w:rsid w:val="004F1865"/>
    <w:rsid w:val="004F1B20"/>
    <w:rsid w:val="004F1B6B"/>
    <w:rsid w:val="004F2C37"/>
    <w:rsid w:val="004F3183"/>
    <w:rsid w:val="004F3A36"/>
    <w:rsid w:val="004F3A62"/>
    <w:rsid w:val="004F3D95"/>
    <w:rsid w:val="004F4078"/>
    <w:rsid w:val="004F4C90"/>
    <w:rsid w:val="004F5818"/>
    <w:rsid w:val="004F5F74"/>
    <w:rsid w:val="004F66D8"/>
    <w:rsid w:val="004F6EFB"/>
    <w:rsid w:val="004F73B0"/>
    <w:rsid w:val="004F7915"/>
    <w:rsid w:val="004F7F7A"/>
    <w:rsid w:val="00500CCE"/>
    <w:rsid w:val="00500DB6"/>
    <w:rsid w:val="00501091"/>
    <w:rsid w:val="0050114F"/>
    <w:rsid w:val="00501521"/>
    <w:rsid w:val="005015D1"/>
    <w:rsid w:val="00502A82"/>
    <w:rsid w:val="0050368C"/>
    <w:rsid w:val="00503AB0"/>
    <w:rsid w:val="00504728"/>
    <w:rsid w:val="005048E0"/>
    <w:rsid w:val="00504DFA"/>
    <w:rsid w:val="005055DD"/>
    <w:rsid w:val="00505644"/>
    <w:rsid w:val="00505D37"/>
    <w:rsid w:val="00505FB3"/>
    <w:rsid w:val="00506AE9"/>
    <w:rsid w:val="00507B5B"/>
    <w:rsid w:val="00510702"/>
    <w:rsid w:val="0051076C"/>
    <w:rsid w:val="005108BB"/>
    <w:rsid w:val="00510DBC"/>
    <w:rsid w:val="00510F59"/>
    <w:rsid w:val="005119B6"/>
    <w:rsid w:val="00511E25"/>
    <w:rsid w:val="00511E8D"/>
    <w:rsid w:val="00511FC5"/>
    <w:rsid w:val="00512059"/>
    <w:rsid w:val="00512694"/>
    <w:rsid w:val="005135F5"/>
    <w:rsid w:val="005137AC"/>
    <w:rsid w:val="005145B8"/>
    <w:rsid w:val="00514733"/>
    <w:rsid w:val="00516128"/>
    <w:rsid w:val="00516149"/>
    <w:rsid w:val="0051614A"/>
    <w:rsid w:val="005165A5"/>
    <w:rsid w:val="00516696"/>
    <w:rsid w:val="00516C78"/>
    <w:rsid w:val="00516FFA"/>
    <w:rsid w:val="005174F9"/>
    <w:rsid w:val="00517D7A"/>
    <w:rsid w:val="0052021D"/>
    <w:rsid w:val="00520653"/>
    <w:rsid w:val="00520775"/>
    <w:rsid w:val="0052081D"/>
    <w:rsid w:val="00520B85"/>
    <w:rsid w:val="00520EB9"/>
    <w:rsid w:val="00520F78"/>
    <w:rsid w:val="005216D4"/>
    <w:rsid w:val="0052254E"/>
    <w:rsid w:val="005226A5"/>
    <w:rsid w:val="00522969"/>
    <w:rsid w:val="0052315E"/>
    <w:rsid w:val="0052374F"/>
    <w:rsid w:val="00523E63"/>
    <w:rsid w:val="00524179"/>
    <w:rsid w:val="005241A7"/>
    <w:rsid w:val="005242D1"/>
    <w:rsid w:val="005251BB"/>
    <w:rsid w:val="00525B80"/>
    <w:rsid w:val="00525D94"/>
    <w:rsid w:val="00526567"/>
    <w:rsid w:val="00526BF1"/>
    <w:rsid w:val="00527114"/>
    <w:rsid w:val="00527235"/>
    <w:rsid w:val="00527A32"/>
    <w:rsid w:val="00530454"/>
    <w:rsid w:val="005305E1"/>
    <w:rsid w:val="005306CC"/>
    <w:rsid w:val="00530A65"/>
    <w:rsid w:val="00531223"/>
    <w:rsid w:val="00531275"/>
    <w:rsid w:val="005317E4"/>
    <w:rsid w:val="00532AAC"/>
    <w:rsid w:val="00533BDB"/>
    <w:rsid w:val="00533F76"/>
    <w:rsid w:val="005340D7"/>
    <w:rsid w:val="00534A3B"/>
    <w:rsid w:val="00534ACA"/>
    <w:rsid w:val="00535D36"/>
    <w:rsid w:val="00536133"/>
    <w:rsid w:val="005366B3"/>
    <w:rsid w:val="0053702B"/>
    <w:rsid w:val="0053733D"/>
    <w:rsid w:val="00537CCF"/>
    <w:rsid w:val="00537D46"/>
    <w:rsid w:val="00540883"/>
    <w:rsid w:val="00541784"/>
    <w:rsid w:val="005419AA"/>
    <w:rsid w:val="00541C69"/>
    <w:rsid w:val="005423A1"/>
    <w:rsid w:val="00542CAC"/>
    <w:rsid w:val="005434B7"/>
    <w:rsid w:val="00543BA9"/>
    <w:rsid w:val="005442FE"/>
    <w:rsid w:val="00544F3F"/>
    <w:rsid w:val="0054537F"/>
    <w:rsid w:val="00545BE3"/>
    <w:rsid w:val="00545F33"/>
    <w:rsid w:val="00545F4C"/>
    <w:rsid w:val="00545FFC"/>
    <w:rsid w:val="0054681C"/>
    <w:rsid w:val="00546AE8"/>
    <w:rsid w:val="00546D15"/>
    <w:rsid w:val="00547219"/>
    <w:rsid w:val="005472A2"/>
    <w:rsid w:val="0054735E"/>
    <w:rsid w:val="00547A6F"/>
    <w:rsid w:val="00547A88"/>
    <w:rsid w:val="00547E70"/>
    <w:rsid w:val="0055048A"/>
    <w:rsid w:val="00550772"/>
    <w:rsid w:val="0055089F"/>
    <w:rsid w:val="005510F7"/>
    <w:rsid w:val="00551577"/>
    <w:rsid w:val="00551840"/>
    <w:rsid w:val="00551AA5"/>
    <w:rsid w:val="00551D87"/>
    <w:rsid w:val="005524A1"/>
    <w:rsid w:val="00552B89"/>
    <w:rsid w:val="005535B7"/>
    <w:rsid w:val="00553698"/>
    <w:rsid w:val="00553BA3"/>
    <w:rsid w:val="00553C8B"/>
    <w:rsid w:val="00553E01"/>
    <w:rsid w:val="00554834"/>
    <w:rsid w:val="00554C74"/>
    <w:rsid w:val="0055500C"/>
    <w:rsid w:val="00555055"/>
    <w:rsid w:val="00555988"/>
    <w:rsid w:val="00555B91"/>
    <w:rsid w:val="00555DF3"/>
    <w:rsid w:val="00555EF3"/>
    <w:rsid w:val="00555F0F"/>
    <w:rsid w:val="00556060"/>
    <w:rsid w:val="0055661A"/>
    <w:rsid w:val="005567B9"/>
    <w:rsid w:val="00556AE3"/>
    <w:rsid w:val="00556AF6"/>
    <w:rsid w:val="00556F2C"/>
    <w:rsid w:val="0055753E"/>
    <w:rsid w:val="005575B7"/>
    <w:rsid w:val="005606C6"/>
    <w:rsid w:val="00560D2F"/>
    <w:rsid w:val="00562242"/>
    <w:rsid w:val="00562C85"/>
    <w:rsid w:val="005632E2"/>
    <w:rsid w:val="00563EE2"/>
    <w:rsid w:val="00565A31"/>
    <w:rsid w:val="00565FC0"/>
    <w:rsid w:val="00566152"/>
    <w:rsid w:val="00566C61"/>
    <w:rsid w:val="00567830"/>
    <w:rsid w:val="0056793D"/>
    <w:rsid w:val="00570489"/>
    <w:rsid w:val="005709BB"/>
    <w:rsid w:val="0057126A"/>
    <w:rsid w:val="0057157D"/>
    <w:rsid w:val="00571CAB"/>
    <w:rsid w:val="00571FA6"/>
    <w:rsid w:val="005726A5"/>
    <w:rsid w:val="00572881"/>
    <w:rsid w:val="00572D2D"/>
    <w:rsid w:val="00573C00"/>
    <w:rsid w:val="00573C63"/>
    <w:rsid w:val="00574F8A"/>
    <w:rsid w:val="005753BB"/>
    <w:rsid w:val="00575BBF"/>
    <w:rsid w:val="00575ED1"/>
    <w:rsid w:val="0057637B"/>
    <w:rsid w:val="00577244"/>
    <w:rsid w:val="00577A29"/>
    <w:rsid w:val="0058048F"/>
    <w:rsid w:val="00580695"/>
    <w:rsid w:val="00581587"/>
    <w:rsid w:val="005815DA"/>
    <w:rsid w:val="00581C03"/>
    <w:rsid w:val="00582163"/>
    <w:rsid w:val="005828CC"/>
    <w:rsid w:val="00582AFC"/>
    <w:rsid w:val="00582DF9"/>
    <w:rsid w:val="00583443"/>
    <w:rsid w:val="005837BD"/>
    <w:rsid w:val="00583AE0"/>
    <w:rsid w:val="005841B3"/>
    <w:rsid w:val="00585783"/>
    <w:rsid w:val="00585DDF"/>
    <w:rsid w:val="00585E5D"/>
    <w:rsid w:val="00585FE4"/>
    <w:rsid w:val="00586727"/>
    <w:rsid w:val="00586EB3"/>
    <w:rsid w:val="00586F33"/>
    <w:rsid w:val="00587874"/>
    <w:rsid w:val="00587973"/>
    <w:rsid w:val="00587AC6"/>
    <w:rsid w:val="00590AE3"/>
    <w:rsid w:val="00591771"/>
    <w:rsid w:val="00591D91"/>
    <w:rsid w:val="00591FE2"/>
    <w:rsid w:val="0059258D"/>
    <w:rsid w:val="005929C9"/>
    <w:rsid w:val="0059323B"/>
    <w:rsid w:val="00593287"/>
    <w:rsid w:val="00593378"/>
    <w:rsid w:val="00593560"/>
    <w:rsid w:val="00593842"/>
    <w:rsid w:val="00593FF6"/>
    <w:rsid w:val="005945E3"/>
    <w:rsid w:val="005947A3"/>
    <w:rsid w:val="00594F72"/>
    <w:rsid w:val="00595675"/>
    <w:rsid w:val="00595D07"/>
    <w:rsid w:val="00595ED6"/>
    <w:rsid w:val="00595F75"/>
    <w:rsid w:val="00596F51"/>
    <w:rsid w:val="00597164"/>
    <w:rsid w:val="0059762D"/>
    <w:rsid w:val="00597E5F"/>
    <w:rsid w:val="005A0303"/>
    <w:rsid w:val="005A0667"/>
    <w:rsid w:val="005A0D8F"/>
    <w:rsid w:val="005A13AA"/>
    <w:rsid w:val="005A1454"/>
    <w:rsid w:val="005A194C"/>
    <w:rsid w:val="005A2047"/>
    <w:rsid w:val="005A2288"/>
    <w:rsid w:val="005A260B"/>
    <w:rsid w:val="005A2651"/>
    <w:rsid w:val="005A2935"/>
    <w:rsid w:val="005A2936"/>
    <w:rsid w:val="005A3294"/>
    <w:rsid w:val="005A3452"/>
    <w:rsid w:val="005A35A0"/>
    <w:rsid w:val="005A398C"/>
    <w:rsid w:val="005A3DF6"/>
    <w:rsid w:val="005A4CAF"/>
    <w:rsid w:val="005A4CCB"/>
    <w:rsid w:val="005A579D"/>
    <w:rsid w:val="005A58C2"/>
    <w:rsid w:val="005A665E"/>
    <w:rsid w:val="005A69DA"/>
    <w:rsid w:val="005A793F"/>
    <w:rsid w:val="005B11C3"/>
    <w:rsid w:val="005B123F"/>
    <w:rsid w:val="005B145C"/>
    <w:rsid w:val="005B2733"/>
    <w:rsid w:val="005B2878"/>
    <w:rsid w:val="005B28B6"/>
    <w:rsid w:val="005B3926"/>
    <w:rsid w:val="005B3A1A"/>
    <w:rsid w:val="005B3D5B"/>
    <w:rsid w:val="005B4036"/>
    <w:rsid w:val="005B43ED"/>
    <w:rsid w:val="005B4655"/>
    <w:rsid w:val="005B481C"/>
    <w:rsid w:val="005B4FB2"/>
    <w:rsid w:val="005B5197"/>
    <w:rsid w:val="005B52E3"/>
    <w:rsid w:val="005B55E7"/>
    <w:rsid w:val="005B5602"/>
    <w:rsid w:val="005B570E"/>
    <w:rsid w:val="005B571A"/>
    <w:rsid w:val="005B616A"/>
    <w:rsid w:val="005B6718"/>
    <w:rsid w:val="005B6B44"/>
    <w:rsid w:val="005B6D07"/>
    <w:rsid w:val="005B6FCD"/>
    <w:rsid w:val="005C0FA1"/>
    <w:rsid w:val="005C1729"/>
    <w:rsid w:val="005C23E9"/>
    <w:rsid w:val="005C2715"/>
    <w:rsid w:val="005C2A51"/>
    <w:rsid w:val="005C2FCA"/>
    <w:rsid w:val="005C34F0"/>
    <w:rsid w:val="005C3F0A"/>
    <w:rsid w:val="005C42CA"/>
    <w:rsid w:val="005C4498"/>
    <w:rsid w:val="005C47D2"/>
    <w:rsid w:val="005C48FA"/>
    <w:rsid w:val="005C557F"/>
    <w:rsid w:val="005C5A16"/>
    <w:rsid w:val="005C5EF5"/>
    <w:rsid w:val="005C661A"/>
    <w:rsid w:val="005C683E"/>
    <w:rsid w:val="005C6B59"/>
    <w:rsid w:val="005C7BF0"/>
    <w:rsid w:val="005D0153"/>
    <w:rsid w:val="005D0219"/>
    <w:rsid w:val="005D02AA"/>
    <w:rsid w:val="005D03A6"/>
    <w:rsid w:val="005D04CC"/>
    <w:rsid w:val="005D0508"/>
    <w:rsid w:val="005D09B6"/>
    <w:rsid w:val="005D0DF5"/>
    <w:rsid w:val="005D1811"/>
    <w:rsid w:val="005D1DDF"/>
    <w:rsid w:val="005D23CA"/>
    <w:rsid w:val="005D2CD5"/>
    <w:rsid w:val="005D33FA"/>
    <w:rsid w:val="005D3EF0"/>
    <w:rsid w:val="005D4AFF"/>
    <w:rsid w:val="005D4B44"/>
    <w:rsid w:val="005D4B75"/>
    <w:rsid w:val="005D4E2E"/>
    <w:rsid w:val="005D50C2"/>
    <w:rsid w:val="005D69EC"/>
    <w:rsid w:val="005D6B64"/>
    <w:rsid w:val="005D717A"/>
    <w:rsid w:val="005E0084"/>
    <w:rsid w:val="005E0245"/>
    <w:rsid w:val="005E07FE"/>
    <w:rsid w:val="005E0AB4"/>
    <w:rsid w:val="005E0ED5"/>
    <w:rsid w:val="005E1474"/>
    <w:rsid w:val="005E1858"/>
    <w:rsid w:val="005E1A3D"/>
    <w:rsid w:val="005E1E32"/>
    <w:rsid w:val="005E208F"/>
    <w:rsid w:val="005E39D2"/>
    <w:rsid w:val="005E3D66"/>
    <w:rsid w:val="005E43C8"/>
    <w:rsid w:val="005E47F1"/>
    <w:rsid w:val="005E4BDC"/>
    <w:rsid w:val="005E596C"/>
    <w:rsid w:val="005E63AF"/>
    <w:rsid w:val="005E6621"/>
    <w:rsid w:val="005E7366"/>
    <w:rsid w:val="005E7589"/>
    <w:rsid w:val="005E782C"/>
    <w:rsid w:val="005E793A"/>
    <w:rsid w:val="005E7CC2"/>
    <w:rsid w:val="005E7E25"/>
    <w:rsid w:val="005F192B"/>
    <w:rsid w:val="005F1F7D"/>
    <w:rsid w:val="005F2C2E"/>
    <w:rsid w:val="005F2FB5"/>
    <w:rsid w:val="005F411C"/>
    <w:rsid w:val="005F4AD3"/>
    <w:rsid w:val="005F4D14"/>
    <w:rsid w:val="005F592F"/>
    <w:rsid w:val="005F5AE6"/>
    <w:rsid w:val="005F5D08"/>
    <w:rsid w:val="005F63D6"/>
    <w:rsid w:val="005F681E"/>
    <w:rsid w:val="005F6A5A"/>
    <w:rsid w:val="005F6FAC"/>
    <w:rsid w:val="005F71DB"/>
    <w:rsid w:val="005F7C53"/>
    <w:rsid w:val="005F7CFE"/>
    <w:rsid w:val="006001F4"/>
    <w:rsid w:val="006003AD"/>
    <w:rsid w:val="00600434"/>
    <w:rsid w:val="00600D30"/>
    <w:rsid w:val="00600E01"/>
    <w:rsid w:val="006021F9"/>
    <w:rsid w:val="006027C6"/>
    <w:rsid w:val="00602920"/>
    <w:rsid w:val="0060296F"/>
    <w:rsid w:val="00602BEF"/>
    <w:rsid w:val="00602FA8"/>
    <w:rsid w:val="00603349"/>
    <w:rsid w:val="006033BB"/>
    <w:rsid w:val="0060385C"/>
    <w:rsid w:val="00604505"/>
    <w:rsid w:val="00604C14"/>
    <w:rsid w:val="00604E87"/>
    <w:rsid w:val="00605088"/>
    <w:rsid w:val="006052F0"/>
    <w:rsid w:val="00605647"/>
    <w:rsid w:val="00605808"/>
    <w:rsid w:val="00605FCB"/>
    <w:rsid w:val="00606360"/>
    <w:rsid w:val="00606CC3"/>
    <w:rsid w:val="00607365"/>
    <w:rsid w:val="0060784A"/>
    <w:rsid w:val="00607CC8"/>
    <w:rsid w:val="006112EC"/>
    <w:rsid w:val="006113D0"/>
    <w:rsid w:val="006114D7"/>
    <w:rsid w:val="00611744"/>
    <w:rsid w:val="00611AE1"/>
    <w:rsid w:val="006124C6"/>
    <w:rsid w:val="00612D9D"/>
    <w:rsid w:val="00612DD3"/>
    <w:rsid w:val="006130E3"/>
    <w:rsid w:val="006132BB"/>
    <w:rsid w:val="0061390B"/>
    <w:rsid w:val="00613B26"/>
    <w:rsid w:val="00613D44"/>
    <w:rsid w:val="00614056"/>
    <w:rsid w:val="006140E3"/>
    <w:rsid w:val="00614358"/>
    <w:rsid w:val="006148E0"/>
    <w:rsid w:val="00614BAE"/>
    <w:rsid w:val="00614BF6"/>
    <w:rsid w:val="00615608"/>
    <w:rsid w:val="00615F10"/>
    <w:rsid w:val="0061624C"/>
    <w:rsid w:val="006167EC"/>
    <w:rsid w:val="0061695D"/>
    <w:rsid w:val="0061723D"/>
    <w:rsid w:val="0061746E"/>
    <w:rsid w:val="00620238"/>
    <w:rsid w:val="006213ED"/>
    <w:rsid w:val="006216ED"/>
    <w:rsid w:val="00621A21"/>
    <w:rsid w:val="00621CCB"/>
    <w:rsid w:val="00623794"/>
    <w:rsid w:val="00623DDE"/>
    <w:rsid w:val="00624062"/>
    <w:rsid w:val="0062488B"/>
    <w:rsid w:val="00625013"/>
    <w:rsid w:val="006250F8"/>
    <w:rsid w:val="006252AD"/>
    <w:rsid w:val="00625C05"/>
    <w:rsid w:val="00625C35"/>
    <w:rsid w:val="00626980"/>
    <w:rsid w:val="00630810"/>
    <w:rsid w:val="006309B7"/>
    <w:rsid w:val="00630E43"/>
    <w:rsid w:val="006314B7"/>
    <w:rsid w:val="00631BD4"/>
    <w:rsid w:val="00631F5F"/>
    <w:rsid w:val="006323FC"/>
    <w:rsid w:val="006324AC"/>
    <w:rsid w:val="0063292D"/>
    <w:rsid w:val="006329D3"/>
    <w:rsid w:val="00632A76"/>
    <w:rsid w:val="006339FB"/>
    <w:rsid w:val="00633EA1"/>
    <w:rsid w:val="00634DA0"/>
    <w:rsid w:val="00634DDE"/>
    <w:rsid w:val="00634ED0"/>
    <w:rsid w:val="00635507"/>
    <w:rsid w:val="00635C0E"/>
    <w:rsid w:val="00635DD2"/>
    <w:rsid w:val="006366D7"/>
    <w:rsid w:val="006367F0"/>
    <w:rsid w:val="006408EF"/>
    <w:rsid w:val="00640D6E"/>
    <w:rsid w:val="00640ECA"/>
    <w:rsid w:val="006414EC"/>
    <w:rsid w:val="0064156B"/>
    <w:rsid w:val="00641FA4"/>
    <w:rsid w:val="00642283"/>
    <w:rsid w:val="00643568"/>
    <w:rsid w:val="006436FA"/>
    <w:rsid w:val="00643767"/>
    <w:rsid w:val="00643A89"/>
    <w:rsid w:val="00643D9D"/>
    <w:rsid w:val="00643F83"/>
    <w:rsid w:val="0064430F"/>
    <w:rsid w:val="006443A1"/>
    <w:rsid w:val="00644849"/>
    <w:rsid w:val="00644D13"/>
    <w:rsid w:val="00644E51"/>
    <w:rsid w:val="00644E6A"/>
    <w:rsid w:val="0064544E"/>
    <w:rsid w:val="0064566C"/>
    <w:rsid w:val="0064606C"/>
    <w:rsid w:val="00646552"/>
    <w:rsid w:val="00646882"/>
    <w:rsid w:val="0064749B"/>
    <w:rsid w:val="006476C5"/>
    <w:rsid w:val="00647731"/>
    <w:rsid w:val="006502D3"/>
    <w:rsid w:val="0065047C"/>
    <w:rsid w:val="0065049C"/>
    <w:rsid w:val="00651318"/>
    <w:rsid w:val="0065186E"/>
    <w:rsid w:val="00651DD5"/>
    <w:rsid w:val="00652971"/>
    <w:rsid w:val="00652CE6"/>
    <w:rsid w:val="00652D24"/>
    <w:rsid w:val="00653822"/>
    <w:rsid w:val="00653A0B"/>
    <w:rsid w:val="00653A23"/>
    <w:rsid w:val="0065475F"/>
    <w:rsid w:val="006548CF"/>
    <w:rsid w:val="006556A7"/>
    <w:rsid w:val="00655780"/>
    <w:rsid w:val="00655AB2"/>
    <w:rsid w:val="00655E91"/>
    <w:rsid w:val="00655F82"/>
    <w:rsid w:val="0065787D"/>
    <w:rsid w:val="00657945"/>
    <w:rsid w:val="0066089F"/>
    <w:rsid w:val="00661D1F"/>
    <w:rsid w:val="00662247"/>
    <w:rsid w:val="006626C2"/>
    <w:rsid w:val="00662D73"/>
    <w:rsid w:val="00662F3D"/>
    <w:rsid w:val="00662F63"/>
    <w:rsid w:val="00663885"/>
    <w:rsid w:val="0066398F"/>
    <w:rsid w:val="00663A68"/>
    <w:rsid w:val="00663C1A"/>
    <w:rsid w:val="006640D4"/>
    <w:rsid w:val="006643D6"/>
    <w:rsid w:val="006646EF"/>
    <w:rsid w:val="00664848"/>
    <w:rsid w:val="00664C27"/>
    <w:rsid w:val="0066500F"/>
    <w:rsid w:val="006652B3"/>
    <w:rsid w:val="00665643"/>
    <w:rsid w:val="0066569E"/>
    <w:rsid w:val="00666D7E"/>
    <w:rsid w:val="0066707D"/>
    <w:rsid w:val="00667429"/>
    <w:rsid w:val="00667A89"/>
    <w:rsid w:val="00667E63"/>
    <w:rsid w:val="006700DD"/>
    <w:rsid w:val="0067161C"/>
    <w:rsid w:val="00671A21"/>
    <w:rsid w:val="006726DD"/>
    <w:rsid w:val="00672B38"/>
    <w:rsid w:val="00673129"/>
    <w:rsid w:val="00673636"/>
    <w:rsid w:val="0067369E"/>
    <w:rsid w:val="006736DE"/>
    <w:rsid w:val="00673CC1"/>
    <w:rsid w:val="00673F30"/>
    <w:rsid w:val="0067401A"/>
    <w:rsid w:val="006740FC"/>
    <w:rsid w:val="00674591"/>
    <w:rsid w:val="0067464F"/>
    <w:rsid w:val="006749D7"/>
    <w:rsid w:val="00674FDD"/>
    <w:rsid w:val="0067535C"/>
    <w:rsid w:val="00675AD3"/>
    <w:rsid w:val="00675AF9"/>
    <w:rsid w:val="00675FF3"/>
    <w:rsid w:val="00676090"/>
    <w:rsid w:val="0067611F"/>
    <w:rsid w:val="006767D5"/>
    <w:rsid w:val="00676F88"/>
    <w:rsid w:val="006773F8"/>
    <w:rsid w:val="00677D69"/>
    <w:rsid w:val="00680994"/>
    <w:rsid w:val="0068150C"/>
    <w:rsid w:val="006822B4"/>
    <w:rsid w:val="006822DE"/>
    <w:rsid w:val="00682B94"/>
    <w:rsid w:val="00682E44"/>
    <w:rsid w:val="00682F14"/>
    <w:rsid w:val="006831B9"/>
    <w:rsid w:val="00683432"/>
    <w:rsid w:val="006836D2"/>
    <w:rsid w:val="006838A7"/>
    <w:rsid w:val="00683F0D"/>
    <w:rsid w:val="0068536A"/>
    <w:rsid w:val="006853E1"/>
    <w:rsid w:val="00685C50"/>
    <w:rsid w:val="0068629F"/>
    <w:rsid w:val="00686797"/>
    <w:rsid w:val="00686E8E"/>
    <w:rsid w:val="00686FB0"/>
    <w:rsid w:val="00687276"/>
    <w:rsid w:val="006872AE"/>
    <w:rsid w:val="00687BEC"/>
    <w:rsid w:val="00687C77"/>
    <w:rsid w:val="00687F99"/>
    <w:rsid w:val="0069029C"/>
    <w:rsid w:val="00690425"/>
    <w:rsid w:val="0069086D"/>
    <w:rsid w:val="00690DCE"/>
    <w:rsid w:val="00690E72"/>
    <w:rsid w:val="0069126F"/>
    <w:rsid w:val="00691405"/>
    <w:rsid w:val="00692482"/>
    <w:rsid w:val="006929AA"/>
    <w:rsid w:val="00692B2E"/>
    <w:rsid w:val="00692B4D"/>
    <w:rsid w:val="0069343A"/>
    <w:rsid w:val="00693DE8"/>
    <w:rsid w:val="00694094"/>
    <w:rsid w:val="006946C2"/>
    <w:rsid w:val="0069545F"/>
    <w:rsid w:val="006958AA"/>
    <w:rsid w:val="00695C5B"/>
    <w:rsid w:val="00695C6B"/>
    <w:rsid w:val="0069614C"/>
    <w:rsid w:val="00697744"/>
    <w:rsid w:val="006A0022"/>
    <w:rsid w:val="006A017B"/>
    <w:rsid w:val="006A0875"/>
    <w:rsid w:val="006A13E2"/>
    <w:rsid w:val="006A184A"/>
    <w:rsid w:val="006A19AD"/>
    <w:rsid w:val="006A1F37"/>
    <w:rsid w:val="006A27C4"/>
    <w:rsid w:val="006A2C17"/>
    <w:rsid w:val="006A32AD"/>
    <w:rsid w:val="006A3A58"/>
    <w:rsid w:val="006A40AA"/>
    <w:rsid w:val="006A4890"/>
    <w:rsid w:val="006A4B28"/>
    <w:rsid w:val="006A5579"/>
    <w:rsid w:val="006A5D6B"/>
    <w:rsid w:val="006A78E7"/>
    <w:rsid w:val="006A7C2A"/>
    <w:rsid w:val="006B003B"/>
    <w:rsid w:val="006B065B"/>
    <w:rsid w:val="006B081D"/>
    <w:rsid w:val="006B13C3"/>
    <w:rsid w:val="006B15A6"/>
    <w:rsid w:val="006B181B"/>
    <w:rsid w:val="006B2862"/>
    <w:rsid w:val="006B2CE4"/>
    <w:rsid w:val="006B2F0A"/>
    <w:rsid w:val="006B33D2"/>
    <w:rsid w:val="006B41CC"/>
    <w:rsid w:val="006B4625"/>
    <w:rsid w:val="006B4695"/>
    <w:rsid w:val="006B5D2E"/>
    <w:rsid w:val="006B62F5"/>
    <w:rsid w:val="006B64E9"/>
    <w:rsid w:val="006B7071"/>
    <w:rsid w:val="006B7B29"/>
    <w:rsid w:val="006B7CD7"/>
    <w:rsid w:val="006C0061"/>
    <w:rsid w:val="006C0240"/>
    <w:rsid w:val="006C0707"/>
    <w:rsid w:val="006C10EC"/>
    <w:rsid w:val="006C1120"/>
    <w:rsid w:val="006C1DBB"/>
    <w:rsid w:val="006C2181"/>
    <w:rsid w:val="006C2B4F"/>
    <w:rsid w:val="006C34CE"/>
    <w:rsid w:val="006C3C70"/>
    <w:rsid w:val="006C40E0"/>
    <w:rsid w:val="006C454F"/>
    <w:rsid w:val="006C4CF6"/>
    <w:rsid w:val="006C520F"/>
    <w:rsid w:val="006C5273"/>
    <w:rsid w:val="006C571B"/>
    <w:rsid w:val="006C59C5"/>
    <w:rsid w:val="006C5AE6"/>
    <w:rsid w:val="006C5D15"/>
    <w:rsid w:val="006C64C1"/>
    <w:rsid w:val="006C6FD7"/>
    <w:rsid w:val="006D0135"/>
    <w:rsid w:val="006D0654"/>
    <w:rsid w:val="006D0B77"/>
    <w:rsid w:val="006D2269"/>
    <w:rsid w:val="006D23EB"/>
    <w:rsid w:val="006D2CED"/>
    <w:rsid w:val="006D2E68"/>
    <w:rsid w:val="006D300C"/>
    <w:rsid w:val="006D37AD"/>
    <w:rsid w:val="006D3C78"/>
    <w:rsid w:val="006D3DF1"/>
    <w:rsid w:val="006D3F43"/>
    <w:rsid w:val="006D4249"/>
    <w:rsid w:val="006D444E"/>
    <w:rsid w:val="006D4E9B"/>
    <w:rsid w:val="006D4EC7"/>
    <w:rsid w:val="006D51A4"/>
    <w:rsid w:val="006D590D"/>
    <w:rsid w:val="006D634E"/>
    <w:rsid w:val="006D652F"/>
    <w:rsid w:val="006D6635"/>
    <w:rsid w:val="006D6C1C"/>
    <w:rsid w:val="006D6C86"/>
    <w:rsid w:val="006D6D0C"/>
    <w:rsid w:val="006E079D"/>
    <w:rsid w:val="006E18A0"/>
    <w:rsid w:val="006E1AAF"/>
    <w:rsid w:val="006E1FB4"/>
    <w:rsid w:val="006E2031"/>
    <w:rsid w:val="006E2A96"/>
    <w:rsid w:val="006E311B"/>
    <w:rsid w:val="006E389F"/>
    <w:rsid w:val="006E45D2"/>
    <w:rsid w:val="006E46F0"/>
    <w:rsid w:val="006E4E29"/>
    <w:rsid w:val="006E510A"/>
    <w:rsid w:val="006E527F"/>
    <w:rsid w:val="006E6346"/>
    <w:rsid w:val="006E6A36"/>
    <w:rsid w:val="006E794F"/>
    <w:rsid w:val="006E7DEE"/>
    <w:rsid w:val="006E7F1B"/>
    <w:rsid w:val="006F02D0"/>
    <w:rsid w:val="006F0737"/>
    <w:rsid w:val="006F0B14"/>
    <w:rsid w:val="006F0C9A"/>
    <w:rsid w:val="006F0E43"/>
    <w:rsid w:val="006F105A"/>
    <w:rsid w:val="006F10C9"/>
    <w:rsid w:val="006F1113"/>
    <w:rsid w:val="006F131E"/>
    <w:rsid w:val="006F13D4"/>
    <w:rsid w:val="006F158B"/>
    <w:rsid w:val="006F19C5"/>
    <w:rsid w:val="006F1A81"/>
    <w:rsid w:val="006F30AD"/>
    <w:rsid w:val="006F330E"/>
    <w:rsid w:val="006F3C9C"/>
    <w:rsid w:val="006F491D"/>
    <w:rsid w:val="006F499E"/>
    <w:rsid w:val="006F51F1"/>
    <w:rsid w:val="006F52C8"/>
    <w:rsid w:val="006F5337"/>
    <w:rsid w:val="006F60B5"/>
    <w:rsid w:val="006F6259"/>
    <w:rsid w:val="006F6416"/>
    <w:rsid w:val="006F74EC"/>
    <w:rsid w:val="006F7AD4"/>
    <w:rsid w:val="006F7B23"/>
    <w:rsid w:val="006F7EBC"/>
    <w:rsid w:val="00700483"/>
    <w:rsid w:val="0070048D"/>
    <w:rsid w:val="007011FD"/>
    <w:rsid w:val="00701316"/>
    <w:rsid w:val="007018D7"/>
    <w:rsid w:val="00702A1A"/>
    <w:rsid w:val="007030E2"/>
    <w:rsid w:val="00703230"/>
    <w:rsid w:val="007035CE"/>
    <w:rsid w:val="007035DE"/>
    <w:rsid w:val="00704383"/>
    <w:rsid w:val="007047D7"/>
    <w:rsid w:val="00704E0D"/>
    <w:rsid w:val="007057D4"/>
    <w:rsid w:val="00705BAE"/>
    <w:rsid w:val="00705EF6"/>
    <w:rsid w:val="007061AC"/>
    <w:rsid w:val="00706332"/>
    <w:rsid w:val="007063F9"/>
    <w:rsid w:val="007065CF"/>
    <w:rsid w:val="00706F69"/>
    <w:rsid w:val="0070708B"/>
    <w:rsid w:val="00707109"/>
    <w:rsid w:val="00707188"/>
    <w:rsid w:val="00707CC6"/>
    <w:rsid w:val="00707F5F"/>
    <w:rsid w:val="00710428"/>
    <w:rsid w:val="00711A2F"/>
    <w:rsid w:val="00711BCA"/>
    <w:rsid w:val="00711C56"/>
    <w:rsid w:val="0071208B"/>
    <w:rsid w:val="007120D7"/>
    <w:rsid w:val="007124E5"/>
    <w:rsid w:val="00712590"/>
    <w:rsid w:val="0071303E"/>
    <w:rsid w:val="007135C5"/>
    <w:rsid w:val="00713F30"/>
    <w:rsid w:val="00714726"/>
    <w:rsid w:val="00714759"/>
    <w:rsid w:val="0071488C"/>
    <w:rsid w:val="00714F2D"/>
    <w:rsid w:val="00715373"/>
    <w:rsid w:val="0071576E"/>
    <w:rsid w:val="00717CEE"/>
    <w:rsid w:val="00720336"/>
    <w:rsid w:val="007204D1"/>
    <w:rsid w:val="00720CD1"/>
    <w:rsid w:val="00720EB5"/>
    <w:rsid w:val="007218AB"/>
    <w:rsid w:val="00722590"/>
    <w:rsid w:val="00722AC4"/>
    <w:rsid w:val="0072394F"/>
    <w:rsid w:val="00723A45"/>
    <w:rsid w:val="00724199"/>
    <w:rsid w:val="007245C0"/>
    <w:rsid w:val="00725360"/>
    <w:rsid w:val="00725AD8"/>
    <w:rsid w:val="00725E82"/>
    <w:rsid w:val="0072694E"/>
    <w:rsid w:val="00726C4D"/>
    <w:rsid w:val="00726E60"/>
    <w:rsid w:val="00727252"/>
    <w:rsid w:val="0072756F"/>
    <w:rsid w:val="007277B2"/>
    <w:rsid w:val="007278ED"/>
    <w:rsid w:val="00727E08"/>
    <w:rsid w:val="00727E86"/>
    <w:rsid w:val="0073113D"/>
    <w:rsid w:val="007311DD"/>
    <w:rsid w:val="00731244"/>
    <w:rsid w:val="007314E0"/>
    <w:rsid w:val="00731972"/>
    <w:rsid w:val="00731E2D"/>
    <w:rsid w:val="007325E6"/>
    <w:rsid w:val="007328EA"/>
    <w:rsid w:val="007336E1"/>
    <w:rsid w:val="00734147"/>
    <w:rsid w:val="0073484C"/>
    <w:rsid w:val="00734C8A"/>
    <w:rsid w:val="007358D0"/>
    <w:rsid w:val="00740654"/>
    <w:rsid w:val="007407DC"/>
    <w:rsid w:val="00740F8A"/>
    <w:rsid w:val="007410E2"/>
    <w:rsid w:val="00741455"/>
    <w:rsid w:val="00741AC3"/>
    <w:rsid w:val="00741B9B"/>
    <w:rsid w:val="00742385"/>
    <w:rsid w:val="0074271F"/>
    <w:rsid w:val="00742996"/>
    <w:rsid w:val="00742C1C"/>
    <w:rsid w:val="00743394"/>
    <w:rsid w:val="00743CF8"/>
    <w:rsid w:val="00743E87"/>
    <w:rsid w:val="00743F10"/>
    <w:rsid w:val="00743FAE"/>
    <w:rsid w:val="00744106"/>
    <w:rsid w:val="00744153"/>
    <w:rsid w:val="00744A90"/>
    <w:rsid w:val="007456D1"/>
    <w:rsid w:val="00745E88"/>
    <w:rsid w:val="0074611F"/>
    <w:rsid w:val="0074623A"/>
    <w:rsid w:val="00746C7A"/>
    <w:rsid w:val="00746D04"/>
    <w:rsid w:val="00746ED0"/>
    <w:rsid w:val="007473AE"/>
    <w:rsid w:val="00747CC2"/>
    <w:rsid w:val="00750694"/>
    <w:rsid w:val="0075073D"/>
    <w:rsid w:val="00750744"/>
    <w:rsid w:val="00750A88"/>
    <w:rsid w:val="00752502"/>
    <w:rsid w:val="007527C7"/>
    <w:rsid w:val="00752DC0"/>
    <w:rsid w:val="007530B4"/>
    <w:rsid w:val="0075362F"/>
    <w:rsid w:val="007545B8"/>
    <w:rsid w:val="007546DA"/>
    <w:rsid w:val="007548E5"/>
    <w:rsid w:val="00755233"/>
    <w:rsid w:val="00755573"/>
    <w:rsid w:val="007556C2"/>
    <w:rsid w:val="007556F9"/>
    <w:rsid w:val="00755B26"/>
    <w:rsid w:val="00755C1D"/>
    <w:rsid w:val="00755C97"/>
    <w:rsid w:val="00755F1E"/>
    <w:rsid w:val="007564C4"/>
    <w:rsid w:val="00756BC7"/>
    <w:rsid w:val="00756DF1"/>
    <w:rsid w:val="0075714B"/>
    <w:rsid w:val="00757182"/>
    <w:rsid w:val="00757212"/>
    <w:rsid w:val="00757A95"/>
    <w:rsid w:val="00757B61"/>
    <w:rsid w:val="00757DAC"/>
    <w:rsid w:val="00757FC0"/>
    <w:rsid w:val="00760663"/>
    <w:rsid w:val="00760B9F"/>
    <w:rsid w:val="0076169E"/>
    <w:rsid w:val="007618C0"/>
    <w:rsid w:val="00761B1F"/>
    <w:rsid w:val="00762569"/>
    <w:rsid w:val="00762663"/>
    <w:rsid w:val="0076270E"/>
    <w:rsid w:val="00762A09"/>
    <w:rsid w:val="00762D32"/>
    <w:rsid w:val="00762E87"/>
    <w:rsid w:val="0076360D"/>
    <w:rsid w:val="0076386E"/>
    <w:rsid w:val="007644D7"/>
    <w:rsid w:val="00765DC3"/>
    <w:rsid w:val="00766364"/>
    <w:rsid w:val="007666ED"/>
    <w:rsid w:val="0076683A"/>
    <w:rsid w:val="007668B4"/>
    <w:rsid w:val="0076709A"/>
    <w:rsid w:val="007676C9"/>
    <w:rsid w:val="007678F9"/>
    <w:rsid w:val="00767AF8"/>
    <w:rsid w:val="00767F92"/>
    <w:rsid w:val="00770164"/>
    <w:rsid w:val="0077064D"/>
    <w:rsid w:val="00770C2A"/>
    <w:rsid w:val="0077112A"/>
    <w:rsid w:val="007712F8"/>
    <w:rsid w:val="0077137C"/>
    <w:rsid w:val="0077187A"/>
    <w:rsid w:val="00771F93"/>
    <w:rsid w:val="007723B5"/>
    <w:rsid w:val="007723F3"/>
    <w:rsid w:val="0077278A"/>
    <w:rsid w:val="00772B8B"/>
    <w:rsid w:val="007730B7"/>
    <w:rsid w:val="00773227"/>
    <w:rsid w:val="00773CB0"/>
    <w:rsid w:val="007744B4"/>
    <w:rsid w:val="00774A8E"/>
    <w:rsid w:val="00774ED0"/>
    <w:rsid w:val="00774F24"/>
    <w:rsid w:val="00775150"/>
    <w:rsid w:val="007751B7"/>
    <w:rsid w:val="007751DC"/>
    <w:rsid w:val="0077572D"/>
    <w:rsid w:val="007757E9"/>
    <w:rsid w:val="0077688B"/>
    <w:rsid w:val="00776ECB"/>
    <w:rsid w:val="0077703E"/>
    <w:rsid w:val="007772D7"/>
    <w:rsid w:val="00777BF2"/>
    <w:rsid w:val="00777E24"/>
    <w:rsid w:val="0078000C"/>
    <w:rsid w:val="0078013A"/>
    <w:rsid w:val="0078047E"/>
    <w:rsid w:val="0078063B"/>
    <w:rsid w:val="00781190"/>
    <w:rsid w:val="007813FA"/>
    <w:rsid w:val="00781571"/>
    <w:rsid w:val="00783229"/>
    <w:rsid w:val="007832ED"/>
    <w:rsid w:val="00783358"/>
    <w:rsid w:val="00783935"/>
    <w:rsid w:val="00783F78"/>
    <w:rsid w:val="007846B1"/>
    <w:rsid w:val="00784A46"/>
    <w:rsid w:val="00784ECD"/>
    <w:rsid w:val="0078724D"/>
    <w:rsid w:val="00787BEE"/>
    <w:rsid w:val="00787C9D"/>
    <w:rsid w:val="00790730"/>
    <w:rsid w:val="00790BE9"/>
    <w:rsid w:val="00791161"/>
    <w:rsid w:val="00791E2F"/>
    <w:rsid w:val="00792190"/>
    <w:rsid w:val="00792349"/>
    <w:rsid w:val="00792372"/>
    <w:rsid w:val="00793177"/>
    <w:rsid w:val="007931FA"/>
    <w:rsid w:val="00793A37"/>
    <w:rsid w:val="00793DFC"/>
    <w:rsid w:val="00794325"/>
    <w:rsid w:val="00794AB7"/>
    <w:rsid w:val="00794BA7"/>
    <w:rsid w:val="0079537D"/>
    <w:rsid w:val="00795977"/>
    <w:rsid w:val="00795A0A"/>
    <w:rsid w:val="00795C10"/>
    <w:rsid w:val="00795C36"/>
    <w:rsid w:val="00796F34"/>
    <w:rsid w:val="007974E3"/>
    <w:rsid w:val="00797727"/>
    <w:rsid w:val="007978EE"/>
    <w:rsid w:val="007979E2"/>
    <w:rsid w:val="00797B93"/>
    <w:rsid w:val="007A065D"/>
    <w:rsid w:val="007A0B83"/>
    <w:rsid w:val="007A0D8A"/>
    <w:rsid w:val="007A172E"/>
    <w:rsid w:val="007A1A64"/>
    <w:rsid w:val="007A1E20"/>
    <w:rsid w:val="007A2288"/>
    <w:rsid w:val="007A25B9"/>
    <w:rsid w:val="007A3A6C"/>
    <w:rsid w:val="007A3D91"/>
    <w:rsid w:val="007A4354"/>
    <w:rsid w:val="007A45EF"/>
    <w:rsid w:val="007A46CD"/>
    <w:rsid w:val="007A4702"/>
    <w:rsid w:val="007A4710"/>
    <w:rsid w:val="007A49F3"/>
    <w:rsid w:val="007A4A00"/>
    <w:rsid w:val="007A5410"/>
    <w:rsid w:val="007A5F2D"/>
    <w:rsid w:val="007A5FBB"/>
    <w:rsid w:val="007A6014"/>
    <w:rsid w:val="007A613B"/>
    <w:rsid w:val="007A6756"/>
    <w:rsid w:val="007A721A"/>
    <w:rsid w:val="007A7829"/>
    <w:rsid w:val="007A7951"/>
    <w:rsid w:val="007AB8DF"/>
    <w:rsid w:val="007B019B"/>
    <w:rsid w:val="007B0367"/>
    <w:rsid w:val="007B0FB9"/>
    <w:rsid w:val="007B1595"/>
    <w:rsid w:val="007B1A9A"/>
    <w:rsid w:val="007B1F60"/>
    <w:rsid w:val="007B2BD4"/>
    <w:rsid w:val="007B2C78"/>
    <w:rsid w:val="007B2DD4"/>
    <w:rsid w:val="007B3A0C"/>
    <w:rsid w:val="007B4338"/>
    <w:rsid w:val="007B467F"/>
    <w:rsid w:val="007B4683"/>
    <w:rsid w:val="007B4D89"/>
    <w:rsid w:val="007B5B67"/>
    <w:rsid w:val="007B5CFB"/>
    <w:rsid w:val="007B624A"/>
    <w:rsid w:val="007B6FA7"/>
    <w:rsid w:val="007B792F"/>
    <w:rsid w:val="007B7C48"/>
    <w:rsid w:val="007B7CE7"/>
    <w:rsid w:val="007C025C"/>
    <w:rsid w:val="007C1583"/>
    <w:rsid w:val="007C1A0F"/>
    <w:rsid w:val="007C1A7F"/>
    <w:rsid w:val="007C2186"/>
    <w:rsid w:val="007C33DF"/>
    <w:rsid w:val="007C36EC"/>
    <w:rsid w:val="007C376B"/>
    <w:rsid w:val="007C3844"/>
    <w:rsid w:val="007C452D"/>
    <w:rsid w:val="007C47CE"/>
    <w:rsid w:val="007C49F2"/>
    <w:rsid w:val="007C4D01"/>
    <w:rsid w:val="007C5DD4"/>
    <w:rsid w:val="007C6B16"/>
    <w:rsid w:val="007C6E9E"/>
    <w:rsid w:val="007C6F30"/>
    <w:rsid w:val="007C7621"/>
    <w:rsid w:val="007C7A07"/>
    <w:rsid w:val="007C7D37"/>
    <w:rsid w:val="007D0959"/>
    <w:rsid w:val="007D2495"/>
    <w:rsid w:val="007D29DB"/>
    <w:rsid w:val="007D2C3D"/>
    <w:rsid w:val="007D3304"/>
    <w:rsid w:val="007D3789"/>
    <w:rsid w:val="007D3874"/>
    <w:rsid w:val="007D3A9F"/>
    <w:rsid w:val="007D4493"/>
    <w:rsid w:val="007D47BB"/>
    <w:rsid w:val="007D496E"/>
    <w:rsid w:val="007D55BF"/>
    <w:rsid w:val="007D55F2"/>
    <w:rsid w:val="007D5852"/>
    <w:rsid w:val="007D5A11"/>
    <w:rsid w:val="007D5A4A"/>
    <w:rsid w:val="007D6D34"/>
    <w:rsid w:val="007D7384"/>
    <w:rsid w:val="007D740E"/>
    <w:rsid w:val="007D7845"/>
    <w:rsid w:val="007D7BB3"/>
    <w:rsid w:val="007E02AA"/>
    <w:rsid w:val="007E0B30"/>
    <w:rsid w:val="007E172B"/>
    <w:rsid w:val="007E1FFE"/>
    <w:rsid w:val="007E2763"/>
    <w:rsid w:val="007E287F"/>
    <w:rsid w:val="007E342A"/>
    <w:rsid w:val="007E36DF"/>
    <w:rsid w:val="007E37B9"/>
    <w:rsid w:val="007E420F"/>
    <w:rsid w:val="007E4B6B"/>
    <w:rsid w:val="007E4EA6"/>
    <w:rsid w:val="007E4EFA"/>
    <w:rsid w:val="007E55EE"/>
    <w:rsid w:val="007E5BAE"/>
    <w:rsid w:val="007E60D1"/>
    <w:rsid w:val="007E6287"/>
    <w:rsid w:val="007E6B2B"/>
    <w:rsid w:val="007E7543"/>
    <w:rsid w:val="007E77FE"/>
    <w:rsid w:val="007E7AA4"/>
    <w:rsid w:val="007F0C95"/>
    <w:rsid w:val="007F1371"/>
    <w:rsid w:val="007F1B1C"/>
    <w:rsid w:val="007F1ECD"/>
    <w:rsid w:val="007F2634"/>
    <w:rsid w:val="007F27FE"/>
    <w:rsid w:val="007F285B"/>
    <w:rsid w:val="007F2A61"/>
    <w:rsid w:val="007F2F35"/>
    <w:rsid w:val="007F3435"/>
    <w:rsid w:val="007F3E54"/>
    <w:rsid w:val="007F46FD"/>
    <w:rsid w:val="007F4B3D"/>
    <w:rsid w:val="007F578B"/>
    <w:rsid w:val="007F5971"/>
    <w:rsid w:val="007F59C1"/>
    <w:rsid w:val="007F7A00"/>
    <w:rsid w:val="007F7DB1"/>
    <w:rsid w:val="007F7DB3"/>
    <w:rsid w:val="00800528"/>
    <w:rsid w:val="00800F59"/>
    <w:rsid w:val="0080124A"/>
    <w:rsid w:val="008013BD"/>
    <w:rsid w:val="008016E9"/>
    <w:rsid w:val="008018DB"/>
    <w:rsid w:val="00801E72"/>
    <w:rsid w:val="00802075"/>
    <w:rsid w:val="00802CE5"/>
    <w:rsid w:val="00802E3C"/>
    <w:rsid w:val="0080322A"/>
    <w:rsid w:val="0080385C"/>
    <w:rsid w:val="00804728"/>
    <w:rsid w:val="008047DF"/>
    <w:rsid w:val="00805300"/>
    <w:rsid w:val="0080531F"/>
    <w:rsid w:val="00805BF5"/>
    <w:rsid w:val="00805CA7"/>
    <w:rsid w:val="00805D6A"/>
    <w:rsid w:val="008064B2"/>
    <w:rsid w:val="00806DF2"/>
    <w:rsid w:val="00806EF1"/>
    <w:rsid w:val="00807C0C"/>
    <w:rsid w:val="00810204"/>
    <w:rsid w:val="0081025E"/>
    <w:rsid w:val="00811245"/>
    <w:rsid w:val="00811387"/>
    <w:rsid w:val="008122A8"/>
    <w:rsid w:val="008125B9"/>
    <w:rsid w:val="0081271D"/>
    <w:rsid w:val="00812A89"/>
    <w:rsid w:val="00813546"/>
    <w:rsid w:val="00813837"/>
    <w:rsid w:val="00814240"/>
    <w:rsid w:val="008142C9"/>
    <w:rsid w:val="0081531D"/>
    <w:rsid w:val="008157FC"/>
    <w:rsid w:val="00815D43"/>
    <w:rsid w:val="0081637E"/>
    <w:rsid w:val="0081685A"/>
    <w:rsid w:val="00816CD7"/>
    <w:rsid w:val="00817693"/>
    <w:rsid w:val="008178DC"/>
    <w:rsid w:val="00817A79"/>
    <w:rsid w:val="00817B26"/>
    <w:rsid w:val="00817B6C"/>
    <w:rsid w:val="00817BF7"/>
    <w:rsid w:val="00817E21"/>
    <w:rsid w:val="00820868"/>
    <w:rsid w:val="00820D4F"/>
    <w:rsid w:val="0082173B"/>
    <w:rsid w:val="00822531"/>
    <w:rsid w:val="00822C97"/>
    <w:rsid w:val="00822CE2"/>
    <w:rsid w:val="008237D0"/>
    <w:rsid w:val="008238DA"/>
    <w:rsid w:val="00824324"/>
    <w:rsid w:val="00826292"/>
    <w:rsid w:val="00826898"/>
    <w:rsid w:val="00826A8A"/>
    <w:rsid w:val="00826A97"/>
    <w:rsid w:val="00827421"/>
    <w:rsid w:val="00827943"/>
    <w:rsid w:val="00827F49"/>
    <w:rsid w:val="00830417"/>
    <w:rsid w:val="0083062D"/>
    <w:rsid w:val="008307EF"/>
    <w:rsid w:val="008309E5"/>
    <w:rsid w:val="00830FAF"/>
    <w:rsid w:val="00831497"/>
    <w:rsid w:val="00832141"/>
    <w:rsid w:val="00832A6E"/>
    <w:rsid w:val="00832FA0"/>
    <w:rsid w:val="00833212"/>
    <w:rsid w:val="008337AB"/>
    <w:rsid w:val="00833A5A"/>
    <w:rsid w:val="00833D6D"/>
    <w:rsid w:val="00833F75"/>
    <w:rsid w:val="00834343"/>
    <w:rsid w:val="0083476C"/>
    <w:rsid w:val="00835133"/>
    <w:rsid w:val="008351FD"/>
    <w:rsid w:val="0083554F"/>
    <w:rsid w:val="00835606"/>
    <w:rsid w:val="008357EA"/>
    <w:rsid w:val="0083645D"/>
    <w:rsid w:val="0084092D"/>
    <w:rsid w:val="00840D0C"/>
    <w:rsid w:val="00840E75"/>
    <w:rsid w:val="008418A2"/>
    <w:rsid w:val="0084229C"/>
    <w:rsid w:val="008425AC"/>
    <w:rsid w:val="00843850"/>
    <w:rsid w:val="0084396D"/>
    <w:rsid w:val="00843B71"/>
    <w:rsid w:val="00843E52"/>
    <w:rsid w:val="008444D5"/>
    <w:rsid w:val="00844AD6"/>
    <w:rsid w:val="0084520E"/>
    <w:rsid w:val="00845733"/>
    <w:rsid w:val="00845A0E"/>
    <w:rsid w:val="00845E03"/>
    <w:rsid w:val="00845FD4"/>
    <w:rsid w:val="00846977"/>
    <w:rsid w:val="00847085"/>
    <w:rsid w:val="00847221"/>
    <w:rsid w:val="0084775F"/>
    <w:rsid w:val="00850539"/>
    <w:rsid w:val="008508EA"/>
    <w:rsid w:val="008509D6"/>
    <w:rsid w:val="00850CA4"/>
    <w:rsid w:val="00850E08"/>
    <w:rsid w:val="00850FA1"/>
    <w:rsid w:val="008510EF"/>
    <w:rsid w:val="00851F98"/>
    <w:rsid w:val="0085218D"/>
    <w:rsid w:val="00852663"/>
    <w:rsid w:val="00852B7D"/>
    <w:rsid w:val="00852EEC"/>
    <w:rsid w:val="00853057"/>
    <w:rsid w:val="00853DD6"/>
    <w:rsid w:val="0085433E"/>
    <w:rsid w:val="00854568"/>
    <w:rsid w:val="008549EF"/>
    <w:rsid w:val="00855FC1"/>
    <w:rsid w:val="0085657B"/>
    <w:rsid w:val="0085680D"/>
    <w:rsid w:val="00856872"/>
    <w:rsid w:val="00856FD2"/>
    <w:rsid w:val="0086260E"/>
    <w:rsid w:val="00862D3B"/>
    <w:rsid w:val="00864012"/>
    <w:rsid w:val="0086443E"/>
    <w:rsid w:val="0086450B"/>
    <w:rsid w:val="0086621F"/>
    <w:rsid w:val="00866775"/>
    <w:rsid w:val="00871070"/>
    <w:rsid w:val="008713A5"/>
    <w:rsid w:val="00871A6E"/>
    <w:rsid w:val="00871C7D"/>
    <w:rsid w:val="008729E5"/>
    <w:rsid w:val="00872A09"/>
    <w:rsid w:val="00872B83"/>
    <w:rsid w:val="00873B15"/>
    <w:rsid w:val="00873D9A"/>
    <w:rsid w:val="00873F75"/>
    <w:rsid w:val="008747C6"/>
    <w:rsid w:val="00874829"/>
    <w:rsid w:val="00875430"/>
    <w:rsid w:val="008762D1"/>
    <w:rsid w:val="008763AA"/>
    <w:rsid w:val="008763FE"/>
    <w:rsid w:val="008766DC"/>
    <w:rsid w:val="00876947"/>
    <w:rsid w:val="00876FE3"/>
    <w:rsid w:val="00877369"/>
    <w:rsid w:val="00877F57"/>
    <w:rsid w:val="008809E3"/>
    <w:rsid w:val="00880BF6"/>
    <w:rsid w:val="00880EC1"/>
    <w:rsid w:val="00880FA7"/>
    <w:rsid w:val="00881F28"/>
    <w:rsid w:val="008823AF"/>
    <w:rsid w:val="00882D3F"/>
    <w:rsid w:val="008830AF"/>
    <w:rsid w:val="00884770"/>
    <w:rsid w:val="00884807"/>
    <w:rsid w:val="00884A3F"/>
    <w:rsid w:val="00885029"/>
    <w:rsid w:val="0088504E"/>
    <w:rsid w:val="00885209"/>
    <w:rsid w:val="00885693"/>
    <w:rsid w:val="00885A4F"/>
    <w:rsid w:val="00885C88"/>
    <w:rsid w:val="00885CAF"/>
    <w:rsid w:val="0088659D"/>
    <w:rsid w:val="0088665C"/>
    <w:rsid w:val="00887302"/>
    <w:rsid w:val="00887679"/>
    <w:rsid w:val="00887EFA"/>
    <w:rsid w:val="00890196"/>
    <w:rsid w:val="00890534"/>
    <w:rsid w:val="00890949"/>
    <w:rsid w:val="00890EC6"/>
    <w:rsid w:val="00890EE5"/>
    <w:rsid w:val="00891C5C"/>
    <w:rsid w:val="00892324"/>
    <w:rsid w:val="008949D1"/>
    <w:rsid w:val="00894A22"/>
    <w:rsid w:val="00895A93"/>
    <w:rsid w:val="00895D16"/>
    <w:rsid w:val="008960E3"/>
    <w:rsid w:val="0089646D"/>
    <w:rsid w:val="008969D2"/>
    <w:rsid w:val="00896DCD"/>
    <w:rsid w:val="00897533"/>
    <w:rsid w:val="00897885"/>
    <w:rsid w:val="00897AEB"/>
    <w:rsid w:val="00897BBF"/>
    <w:rsid w:val="00897BDB"/>
    <w:rsid w:val="008A0477"/>
    <w:rsid w:val="008A0988"/>
    <w:rsid w:val="008A1603"/>
    <w:rsid w:val="008A198F"/>
    <w:rsid w:val="008A1F50"/>
    <w:rsid w:val="008A2161"/>
    <w:rsid w:val="008A2318"/>
    <w:rsid w:val="008A238F"/>
    <w:rsid w:val="008A2833"/>
    <w:rsid w:val="008A3426"/>
    <w:rsid w:val="008A36E6"/>
    <w:rsid w:val="008A4037"/>
    <w:rsid w:val="008A4191"/>
    <w:rsid w:val="008A4478"/>
    <w:rsid w:val="008A5234"/>
    <w:rsid w:val="008A58C6"/>
    <w:rsid w:val="008A5A5A"/>
    <w:rsid w:val="008A5ADD"/>
    <w:rsid w:val="008A5BBE"/>
    <w:rsid w:val="008A6680"/>
    <w:rsid w:val="008A67CA"/>
    <w:rsid w:val="008A6F87"/>
    <w:rsid w:val="008A7485"/>
    <w:rsid w:val="008A7EB5"/>
    <w:rsid w:val="008B09A4"/>
    <w:rsid w:val="008B1601"/>
    <w:rsid w:val="008B1AEB"/>
    <w:rsid w:val="008B1C1C"/>
    <w:rsid w:val="008B2B49"/>
    <w:rsid w:val="008B3667"/>
    <w:rsid w:val="008B50B0"/>
    <w:rsid w:val="008B55C9"/>
    <w:rsid w:val="008B5AEA"/>
    <w:rsid w:val="008B5CB1"/>
    <w:rsid w:val="008B5E94"/>
    <w:rsid w:val="008B623F"/>
    <w:rsid w:val="008B63DD"/>
    <w:rsid w:val="008B6625"/>
    <w:rsid w:val="008B75DA"/>
    <w:rsid w:val="008B78D9"/>
    <w:rsid w:val="008B7EC4"/>
    <w:rsid w:val="008B7F3A"/>
    <w:rsid w:val="008BC6B7"/>
    <w:rsid w:val="008C00B2"/>
    <w:rsid w:val="008C0509"/>
    <w:rsid w:val="008C08C3"/>
    <w:rsid w:val="008C0A5F"/>
    <w:rsid w:val="008C0CBF"/>
    <w:rsid w:val="008C1624"/>
    <w:rsid w:val="008C196F"/>
    <w:rsid w:val="008C2212"/>
    <w:rsid w:val="008C2DB6"/>
    <w:rsid w:val="008C33FC"/>
    <w:rsid w:val="008C3476"/>
    <w:rsid w:val="008C4721"/>
    <w:rsid w:val="008C523B"/>
    <w:rsid w:val="008C5741"/>
    <w:rsid w:val="008C5F8A"/>
    <w:rsid w:val="008C6457"/>
    <w:rsid w:val="008C672A"/>
    <w:rsid w:val="008C6A92"/>
    <w:rsid w:val="008C6B1F"/>
    <w:rsid w:val="008C7ECA"/>
    <w:rsid w:val="008D025A"/>
    <w:rsid w:val="008D074F"/>
    <w:rsid w:val="008D0B14"/>
    <w:rsid w:val="008D0D27"/>
    <w:rsid w:val="008D104B"/>
    <w:rsid w:val="008D1314"/>
    <w:rsid w:val="008D13ED"/>
    <w:rsid w:val="008D1565"/>
    <w:rsid w:val="008D20F8"/>
    <w:rsid w:val="008D2A2F"/>
    <w:rsid w:val="008D39ED"/>
    <w:rsid w:val="008D4910"/>
    <w:rsid w:val="008D4BF1"/>
    <w:rsid w:val="008D4D95"/>
    <w:rsid w:val="008D515F"/>
    <w:rsid w:val="008D5292"/>
    <w:rsid w:val="008D54DE"/>
    <w:rsid w:val="008D5BA6"/>
    <w:rsid w:val="008D5D7D"/>
    <w:rsid w:val="008D67E2"/>
    <w:rsid w:val="008D6927"/>
    <w:rsid w:val="008D71A0"/>
    <w:rsid w:val="008D7DB9"/>
    <w:rsid w:val="008E0141"/>
    <w:rsid w:val="008E0452"/>
    <w:rsid w:val="008E0BDF"/>
    <w:rsid w:val="008E0FA2"/>
    <w:rsid w:val="008E18E4"/>
    <w:rsid w:val="008E1942"/>
    <w:rsid w:val="008E1CC8"/>
    <w:rsid w:val="008E1ED2"/>
    <w:rsid w:val="008E2604"/>
    <w:rsid w:val="008E2F4B"/>
    <w:rsid w:val="008E43AF"/>
    <w:rsid w:val="008E4BBB"/>
    <w:rsid w:val="008E5306"/>
    <w:rsid w:val="008E5703"/>
    <w:rsid w:val="008E5734"/>
    <w:rsid w:val="008E5CC6"/>
    <w:rsid w:val="008E5DEB"/>
    <w:rsid w:val="008E6857"/>
    <w:rsid w:val="008E6E7F"/>
    <w:rsid w:val="008E6EC5"/>
    <w:rsid w:val="008E715F"/>
    <w:rsid w:val="008E71C3"/>
    <w:rsid w:val="008F0012"/>
    <w:rsid w:val="008F0321"/>
    <w:rsid w:val="008F0447"/>
    <w:rsid w:val="008F08E2"/>
    <w:rsid w:val="008F11B4"/>
    <w:rsid w:val="008F14B2"/>
    <w:rsid w:val="008F15DA"/>
    <w:rsid w:val="008F1EBF"/>
    <w:rsid w:val="008F2935"/>
    <w:rsid w:val="008F305C"/>
    <w:rsid w:val="008F31E1"/>
    <w:rsid w:val="008F3438"/>
    <w:rsid w:val="008F34F3"/>
    <w:rsid w:val="008F3512"/>
    <w:rsid w:val="008F39F3"/>
    <w:rsid w:val="008F40A6"/>
    <w:rsid w:val="008F4F51"/>
    <w:rsid w:val="008F509B"/>
    <w:rsid w:val="008F5D35"/>
    <w:rsid w:val="008F5D6B"/>
    <w:rsid w:val="008F5F35"/>
    <w:rsid w:val="008F6B11"/>
    <w:rsid w:val="008F71C5"/>
    <w:rsid w:val="008F7207"/>
    <w:rsid w:val="008F738C"/>
    <w:rsid w:val="008F73DF"/>
    <w:rsid w:val="008F7736"/>
    <w:rsid w:val="008F785C"/>
    <w:rsid w:val="008F7F58"/>
    <w:rsid w:val="009007ED"/>
    <w:rsid w:val="00900817"/>
    <w:rsid w:val="00900D41"/>
    <w:rsid w:val="00900DE9"/>
    <w:rsid w:val="009012A6"/>
    <w:rsid w:val="009019AF"/>
    <w:rsid w:val="00901D71"/>
    <w:rsid w:val="009026CA"/>
    <w:rsid w:val="009039C5"/>
    <w:rsid w:val="00904812"/>
    <w:rsid w:val="00904E6B"/>
    <w:rsid w:val="00905C97"/>
    <w:rsid w:val="00905D31"/>
    <w:rsid w:val="009069A7"/>
    <w:rsid w:val="00910826"/>
    <w:rsid w:val="009109D7"/>
    <w:rsid w:val="009109E1"/>
    <w:rsid w:val="00910A37"/>
    <w:rsid w:val="00910ECC"/>
    <w:rsid w:val="009119C3"/>
    <w:rsid w:val="0091270B"/>
    <w:rsid w:val="009130DC"/>
    <w:rsid w:val="0091375C"/>
    <w:rsid w:val="00913902"/>
    <w:rsid w:val="009139C5"/>
    <w:rsid w:val="00913C7A"/>
    <w:rsid w:val="00913CCC"/>
    <w:rsid w:val="00913E9E"/>
    <w:rsid w:val="00913EC5"/>
    <w:rsid w:val="009148CD"/>
    <w:rsid w:val="00914917"/>
    <w:rsid w:val="009149BA"/>
    <w:rsid w:val="00914F02"/>
    <w:rsid w:val="00914F3E"/>
    <w:rsid w:val="0091658F"/>
    <w:rsid w:val="00916957"/>
    <w:rsid w:val="00916A8C"/>
    <w:rsid w:val="00916D0E"/>
    <w:rsid w:val="009170F2"/>
    <w:rsid w:val="00917755"/>
    <w:rsid w:val="00917792"/>
    <w:rsid w:val="00917837"/>
    <w:rsid w:val="0092007E"/>
    <w:rsid w:val="0092052E"/>
    <w:rsid w:val="009208EF"/>
    <w:rsid w:val="00920CC2"/>
    <w:rsid w:val="00920E3E"/>
    <w:rsid w:val="00921A4E"/>
    <w:rsid w:val="00921E8B"/>
    <w:rsid w:val="009225FF"/>
    <w:rsid w:val="00922730"/>
    <w:rsid w:val="00922DAF"/>
    <w:rsid w:val="0092319C"/>
    <w:rsid w:val="00923A17"/>
    <w:rsid w:val="00923A6E"/>
    <w:rsid w:val="00924D1E"/>
    <w:rsid w:val="00924E9F"/>
    <w:rsid w:val="00925677"/>
    <w:rsid w:val="00925FE9"/>
    <w:rsid w:val="00926294"/>
    <w:rsid w:val="0092644E"/>
    <w:rsid w:val="00927089"/>
    <w:rsid w:val="0092713D"/>
    <w:rsid w:val="00927BF9"/>
    <w:rsid w:val="00927FF0"/>
    <w:rsid w:val="00930201"/>
    <w:rsid w:val="00930452"/>
    <w:rsid w:val="009317C8"/>
    <w:rsid w:val="00931A0E"/>
    <w:rsid w:val="00931C1B"/>
    <w:rsid w:val="00931DB8"/>
    <w:rsid w:val="00932FE4"/>
    <w:rsid w:val="0093368E"/>
    <w:rsid w:val="00934037"/>
    <w:rsid w:val="0093486B"/>
    <w:rsid w:val="00935A02"/>
    <w:rsid w:val="00935E06"/>
    <w:rsid w:val="009365F2"/>
    <w:rsid w:val="00936C88"/>
    <w:rsid w:val="00936CDF"/>
    <w:rsid w:val="00936FF9"/>
    <w:rsid w:val="009375FD"/>
    <w:rsid w:val="00940DDE"/>
    <w:rsid w:val="00941394"/>
    <w:rsid w:val="00941A99"/>
    <w:rsid w:val="00941C2F"/>
    <w:rsid w:val="00941C53"/>
    <w:rsid w:val="00942115"/>
    <w:rsid w:val="00942FE7"/>
    <w:rsid w:val="00943592"/>
    <w:rsid w:val="00943723"/>
    <w:rsid w:val="0094384E"/>
    <w:rsid w:val="00944CEC"/>
    <w:rsid w:val="00945038"/>
    <w:rsid w:val="00945753"/>
    <w:rsid w:val="00945853"/>
    <w:rsid w:val="00945EAA"/>
    <w:rsid w:val="0094626D"/>
    <w:rsid w:val="00946592"/>
    <w:rsid w:val="00947894"/>
    <w:rsid w:val="00947E1A"/>
    <w:rsid w:val="00950167"/>
    <w:rsid w:val="00950564"/>
    <w:rsid w:val="009515A4"/>
    <w:rsid w:val="00951F42"/>
    <w:rsid w:val="009521F0"/>
    <w:rsid w:val="00952D31"/>
    <w:rsid w:val="009532B2"/>
    <w:rsid w:val="0095338C"/>
    <w:rsid w:val="00953A97"/>
    <w:rsid w:val="00953B10"/>
    <w:rsid w:val="009540CA"/>
    <w:rsid w:val="0095510B"/>
    <w:rsid w:val="0095515D"/>
    <w:rsid w:val="00955198"/>
    <w:rsid w:val="00955390"/>
    <w:rsid w:val="00955641"/>
    <w:rsid w:val="00955F8E"/>
    <w:rsid w:val="009563E3"/>
    <w:rsid w:val="009574D0"/>
    <w:rsid w:val="00957805"/>
    <w:rsid w:val="00957860"/>
    <w:rsid w:val="009606AD"/>
    <w:rsid w:val="00960979"/>
    <w:rsid w:val="00960EC7"/>
    <w:rsid w:val="00960F74"/>
    <w:rsid w:val="00961A05"/>
    <w:rsid w:val="00961BE6"/>
    <w:rsid w:val="00961E1F"/>
    <w:rsid w:val="00961E8A"/>
    <w:rsid w:val="00962916"/>
    <w:rsid w:val="00962B7F"/>
    <w:rsid w:val="00962D89"/>
    <w:rsid w:val="00963838"/>
    <w:rsid w:val="009641E0"/>
    <w:rsid w:val="00964202"/>
    <w:rsid w:val="00964253"/>
    <w:rsid w:val="00964354"/>
    <w:rsid w:val="00964B0E"/>
    <w:rsid w:val="00964FDA"/>
    <w:rsid w:val="00965513"/>
    <w:rsid w:val="00965F8E"/>
    <w:rsid w:val="00966587"/>
    <w:rsid w:val="00966BCE"/>
    <w:rsid w:val="00966EE4"/>
    <w:rsid w:val="00967282"/>
    <w:rsid w:val="009673ED"/>
    <w:rsid w:val="0096788F"/>
    <w:rsid w:val="00970302"/>
    <w:rsid w:val="0097046A"/>
    <w:rsid w:val="009707F9"/>
    <w:rsid w:val="00970AA8"/>
    <w:rsid w:val="00970EA8"/>
    <w:rsid w:val="00972504"/>
    <w:rsid w:val="009725F3"/>
    <w:rsid w:val="00973010"/>
    <w:rsid w:val="0097365B"/>
    <w:rsid w:val="0097533E"/>
    <w:rsid w:val="0097540B"/>
    <w:rsid w:val="00975F1A"/>
    <w:rsid w:val="00976055"/>
    <w:rsid w:val="00976984"/>
    <w:rsid w:val="00976D74"/>
    <w:rsid w:val="009770C1"/>
    <w:rsid w:val="009800CD"/>
    <w:rsid w:val="0098045D"/>
    <w:rsid w:val="00980999"/>
    <w:rsid w:val="00980E14"/>
    <w:rsid w:val="0098162B"/>
    <w:rsid w:val="009821FB"/>
    <w:rsid w:val="00982526"/>
    <w:rsid w:val="009826BE"/>
    <w:rsid w:val="00983B9B"/>
    <w:rsid w:val="00984299"/>
    <w:rsid w:val="00984611"/>
    <w:rsid w:val="00984BEF"/>
    <w:rsid w:val="00984CBF"/>
    <w:rsid w:val="00984FB5"/>
    <w:rsid w:val="0098503E"/>
    <w:rsid w:val="009852A4"/>
    <w:rsid w:val="00985817"/>
    <w:rsid w:val="00985E1B"/>
    <w:rsid w:val="00985E54"/>
    <w:rsid w:val="00985F70"/>
    <w:rsid w:val="009879BE"/>
    <w:rsid w:val="00987E86"/>
    <w:rsid w:val="00987F17"/>
    <w:rsid w:val="009901EC"/>
    <w:rsid w:val="00990392"/>
    <w:rsid w:val="0099055E"/>
    <w:rsid w:val="00990A1A"/>
    <w:rsid w:val="009910E7"/>
    <w:rsid w:val="00991A47"/>
    <w:rsid w:val="00991B16"/>
    <w:rsid w:val="00991F37"/>
    <w:rsid w:val="00991FE9"/>
    <w:rsid w:val="00992CA5"/>
    <w:rsid w:val="009933B8"/>
    <w:rsid w:val="00994235"/>
    <w:rsid w:val="00994725"/>
    <w:rsid w:val="009961AE"/>
    <w:rsid w:val="009961BE"/>
    <w:rsid w:val="00996481"/>
    <w:rsid w:val="009964A2"/>
    <w:rsid w:val="00996B11"/>
    <w:rsid w:val="009974BC"/>
    <w:rsid w:val="009974C5"/>
    <w:rsid w:val="009A031D"/>
    <w:rsid w:val="009A03F4"/>
    <w:rsid w:val="009A0ACF"/>
    <w:rsid w:val="009A0DCE"/>
    <w:rsid w:val="009A1DF8"/>
    <w:rsid w:val="009A1E86"/>
    <w:rsid w:val="009A23EA"/>
    <w:rsid w:val="009A2BA4"/>
    <w:rsid w:val="009A2E94"/>
    <w:rsid w:val="009A2F97"/>
    <w:rsid w:val="009A354D"/>
    <w:rsid w:val="009A3717"/>
    <w:rsid w:val="009A404B"/>
    <w:rsid w:val="009A430C"/>
    <w:rsid w:val="009A6092"/>
    <w:rsid w:val="009A612A"/>
    <w:rsid w:val="009A7C25"/>
    <w:rsid w:val="009B0D5D"/>
    <w:rsid w:val="009B2503"/>
    <w:rsid w:val="009B274C"/>
    <w:rsid w:val="009B2E0F"/>
    <w:rsid w:val="009B30D7"/>
    <w:rsid w:val="009B341B"/>
    <w:rsid w:val="009B3727"/>
    <w:rsid w:val="009B37C1"/>
    <w:rsid w:val="009B37D9"/>
    <w:rsid w:val="009B3E5D"/>
    <w:rsid w:val="009B554B"/>
    <w:rsid w:val="009B5680"/>
    <w:rsid w:val="009B6336"/>
    <w:rsid w:val="009B63A3"/>
    <w:rsid w:val="009B72DE"/>
    <w:rsid w:val="009B75C3"/>
    <w:rsid w:val="009B7BF4"/>
    <w:rsid w:val="009B7FE6"/>
    <w:rsid w:val="009C066A"/>
    <w:rsid w:val="009C0E14"/>
    <w:rsid w:val="009C1089"/>
    <w:rsid w:val="009C1193"/>
    <w:rsid w:val="009C1408"/>
    <w:rsid w:val="009C176D"/>
    <w:rsid w:val="009C1949"/>
    <w:rsid w:val="009C1FF3"/>
    <w:rsid w:val="009C21DC"/>
    <w:rsid w:val="009C32EF"/>
    <w:rsid w:val="009C3AA9"/>
    <w:rsid w:val="009C3BEE"/>
    <w:rsid w:val="009C50E6"/>
    <w:rsid w:val="009C50F3"/>
    <w:rsid w:val="009C5484"/>
    <w:rsid w:val="009C6478"/>
    <w:rsid w:val="009C7078"/>
    <w:rsid w:val="009C72AF"/>
    <w:rsid w:val="009D08CF"/>
    <w:rsid w:val="009D0A58"/>
    <w:rsid w:val="009D0CA8"/>
    <w:rsid w:val="009D1319"/>
    <w:rsid w:val="009D1616"/>
    <w:rsid w:val="009D19D6"/>
    <w:rsid w:val="009D25EA"/>
    <w:rsid w:val="009D305A"/>
    <w:rsid w:val="009D3CE0"/>
    <w:rsid w:val="009D40A3"/>
    <w:rsid w:val="009D4953"/>
    <w:rsid w:val="009D4DE1"/>
    <w:rsid w:val="009D5C68"/>
    <w:rsid w:val="009D6258"/>
    <w:rsid w:val="009D6357"/>
    <w:rsid w:val="009D6E77"/>
    <w:rsid w:val="009D7097"/>
    <w:rsid w:val="009D76C7"/>
    <w:rsid w:val="009D7B33"/>
    <w:rsid w:val="009E06B0"/>
    <w:rsid w:val="009E0B0F"/>
    <w:rsid w:val="009E0B3E"/>
    <w:rsid w:val="009E0DA8"/>
    <w:rsid w:val="009E1037"/>
    <w:rsid w:val="009E197B"/>
    <w:rsid w:val="009E407F"/>
    <w:rsid w:val="009E419A"/>
    <w:rsid w:val="009E4757"/>
    <w:rsid w:val="009E4F81"/>
    <w:rsid w:val="009E5870"/>
    <w:rsid w:val="009E5BE8"/>
    <w:rsid w:val="009E60C4"/>
    <w:rsid w:val="009E615B"/>
    <w:rsid w:val="009E619F"/>
    <w:rsid w:val="009E69E9"/>
    <w:rsid w:val="009E6BEB"/>
    <w:rsid w:val="009E6F59"/>
    <w:rsid w:val="009E720E"/>
    <w:rsid w:val="009E78F6"/>
    <w:rsid w:val="009E79E8"/>
    <w:rsid w:val="009E7AB8"/>
    <w:rsid w:val="009F02E2"/>
    <w:rsid w:val="009F0319"/>
    <w:rsid w:val="009F04C1"/>
    <w:rsid w:val="009F0851"/>
    <w:rsid w:val="009F0A06"/>
    <w:rsid w:val="009F0F11"/>
    <w:rsid w:val="009F153D"/>
    <w:rsid w:val="009F274C"/>
    <w:rsid w:val="009F2D4E"/>
    <w:rsid w:val="009F3169"/>
    <w:rsid w:val="009F33B2"/>
    <w:rsid w:val="009F3B33"/>
    <w:rsid w:val="009F3EA9"/>
    <w:rsid w:val="009F4C76"/>
    <w:rsid w:val="009F5150"/>
    <w:rsid w:val="009F5B5A"/>
    <w:rsid w:val="009F60B9"/>
    <w:rsid w:val="009F6EFC"/>
    <w:rsid w:val="009F70FC"/>
    <w:rsid w:val="009F745B"/>
    <w:rsid w:val="009F76DD"/>
    <w:rsid w:val="009F7BDB"/>
    <w:rsid w:val="00A00B9F"/>
    <w:rsid w:val="00A00D36"/>
    <w:rsid w:val="00A01132"/>
    <w:rsid w:val="00A01A87"/>
    <w:rsid w:val="00A0268F"/>
    <w:rsid w:val="00A02F9C"/>
    <w:rsid w:val="00A0354D"/>
    <w:rsid w:val="00A03E5E"/>
    <w:rsid w:val="00A04152"/>
    <w:rsid w:val="00A041FF"/>
    <w:rsid w:val="00A04459"/>
    <w:rsid w:val="00A04A7F"/>
    <w:rsid w:val="00A05AC2"/>
    <w:rsid w:val="00A0655E"/>
    <w:rsid w:val="00A06AB2"/>
    <w:rsid w:val="00A06BAD"/>
    <w:rsid w:val="00A06C3F"/>
    <w:rsid w:val="00A07296"/>
    <w:rsid w:val="00A07B0C"/>
    <w:rsid w:val="00A1001A"/>
    <w:rsid w:val="00A1011D"/>
    <w:rsid w:val="00A10316"/>
    <w:rsid w:val="00A10376"/>
    <w:rsid w:val="00A10738"/>
    <w:rsid w:val="00A109E8"/>
    <w:rsid w:val="00A10A56"/>
    <w:rsid w:val="00A10BC6"/>
    <w:rsid w:val="00A11603"/>
    <w:rsid w:val="00A11975"/>
    <w:rsid w:val="00A122C6"/>
    <w:rsid w:val="00A12DE2"/>
    <w:rsid w:val="00A13B37"/>
    <w:rsid w:val="00A14C4E"/>
    <w:rsid w:val="00A15A10"/>
    <w:rsid w:val="00A15E84"/>
    <w:rsid w:val="00A16D45"/>
    <w:rsid w:val="00A1792C"/>
    <w:rsid w:val="00A2006A"/>
    <w:rsid w:val="00A20840"/>
    <w:rsid w:val="00A2095A"/>
    <w:rsid w:val="00A20E50"/>
    <w:rsid w:val="00A21538"/>
    <w:rsid w:val="00A2173A"/>
    <w:rsid w:val="00A22663"/>
    <w:rsid w:val="00A2286E"/>
    <w:rsid w:val="00A22B31"/>
    <w:rsid w:val="00A22FA9"/>
    <w:rsid w:val="00A236B0"/>
    <w:rsid w:val="00A23D2C"/>
    <w:rsid w:val="00A23D60"/>
    <w:rsid w:val="00A2439D"/>
    <w:rsid w:val="00A24FB0"/>
    <w:rsid w:val="00A25416"/>
    <w:rsid w:val="00A25F1B"/>
    <w:rsid w:val="00A2636B"/>
    <w:rsid w:val="00A26985"/>
    <w:rsid w:val="00A26D6C"/>
    <w:rsid w:val="00A27054"/>
    <w:rsid w:val="00A279FD"/>
    <w:rsid w:val="00A27DBF"/>
    <w:rsid w:val="00A27ED5"/>
    <w:rsid w:val="00A2B919"/>
    <w:rsid w:val="00A30169"/>
    <w:rsid w:val="00A31198"/>
    <w:rsid w:val="00A31231"/>
    <w:rsid w:val="00A31ABF"/>
    <w:rsid w:val="00A32AB4"/>
    <w:rsid w:val="00A32D73"/>
    <w:rsid w:val="00A32EE0"/>
    <w:rsid w:val="00A336BB"/>
    <w:rsid w:val="00A338C8"/>
    <w:rsid w:val="00A3464C"/>
    <w:rsid w:val="00A34672"/>
    <w:rsid w:val="00A3484B"/>
    <w:rsid w:val="00A3520E"/>
    <w:rsid w:val="00A35351"/>
    <w:rsid w:val="00A353F0"/>
    <w:rsid w:val="00A35A58"/>
    <w:rsid w:val="00A3745F"/>
    <w:rsid w:val="00A377EC"/>
    <w:rsid w:val="00A37A31"/>
    <w:rsid w:val="00A37CDB"/>
    <w:rsid w:val="00A37D3B"/>
    <w:rsid w:val="00A37DFD"/>
    <w:rsid w:val="00A4054B"/>
    <w:rsid w:val="00A41732"/>
    <w:rsid w:val="00A41ADA"/>
    <w:rsid w:val="00A42C32"/>
    <w:rsid w:val="00A42FA7"/>
    <w:rsid w:val="00A43C71"/>
    <w:rsid w:val="00A441AA"/>
    <w:rsid w:val="00A444CF"/>
    <w:rsid w:val="00A44888"/>
    <w:rsid w:val="00A4507A"/>
    <w:rsid w:val="00A4536E"/>
    <w:rsid w:val="00A45ADB"/>
    <w:rsid w:val="00A45F2D"/>
    <w:rsid w:val="00A46762"/>
    <w:rsid w:val="00A46A85"/>
    <w:rsid w:val="00A46F98"/>
    <w:rsid w:val="00A47103"/>
    <w:rsid w:val="00A475EB"/>
    <w:rsid w:val="00A47835"/>
    <w:rsid w:val="00A47A59"/>
    <w:rsid w:val="00A50258"/>
    <w:rsid w:val="00A50A6F"/>
    <w:rsid w:val="00A50DE2"/>
    <w:rsid w:val="00A51355"/>
    <w:rsid w:val="00A519DF"/>
    <w:rsid w:val="00A51CF1"/>
    <w:rsid w:val="00A52158"/>
    <w:rsid w:val="00A52352"/>
    <w:rsid w:val="00A5236E"/>
    <w:rsid w:val="00A5284D"/>
    <w:rsid w:val="00A52BEE"/>
    <w:rsid w:val="00A53989"/>
    <w:rsid w:val="00A53F64"/>
    <w:rsid w:val="00A54194"/>
    <w:rsid w:val="00A542EC"/>
    <w:rsid w:val="00A54303"/>
    <w:rsid w:val="00A5468C"/>
    <w:rsid w:val="00A546BD"/>
    <w:rsid w:val="00A55FBC"/>
    <w:rsid w:val="00A560F7"/>
    <w:rsid w:val="00A56758"/>
    <w:rsid w:val="00A57CF6"/>
    <w:rsid w:val="00A60112"/>
    <w:rsid w:val="00A6047C"/>
    <w:rsid w:val="00A61584"/>
    <w:rsid w:val="00A61E67"/>
    <w:rsid w:val="00A620E3"/>
    <w:rsid w:val="00A6251A"/>
    <w:rsid w:val="00A6291A"/>
    <w:rsid w:val="00A629D8"/>
    <w:rsid w:val="00A62EF0"/>
    <w:rsid w:val="00A63B35"/>
    <w:rsid w:val="00A63F40"/>
    <w:rsid w:val="00A641C4"/>
    <w:rsid w:val="00A6421E"/>
    <w:rsid w:val="00A642B4"/>
    <w:rsid w:val="00A64382"/>
    <w:rsid w:val="00A64D79"/>
    <w:rsid w:val="00A65781"/>
    <w:rsid w:val="00A65953"/>
    <w:rsid w:val="00A66416"/>
    <w:rsid w:val="00A669B3"/>
    <w:rsid w:val="00A66AEE"/>
    <w:rsid w:val="00A67565"/>
    <w:rsid w:val="00A67C5E"/>
    <w:rsid w:val="00A702E4"/>
    <w:rsid w:val="00A70319"/>
    <w:rsid w:val="00A70695"/>
    <w:rsid w:val="00A70A3A"/>
    <w:rsid w:val="00A70C2A"/>
    <w:rsid w:val="00A70FCE"/>
    <w:rsid w:val="00A717A0"/>
    <w:rsid w:val="00A71805"/>
    <w:rsid w:val="00A71A30"/>
    <w:rsid w:val="00A71FB5"/>
    <w:rsid w:val="00A7200A"/>
    <w:rsid w:val="00A721EA"/>
    <w:rsid w:val="00A72265"/>
    <w:rsid w:val="00A724E0"/>
    <w:rsid w:val="00A7260F"/>
    <w:rsid w:val="00A7272E"/>
    <w:rsid w:val="00A72CC7"/>
    <w:rsid w:val="00A72DB6"/>
    <w:rsid w:val="00A72FEA"/>
    <w:rsid w:val="00A73C0B"/>
    <w:rsid w:val="00A74563"/>
    <w:rsid w:val="00A74722"/>
    <w:rsid w:val="00A74BB3"/>
    <w:rsid w:val="00A75077"/>
    <w:rsid w:val="00A75BB1"/>
    <w:rsid w:val="00A75C2E"/>
    <w:rsid w:val="00A76118"/>
    <w:rsid w:val="00A76A61"/>
    <w:rsid w:val="00A76D41"/>
    <w:rsid w:val="00A76DFB"/>
    <w:rsid w:val="00A76EE7"/>
    <w:rsid w:val="00A76F46"/>
    <w:rsid w:val="00A77F41"/>
    <w:rsid w:val="00A80420"/>
    <w:rsid w:val="00A80D85"/>
    <w:rsid w:val="00A81877"/>
    <w:rsid w:val="00A837EA"/>
    <w:rsid w:val="00A838AC"/>
    <w:rsid w:val="00A83A83"/>
    <w:rsid w:val="00A83BA9"/>
    <w:rsid w:val="00A8402C"/>
    <w:rsid w:val="00A849E3"/>
    <w:rsid w:val="00A84B8D"/>
    <w:rsid w:val="00A84E92"/>
    <w:rsid w:val="00A85398"/>
    <w:rsid w:val="00A854EE"/>
    <w:rsid w:val="00A8553A"/>
    <w:rsid w:val="00A85EB2"/>
    <w:rsid w:val="00A85FD4"/>
    <w:rsid w:val="00A864B4"/>
    <w:rsid w:val="00A865D0"/>
    <w:rsid w:val="00A86D61"/>
    <w:rsid w:val="00A86F01"/>
    <w:rsid w:val="00A87EB2"/>
    <w:rsid w:val="00A904F1"/>
    <w:rsid w:val="00A90D6B"/>
    <w:rsid w:val="00A9177F"/>
    <w:rsid w:val="00A91986"/>
    <w:rsid w:val="00A91CA3"/>
    <w:rsid w:val="00A91DDB"/>
    <w:rsid w:val="00A924ED"/>
    <w:rsid w:val="00A929AE"/>
    <w:rsid w:val="00A937DF"/>
    <w:rsid w:val="00A94E82"/>
    <w:rsid w:val="00A94F0B"/>
    <w:rsid w:val="00A96828"/>
    <w:rsid w:val="00A97EF0"/>
    <w:rsid w:val="00AA019E"/>
    <w:rsid w:val="00AA0718"/>
    <w:rsid w:val="00AA0D4C"/>
    <w:rsid w:val="00AA1378"/>
    <w:rsid w:val="00AA16A0"/>
    <w:rsid w:val="00AA17D6"/>
    <w:rsid w:val="00AA39AA"/>
    <w:rsid w:val="00AA3DEC"/>
    <w:rsid w:val="00AA4086"/>
    <w:rsid w:val="00AA41C1"/>
    <w:rsid w:val="00AA4B5E"/>
    <w:rsid w:val="00AA50DC"/>
    <w:rsid w:val="00AA60DE"/>
    <w:rsid w:val="00AA73B7"/>
    <w:rsid w:val="00AA74F8"/>
    <w:rsid w:val="00AA7BBC"/>
    <w:rsid w:val="00AA7F3E"/>
    <w:rsid w:val="00AB02CD"/>
    <w:rsid w:val="00AB06BE"/>
    <w:rsid w:val="00AB0A9B"/>
    <w:rsid w:val="00AB124F"/>
    <w:rsid w:val="00AB1AF2"/>
    <w:rsid w:val="00AB1D0A"/>
    <w:rsid w:val="00AB1D9E"/>
    <w:rsid w:val="00AB1FAE"/>
    <w:rsid w:val="00AB22C9"/>
    <w:rsid w:val="00AB2752"/>
    <w:rsid w:val="00AB3901"/>
    <w:rsid w:val="00AB4054"/>
    <w:rsid w:val="00AB4199"/>
    <w:rsid w:val="00AB42B6"/>
    <w:rsid w:val="00AB529F"/>
    <w:rsid w:val="00AB53BE"/>
    <w:rsid w:val="00AB55F1"/>
    <w:rsid w:val="00AB581A"/>
    <w:rsid w:val="00AB5C93"/>
    <w:rsid w:val="00AB6CAA"/>
    <w:rsid w:val="00AB6FEB"/>
    <w:rsid w:val="00AB7252"/>
    <w:rsid w:val="00AB7902"/>
    <w:rsid w:val="00AB7931"/>
    <w:rsid w:val="00AC05EB"/>
    <w:rsid w:val="00AC1094"/>
    <w:rsid w:val="00AC1287"/>
    <w:rsid w:val="00AC18B3"/>
    <w:rsid w:val="00AC20C5"/>
    <w:rsid w:val="00AC218E"/>
    <w:rsid w:val="00AC2325"/>
    <w:rsid w:val="00AC2912"/>
    <w:rsid w:val="00AC296F"/>
    <w:rsid w:val="00AC3436"/>
    <w:rsid w:val="00AC3A9D"/>
    <w:rsid w:val="00AC3F56"/>
    <w:rsid w:val="00AC4BBF"/>
    <w:rsid w:val="00AC5D39"/>
    <w:rsid w:val="00AC6822"/>
    <w:rsid w:val="00AC68AF"/>
    <w:rsid w:val="00AC7C3A"/>
    <w:rsid w:val="00AC7C90"/>
    <w:rsid w:val="00AC7E97"/>
    <w:rsid w:val="00AD07F9"/>
    <w:rsid w:val="00AD0837"/>
    <w:rsid w:val="00AD0BBD"/>
    <w:rsid w:val="00AD170B"/>
    <w:rsid w:val="00AD1886"/>
    <w:rsid w:val="00AD1FE4"/>
    <w:rsid w:val="00AD259C"/>
    <w:rsid w:val="00AD3230"/>
    <w:rsid w:val="00AD3C0C"/>
    <w:rsid w:val="00AD3F3B"/>
    <w:rsid w:val="00AD5457"/>
    <w:rsid w:val="00AD5E91"/>
    <w:rsid w:val="00AD698D"/>
    <w:rsid w:val="00AD7EC5"/>
    <w:rsid w:val="00AE00FC"/>
    <w:rsid w:val="00AE0370"/>
    <w:rsid w:val="00AE0D7C"/>
    <w:rsid w:val="00AE157E"/>
    <w:rsid w:val="00AE166E"/>
    <w:rsid w:val="00AE1BCB"/>
    <w:rsid w:val="00AE1C32"/>
    <w:rsid w:val="00AE219A"/>
    <w:rsid w:val="00AE2228"/>
    <w:rsid w:val="00AE2651"/>
    <w:rsid w:val="00AE2838"/>
    <w:rsid w:val="00AE2901"/>
    <w:rsid w:val="00AE292B"/>
    <w:rsid w:val="00AE2A33"/>
    <w:rsid w:val="00AE2A79"/>
    <w:rsid w:val="00AE2B52"/>
    <w:rsid w:val="00AE2C9D"/>
    <w:rsid w:val="00AE302F"/>
    <w:rsid w:val="00AE336D"/>
    <w:rsid w:val="00AE3409"/>
    <w:rsid w:val="00AE3446"/>
    <w:rsid w:val="00AE37AF"/>
    <w:rsid w:val="00AE5358"/>
    <w:rsid w:val="00AE693B"/>
    <w:rsid w:val="00AE696F"/>
    <w:rsid w:val="00AE6E89"/>
    <w:rsid w:val="00AE76F6"/>
    <w:rsid w:val="00AF001D"/>
    <w:rsid w:val="00AF055F"/>
    <w:rsid w:val="00AF070B"/>
    <w:rsid w:val="00AF0CB1"/>
    <w:rsid w:val="00AF1229"/>
    <w:rsid w:val="00AF147A"/>
    <w:rsid w:val="00AF1AE0"/>
    <w:rsid w:val="00AF26D3"/>
    <w:rsid w:val="00AF291D"/>
    <w:rsid w:val="00AF3275"/>
    <w:rsid w:val="00AF3558"/>
    <w:rsid w:val="00AF3799"/>
    <w:rsid w:val="00AF3CD7"/>
    <w:rsid w:val="00AF3F42"/>
    <w:rsid w:val="00AF4560"/>
    <w:rsid w:val="00AF4AC2"/>
    <w:rsid w:val="00AF4CD4"/>
    <w:rsid w:val="00AF4EA0"/>
    <w:rsid w:val="00AF5026"/>
    <w:rsid w:val="00AF5936"/>
    <w:rsid w:val="00AF6322"/>
    <w:rsid w:val="00AF6C16"/>
    <w:rsid w:val="00AF719D"/>
    <w:rsid w:val="00AF7CAA"/>
    <w:rsid w:val="00AF7FB3"/>
    <w:rsid w:val="00B0051F"/>
    <w:rsid w:val="00B0061B"/>
    <w:rsid w:val="00B006FD"/>
    <w:rsid w:val="00B0078B"/>
    <w:rsid w:val="00B009E5"/>
    <w:rsid w:val="00B00EC0"/>
    <w:rsid w:val="00B018C4"/>
    <w:rsid w:val="00B01ED4"/>
    <w:rsid w:val="00B0225E"/>
    <w:rsid w:val="00B0292A"/>
    <w:rsid w:val="00B029C5"/>
    <w:rsid w:val="00B02C56"/>
    <w:rsid w:val="00B03023"/>
    <w:rsid w:val="00B033FB"/>
    <w:rsid w:val="00B03600"/>
    <w:rsid w:val="00B0369A"/>
    <w:rsid w:val="00B03922"/>
    <w:rsid w:val="00B03E69"/>
    <w:rsid w:val="00B03FBE"/>
    <w:rsid w:val="00B0524B"/>
    <w:rsid w:val="00B05484"/>
    <w:rsid w:val="00B05CE5"/>
    <w:rsid w:val="00B06206"/>
    <w:rsid w:val="00B064AF"/>
    <w:rsid w:val="00B07331"/>
    <w:rsid w:val="00B07FD8"/>
    <w:rsid w:val="00B1003F"/>
    <w:rsid w:val="00B10088"/>
    <w:rsid w:val="00B103F3"/>
    <w:rsid w:val="00B10409"/>
    <w:rsid w:val="00B104E1"/>
    <w:rsid w:val="00B10B50"/>
    <w:rsid w:val="00B10C07"/>
    <w:rsid w:val="00B1132D"/>
    <w:rsid w:val="00B11833"/>
    <w:rsid w:val="00B11CE1"/>
    <w:rsid w:val="00B12166"/>
    <w:rsid w:val="00B12535"/>
    <w:rsid w:val="00B128D7"/>
    <w:rsid w:val="00B12E77"/>
    <w:rsid w:val="00B13877"/>
    <w:rsid w:val="00B14E50"/>
    <w:rsid w:val="00B150F6"/>
    <w:rsid w:val="00B15ECF"/>
    <w:rsid w:val="00B1645E"/>
    <w:rsid w:val="00B16AD2"/>
    <w:rsid w:val="00B17189"/>
    <w:rsid w:val="00B1720F"/>
    <w:rsid w:val="00B17546"/>
    <w:rsid w:val="00B177A2"/>
    <w:rsid w:val="00B17DFD"/>
    <w:rsid w:val="00B17EDE"/>
    <w:rsid w:val="00B20246"/>
    <w:rsid w:val="00B20926"/>
    <w:rsid w:val="00B20E3D"/>
    <w:rsid w:val="00B20EB9"/>
    <w:rsid w:val="00B222A1"/>
    <w:rsid w:val="00B227FC"/>
    <w:rsid w:val="00B22979"/>
    <w:rsid w:val="00B229B2"/>
    <w:rsid w:val="00B22F7C"/>
    <w:rsid w:val="00B232F8"/>
    <w:rsid w:val="00B23847"/>
    <w:rsid w:val="00B23CE8"/>
    <w:rsid w:val="00B24F1A"/>
    <w:rsid w:val="00B25448"/>
    <w:rsid w:val="00B2557F"/>
    <w:rsid w:val="00B25BB2"/>
    <w:rsid w:val="00B25D66"/>
    <w:rsid w:val="00B260E8"/>
    <w:rsid w:val="00B26303"/>
    <w:rsid w:val="00B267E2"/>
    <w:rsid w:val="00B27AD9"/>
    <w:rsid w:val="00B3018F"/>
    <w:rsid w:val="00B31144"/>
    <w:rsid w:val="00B3160E"/>
    <w:rsid w:val="00B316BC"/>
    <w:rsid w:val="00B3180A"/>
    <w:rsid w:val="00B321BE"/>
    <w:rsid w:val="00B32495"/>
    <w:rsid w:val="00B32768"/>
    <w:rsid w:val="00B32B59"/>
    <w:rsid w:val="00B32DA9"/>
    <w:rsid w:val="00B332F6"/>
    <w:rsid w:val="00B33421"/>
    <w:rsid w:val="00B33FA0"/>
    <w:rsid w:val="00B340FB"/>
    <w:rsid w:val="00B3421A"/>
    <w:rsid w:val="00B3442C"/>
    <w:rsid w:val="00B3447D"/>
    <w:rsid w:val="00B34F5A"/>
    <w:rsid w:val="00B352A8"/>
    <w:rsid w:val="00B35386"/>
    <w:rsid w:val="00B36C41"/>
    <w:rsid w:val="00B371E1"/>
    <w:rsid w:val="00B37B3A"/>
    <w:rsid w:val="00B40ED5"/>
    <w:rsid w:val="00B40FCA"/>
    <w:rsid w:val="00B41705"/>
    <w:rsid w:val="00B41A1D"/>
    <w:rsid w:val="00B41E72"/>
    <w:rsid w:val="00B42976"/>
    <w:rsid w:val="00B4300C"/>
    <w:rsid w:val="00B43212"/>
    <w:rsid w:val="00B43AD6"/>
    <w:rsid w:val="00B43EE2"/>
    <w:rsid w:val="00B4465F"/>
    <w:rsid w:val="00B44D71"/>
    <w:rsid w:val="00B451D5"/>
    <w:rsid w:val="00B45238"/>
    <w:rsid w:val="00B4541F"/>
    <w:rsid w:val="00B45EF5"/>
    <w:rsid w:val="00B46EAF"/>
    <w:rsid w:val="00B47216"/>
    <w:rsid w:val="00B47327"/>
    <w:rsid w:val="00B47F77"/>
    <w:rsid w:val="00B50031"/>
    <w:rsid w:val="00B5119C"/>
    <w:rsid w:val="00B51509"/>
    <w:rsid w:val="00B51541"/>
    <w:rsid w:val="00B51602"/>
    <w:rsid w:val="00B51B1C"/>
    <w:rsid w:val="00B51C04"/>
    <w:rsid w:val="00B52027"/>
    <w:rsid w:val="00B52ADD"/>
    <w:rsid w:val="00B5310E"/>
    <w:rsid w:val="00B539D0"/>
    <w:rsid w:val="00B53C1C"/>
    <w:rsid w:val="00B540E5"/>
    <w:rsid w:val="00B54141"/>
    <w:rsid w:val="00B5441B"/>
    <w:rsid w:val="00B54456"/>
    <w:rsid w:val="00B55121"/>
    <w:rsid w:val="00B55163"/>
    <w:rsid w:val="00B551CB"/>
    <w:rsid w:val="00B56194"/>
    <w:rsid w:val="00B571D5"/>
    <w:rsid w:val="00B5753E"/>
    <w:rsid w:val="00B57757"/>
    <w:rsid w:val="00B57773"/>
    <w:rsid w:val="00B5783B"/>
    <w:rsid w:val="00B57FD3"/>
    <w:rsid w:val="00B61268"/>
    <w:rsid w:val="00B61699"/>
    <w:rsid w:val="00B61937"/>
    <w:rsid w:val="00B619EC"/>
    <w:rsid w:val="00B61C3C"/>
    <w:rsid w:val="00B624EA"/>
    <w:rsid w:val="00B62B9D"/>
    <w:rsid w:val="00B63092"/>
    <w:rsid w:val="00B6340E"/>
    <w:rsid w:val="00B635F1"/>
    <w:rsid w:val="00B64116"/>
    <w:rsid w:val="00B6433A"/>
    <w:rsid w:val="00B64825"/>
    <w:rsid w:val="00B649F1"/>
    <w:rsid w:val="00B6546A"/>
    <w:rsid w:val="00B65796"/>
    <w:rsid w:val="00B661D7"/>
    <w:rsid w:val="00B66658"/>
    <w:rsid w:val="00B66D7B"/>
    <w:rsid w:val="00B66F82"/>
    <w:rsid w:val="00B672EF"/>
    <w:rsid w:val="00B673A7"/>
    <w:rsid w:val="00B67687"/>
    <w:rsid w:val="00B678CA"/>
    <w:rsid w:val="00B67B59"/>
    <w:rsid w:val="00B70152"/>
    <w:rsid w:val="00B702D6"/>
    <w:rsid w:val="00B70420"/>
    <w:rsid w:val="00B70B4F"/>
    <w:rsid w:val="00B71660"/>
    <w:rsid w:val="00B7208A"/>
    <w:rsid w:val="00B721A6"/>
    <w:rsid w:val="00B7221A"/>
    <w:rsid w:val="00B7275D"/>
    <w:rsid w:val="00B72DC1"/>
    <w:rsid w:val="00B72FB7"/>
    <w:rsid w:val="00B735AF"/>
    <w:rsid w:val="00B7369A"/>
    <w:rsid w:val="00B73A2E"/>
    <w:rsid w:val="00B73D73"/>
    <w:rsid w:val="00B74400"/>
    <w:rsid w:val="00B7464D"/>
    <w:rsid w:val="00B746FE"/>
    <w:rsid w:val="00B74A33"/>
    <w:rsid w:val="00B74CC7"/>
    <w:rsid w:val="00B752BD"/>
    <w:rsid w:val="00B75335"/>
    <w:rsid w:val="00B757AF"/>
    <w:rsid w:val="00B7583E"/>
    <w:rsid w:val="00B75C16"/>
    <w:rsid w:val="00B76541"/>
    <w:rsid w:val="00B766BF"/>
    <w:rsid w:val="00B76941"/>
    <w:rsid w:val="00B7735B"/>
    <w:rsid w:val="00B77703"/>
    <w:rsid w:val="00B77D8E"/>
    <w:rsid w:val="00B77F16"/>
    <w:rsid w:val="00B8001F"/>
    <w:rsid w:val="00B805CA"/>
    <w:rsid w:val="00B80B1A"/>
    <w:rsid w:val="00B80B5C"/>
    <w:rsid w:val="00B81065"/>
    <w:rsid w:val="00B81291"/>
    <w:rsid w:val="00B81AA7"/>
    <w:rsid w:val="00B81B66"/>
    <w:rsid w:val="00B823A5"/>
    <w:rsid w:val="00B8257E"/>
    <w:rsid w:val="00B83020"/>
    <w:rsid w:val="00B8308D"/>
    <w:rsid w:val="00B830EF"/>
    <w:rsid w:val="00B83B8D"/>
    <w:rsid w:val="00B8460B"/>
    <w:rsid w:val="00B846E6"/>
    <w:rsid w:val="00B84995"/>
    <w:rsid w:val="00B84CCC"/>
    <w:rsid w:val="00B852C8"/>
    <w:rsid w:val="00B87CEC"/>
    <w:rsid w:val="00B87E28"/>
    <w:rsid w:val="00B902AF"/>
    <w:rsid w:val="00B9054B"/>
    <w:rsid w:val="00B90651"/>
    <w:rsid w:val="00B90D3F"/>
    <w:rsid w:val="00B90EAE"/>
    <w:rsid w:val="00B92BEE"/>
    <w:rsid w:val="00B92D0A"/>
    <w:rsid w:val="00B9311C"/>
    <w:rsid w:val="00B93D09"/>
    <w:rsid w:val="00B9402E"/>
    <w:rsid w:val="00B94264"/>
    <w:rsid w:val="00B94300"/>
    <w:rsid w:val="00B949A1"/>
    <w:rsid w:val="00B94F61"/>
    <w:rsid w:val="00B955D3"/>
    <w:rsid w:val="00B96140"/>
    <w:rsid w:val="00B96FB3"/>
    <w:rsid w:val="00B97E85"/>
    <w:rsid w:val="00BA00EB"/>
    <w:rsid w:val="00BA0A94"/>
    <w:rsid w:val="00BA0C99"/>
    <w:rsid w:val="00BA0CC9"/>
    <w:rsid w:val="00BA15C0"/>
    <w:rsid w:val="00BA1F48"/>
    <w:rsid w:val="00BA2188"/>
    <w:rsid w:val="00BA22EA"/>
    <w:rsid w:val="00BA244C"/>
    <w:rsid w:val="00BA3629"/>
    <w:rsid w:val="00BA3B13"/>
    <w:rsid w:val="00BA401E"/>
    <w:rsid w:val="00BA4CF0"/>
    <w:rsid w:val="00BA510D"/>
    <w:rsid w:val="00BA5222"/>
    <w:rsid w:val="00BA5A71"/>
    <w:rsid w:val="00BA5DEB"/>
    <w:rsid w:val="00BA64EB"/>
    <w:rsid w:val="00BA6FE7"/>
    <w:rsid w:val="00BA7738"/>
    <w:rsid w:val="00BA7A50"/>
    <w:rsid w:val="00BA7C0A"/>
    <w:rsid w:val="00BB0006"/>
    <w:rsid w:val="00BB00D1"/>
    <w:rsid w:val="00BB0490"/>
    <w:rsid w:val="00BB0E3F"/>
    <w:rsid w:val="00BB23C4"/>
    <w:rsid w:val="00BB2495"/>
    <w:rsid w:val="00BB2500"/>
    <w:rsid w:val="00BB286C"/>
    <w:rsid w:val="00BB2F64"/>
    <w:rsid w:val="00BB315D"/>
    <w:rsid w:val="00BB3210"/>
    <w:rsid w:val="00BB32D7"/>
    <w:rsid w:val="00BB35B1"/>
    <w:rsid w:val="00BB37D9"/>
    <w:rsid w:val="00BB4060"/>
    <w:rsid w:val="00BB45D0"/>
    <w:rsid w:val="00BB4781"/>
    <w:rsid w:val="00BB48F2"/>
    <w:rsid w:val="00BB4904"/>
    <w:rsid w:val="00BB5063"/>
    <w:rsid w:val="00BB517A"/>
    <w:rsid w:val="00BB62A7"/>
    <w:rsid w:val="00BB6594"/>
    <w:rsid w:val="00BB6832"/>
    <w:rsid w:val="00BB6A97"/>
    <w:rsid w:val="00BB6C43"/>
    <w:rsid w:val="00BB734B"/>
    <w:rsid w:val="00BB7436"/>
    <w:rsid w:val="00BB7D61"/>
    <w:rsid w:val="00BB7E04"/>
    <w:rsid w:val="00BC0107"/>
    <w:rsid w:val="00BC06D6"/>
    <w:rsid w:val="00BC06FA"/>
    <w:rsid w:val="00BC0CE8"/>
    <w:rsid w:val="00BC0F0D"/>
    <w:rsid w:val="00BC1484"/>
    <w:rsid w:val="00BC1A99"/>
    <w:rsid w:val="00BC1BB2"/>
    <w:rsid w:val="00BC241E"/>
    <w:rsid w:val="00BC2B04"/>
    <w:rsid w:val="00BC2EDB"/>
    <w:rsid w:val="00BC3BEA"/>
    <w:rsid w:val="00BC3E35"/>
    <w:rsid w:val="00BC4348"/>
    <w:rsid w:val="00BC4A31"/>
    <w:rsid w:val="00BC571B"/>
    <w:rsid w:val="00BC6027"/>
    <w:rsid w:val="00BC64E9"/>
    <w:rsid w:val="00BC6980"/>
    <w:rsid w:val="00BC6E8D"/>
    <w:rsid w:val="00BC70B9"/>
    <w:rsid w:val="00BC72F6"/>
    <w:rsid w:val="00BC7E8E"/>
    <w:rsid w:val="00BD0916"/>
    <w:rsid w:val="00BD0C01"/>
    <w:rsid w:val="00BD1920"/>
    <w:rsid w:val="00BD1AE2"/>
    <w:rsid w:val="00BD22F7"/>
    <w:rsid w:val="00BD248A"/>
    <w:rsid w:val="00BD28C0"/>
    <w:rsid w:val="00BD2F15"/>
    <w:rsid w:val="00BD32B7"/>
    <w:rsid w:val="00BD3495"/>
    <w:rsid w:val="00BD34D3"/>
    <w:rsid w:val="00BD375C"/>
    <w:rsid w:val="00BD41AD"/>
    <w:rsid w:val="00BD4718"/>
    <w:rsid w:val="00BD4B44"/>
    <w:rsid w:val="00BD5818"/>
    <w:rsid w:val="00BD6A62"/>
    <w:rsid w:val="00BD6FFE"/>
    <w:rsid w:val="00BE01EE"/>
    <w:rsid w:val="00BE05EB"/>
    <w:rsid w:val="00BE0AEC"/>
    <w:rsid w:val="00BE2773"/>
    <w:rsid w:val="00BE3F76"/>
    <w:rsid w:val="00BE4284"/>
    <w:rsid w:val="00BE5622"/>
    <w:rsid w:val="00BE5DA4"/>
    <w:rsid w:val="00BE61CC"/>
    <w:rsid w:val="00BE674F"/>
    <w:rsid w:val="00BE6CCD"/>
    <w:rsid w:val="00BE75E7"/>
    <w:rsid w:val="00BF01AD"/>
    <w:rsid w:val="00BF0457"/>
    <w:rsid w:val="00BF09E8"/>
    <w:rsid w:val="00BF13EB"/>
    <w:rsid w:val="00BF178E"/>
    <w:rsid w:val="00BF1AB0"/>
    <w:rsid w:val="00BF1DCD"/>
    <w:rsid w:val="00BF229A"/>
    <w:rsid w:val="00BF2593"/>
    <w:rsid w:val="00BF2654"/>
    <w:rsid w:val="00BF2B39"/>
    <w:rsid w:val="00BF2BCF"/>
    <w:rsid w:val="00BF3529"/>
    <w:rsid w:val="00BF3ACD"/>
    <w:rsid w:val="00BF49CE"/>
    <w:rsid w:val="00BF4C23"/>
    <w:rsid w:val="00BF4EC1"/>
    <w:rsid w:val="00BF50DC"/>
    <w:rsid w:val="00BF524F"/>
    <w:rsid w:val="00BF57B9"/>
    <w:rsid w:val="00BF600A"/>
    <w:rsid w:val="00BF6742"/>
    <w:rsid w:val="00BF688A"/>
    <w:rsid w:val="00BF69AD"/>
    <w:rsid w:val="00BF6AD4"/>
    <w:rsid w:val="00BF707A"/>
    <w:rsid w:val="00BF75F6"/>
    <w:rsid w:val="00BF7E30"/>
    <w:rsid w:val="00C007EB"/>
    <w:rsid w:val="00C00B98"/>
    <w:rsid w:val="00C01AAC"/>
    <w:rsid w:val="00C01B39"/>
    <w:rsid w:val="00C0215C"/>
    <w:rsid w:val="00C02708"/>
    <w:rsid w:val="00C02B52"/>
    <w:rsid w:val="00C02C24"/>
    <w:rsid w:val="00C032A4"/>
    <w:rsid w:val="00C04152"/>
    <w:rsid w:val="00C04789"/>
    <w:rsid w:val="00C04B08"/>
    <w:rsid w:val="00C04D08"/>
    <w:rsid w:val="00C05433"/>
    <w:rsid w:val="00C05666"/>
    <w:rsid w:val="00C05CA6"/>
    <w:rsid w:val="00C05D34"/>
    <w:rsid w:val="00C06CC3"/>
    <w:rsid w:val="00C06E5B"/>
    <w:rsid w:val="00C07116"/>
    <w:rsid w:val="00C07352"/>
    <w:rsid w:val="00C07C1C"/>
    <w:rsid w:val="00C07C47"/>
    <w:rsid w:val="00C108EF"/>
    <w:rsid w:val="00C10908"/>
    <w:rsid w:val="00C11076"/>
    <w:rsid w:val="00C11206"/>
    <w:rsid w:val="00C11456"/>
    <w:rsid w:val="00C11844"/>
    <w:rsid w:val="00C11A42"/>
    <w:rsid w:val="00C11A79"/>
    <w:rsid w:val="00C1211F"/>
    <w:rsid w:val="00C121EE"/>
    <w:rsid w:val="00C124E4"/>
    <w:rsid w:val="00C125B6"/>
    <w:rsid w:val="00C127FE"/>
    <w:rsid w:val="00C12909"/>
    <w:rsid w:val="00C1342B"/>
    <w:rsid w:val="00C136B9"/>
    <w:rsid w:val="00C1383B"/>
    <w:rsid w:val="00C1405B"/>
    <w:rsid w:val="00C14614"/>
    <w:rsid w:val="00C14D26"/>
    <w:rsid w:val="00C154BE"/>
    <w:rsid w:val="00C1604A"/>
    <w:rsid w:val="00C1639A"/>
    <w:rsid w:val="00C164E1"/>
    <w:rsid w:val="00C16E83"/>
    <w:rsid w:val="00C16EF2"/>
    <w:rsid w:val="00C1746B"/>
    <w:rsid w:val="00C174E8"/>
    <w:rsid w:val="00C178E8"/>
    <w:rsid w:val="00C17DB9"/>
    <w:rsid w:val="00C201DD"/>
    <w:rsid w:val="00C201E9"/>
    <w:rsid w:val="00C203E9"/>
    <w:rsid w:val="00C2064C"/>
    <w:rsid w:val="00C21015"/>
    <w:rsid w:val="00C21111"/>
    <w:rsid w:val="00C216F9"/>
    <w:rsid w:val="00C21941"/>
    <w:rsid w:val="00C21E11"/>
    <w:rsid w:val="00C22923"/>
    <w:rsid w:val="00C23448"/>
    <w:rsid w:val="00C23528"/>
    <w:rsid w:val="00C23D5A"/>
    <w:rsid w:val="00C23D6A"/>
    <w:rsid w:val="00C23DF7"/>
    <w:rsid w:val="00C23E57"/>
    <w:rsid w:val="00C23ED9"/>
    <w:rsid w:val="00C245BE"/>
    <w:rsid w:val="00C24A8A"/>
    <w:rsid w:val="00C24B24"/>
    <w:rsid w:val="00C2520F"/>
    <w:rsid w:val="00C2658F"/>
    <w:rsid w:val="00C26C20"/>
    <w:rsid w:val="00C2710C"/>
    <w:rsid w:val="00C27E8A"/>
    <w:rsid w:val="00C30D19"/>
    <w:rsid w:val="00C30F4B"/>
    <w:rsid w:val="00C31149"/>
    <w:rsid w:val="00C31994"/>
    <w:rsid w:val="00C31B62"/>
    <w:rsid w:val="00C32139"/>
    <w:rsid w:val="00C32A06"/>
    <w:rsid w:val="00C32FB5"/>
    <w:rsid w:val="00C33824"/>
    <w:rsid w:val="00C3417F"/>
    <w:rsid w:val="00C34C76"/>
    <w:rsid w:val="00C350AF"/>
    <w:rsid w:val="00C35267"/>
    <w:rsid w:val="00C35C98"/>
    <w:rsid w:val="00C35D96"/>
    <w:rsid w:val="00C36DDC"/>
    <w:rsid w:val="00C379C6"/>
    <w:rsid w:val="00C400E3"/>
    <w:rsid w:val="00C410A7"/>
    <w:rsid w:val="00C41241"/>
    <w:rsid w:val="00C4189F"/>
    <w:rsid w:val="00C418BA"/>
    <w:rsid w:val="00C41A94"/>
    <w:rsid w:val="00C41AE3"/>
    <w:rsid w:val="00C420F3"/>
    <w:rsid w:val="00C423FA"/>
    <w:rsid w:val="00C4320B"/>
    <w:rsid w:val="00C442FD"/>
    <w:rsid w:val="00C4430A"/>
    <w:rsid w:val="00C4435E"/>
    <w:rsid w:val="00C44E95"/>
    <w:rsid w:val="00C453AF"/>
    <w:rsid w:val="00C45BF6"/>
    <w:rsid w:val="00C45F33"/>
    <w:rsid w:val="00C46068"/>
    <w:rsid w:val="00C4649F"/>
    <w:rsid w:val="00C46EFA"/>
    <w:rsid w:val="00C470D8"/>
    <w:rsid w:val="00C473C7"/>
    <w:rsid w:val="00C476DD"/>
    <w:rsid w:val="00C50306"/>
    <w:rsid w:val="00C509A0"/>
    <w:rsid w:val="00C50B2D"/>
    <w:rsid w:val="00C5127A"/>
    <w:rsid w:val="00C515B2"/>
    <w:rsid w:val="00C51A7E"/>
    <w:rsid w:val="00C53335"/>
    <w:rsid w:val="00C535B9"/>
    <w:rsid w:val="00C539FA"/>
    <w:rsid w:val="00C53D08"/>
    <w:rsid w:val="00C53F4F"/>
    <w:rsid w:val="00C540AC"/>
    <w:rsid w:val="00C542F1"/>
    <w:rsid w:val="00C543EB"/>
    <w:rsid w:val="00C5443C"/>
    <w:rsid w:val="00C55883"/>
    <w:rsid w:val="00C574FF"/>
    <w:rsid w:val="00C57785"/>
    <w:rsid w:val="00C57859"/>
    <w:rsid w:val="00C57DC3"/>
    <w:rsid w:val="00C57DC4"/>
    <w:rsid w:val="00C6188A"/>
    <w:rsid w:val="00C61C1F"/>
    <w:rsid w:val="00C61EEC"/>
    <w:rsid w:val="00C62591"/>
    <w:rsid w:val="00C62AAC"/>
    <w:rsid w:val="00C6305F"/>
    <w:rsid w:val="00C63A13"/>
    <w:rsid w:val="00C64931"/>
    <w:rsid w:val="00C64A43"/>
    <w:rsid w:val="00C653C0"/>
    <w:rsid w:val="00C65518"/>
    <w:rsid w:val="00C65F3C"/>
    <w:rsid w:val="00C6648A"/>
    <w:rsid w:val="00C664A1"/>
    <w:rsid w:val="00C66606"/>
    <w:rsid w:val="00C67939"/>
    <w:rsid w:val="00C700B6"/>
    <w:rsid w:val="00C7095B"/>
    <w:rsid w:val="00C709D5"/>
    <w:rsid w:val="00C71179"/>
    <w:rsid w:val="00C7135C"/>
    <w:rsid w:val="00C714B5"/>
    <w:rsid w:val="00C71710"/>
    <w:rsid w:val="00C72088"/>
    <w:rsid w:val="00C720C4"/>
    <w:rsid w:val="00C724A9"/>
    <w:rsid w:val="00C7252B"/>
    <w:rsid w:val="00C72950"/>
    <w:rsid w:val="00C72A2B"/>
    <w:rsid w:val="00C72D12"/>
    <w:rsid w:val="00C72E68"/>
    <w:rsid w:val="00C730D4"/>
    <w:rsid w:val="00C73568"/>
    <w:rsid w:val="00C738C3"/>
    <w:rsid w:val="00C73BE9"/>
    <w:rsid w:val="00C73BFB"/>
    <w:rsid w:val="00C744BC"/>
    <w:rsid w:val="00C7495C"/>
    <w:rsid w:val="00C74BDE"/>
    <w:rsid w:val="00C753BC"/>
    <w:rsid w:val="00C755C2"/>
    <w:rsid w:val="00C75B13"/>
    <w:rsid w:val="00C75CA9"/>
    <w:rsid w:val="00C7733C"/>
    <w:rsid w:val="00C77346"/>
    <w:rsid w:val="00C77980"/>
    <w:rsid w:val="00C77B29"/>
    <w:rsid w:val="00C80A1A"/>
    <w:rsid w:val="00C8199C"/>
    <w:rsid w:val="00C82674"/>
    <w:rsid w:val="00C835A2"/>
    <w:rsid w:val="00C84943"/>
    <w:rsid w:val="00C84C68"/>
    <w:rsid w:val="00C853BD"/>
    <w:rsid w:val="00C85456"/>
    <w:rsid w:val="00C85AD7"/>
    <w:rsid w:val="00C8666C"/>
    <w:rsid w:val="00C8685B"/>
    <w:rsid w:val="00C870E7"/>
    <w:rsid w:val="00C8723C"/>
    <w:rsid w:val="00C87972"/>
    <w:rsid w:val="00C900ED"/>
    <w:rsid w:val="00C921D3"/>
    <w:rsid w:val="00C93214"/>
    <w:rsid w:val="00C9329F"/>
    <w:rsid w:val="00C93AA0"/>
    <w:rsid w:val="00C93EB6"/>
    <w:rsid w:val="00C951DC"/>
    <w:rsid w:val="00C95531"/>
    <w:rsid w:val="00C959F6"/>
    <w:rsid w:val="00C9623D"/>
    <w:rsid w:val="00C962D4"/>
    <w:rsid w:val="00C96FA7"/>
    <w:rsid w:val="00C9722B"/>
    <w:rsid w:val="00C972A0"/>
    <w:rsid w:val="00C9763D"/>
    <w:rsid w:val="00C97875"/>
    <w:rsid w:val="00C97A69"/>
    <w:rsid w:val="00CA068A"/>
    <w:rsid w:val="00CA0BCC"/>
    <w:rsid w:val="00CA1181"/>
    <w:rsid w:val="00CA1E7E"/>
    <w:rsid w:val="00CA204A"/>
    <w:rsid w:val="00CA2C80"/>
    <w:rsid w:val="00CA2D30"/>
    <w:rsid w:val="00CA3E9D"/>
    <w:rsid w:val="00CA45CD"/>
    <w:rsid w:val="00CA4A4A"/>
    <w:rsid w:val="00CA50C5"/>
    <w:rsid w:val="00CA52FE"/>
    <w:rsid w:val="00CA5520"/>
    <w:rsid w:val="00CA5AB2"/>
    <w:rsid w:val="00CA65FC"/>
    <w:rsid w:val="00CA7512"/>
    <w:rsid w:val="00CA79D9"/>
    <w:rsid w:val="00CA7D64"/>
    <w:rsid w:val="00CB051C"/>
    <w:rsid w:val="00CB0559"/>
    <w:rsid w:val="00CB0E96"/>
    <w:rsid w:val="00CB1902"/>
    <w:rsid w:val="00CB1F18"/>
    <w:rsid w:val="00CB2A68"/>
    <w:rsid w:val="00CB3A13"/>
    <w:rsid w:val="00CB3F6E"/>
    <w:rsid w:val="00CB463B"/>
    <w:rsid w:val="00CB4FAB"/>
    <w:rsid w:val="00CB501B"/>
    <w:rsid w:val="00CB5D9F"/>
    <w:rsid w:val="00CB6841"/>
    <w:rsid w:val="00CB6F55"/>
    <w:rsid w:val="00CB77F6"/>
    <w:rsid w:val="00CC01DC"/>
    <w:rsid w:val="00CC0C70"/>
    <w:rsid w:val="00CC1177"/>
    <w:rsid w:val="00CC17CC"/>
    <w:rsid w:val="00CC1A9A"/>
    <w:rsid w:val="00CC2239"/>
    <w:rsid w:val="00CC24A4"/>
    <w:rsid w:val="00CC261B"/>
    <w:rsid w:val="00CC2CA3"/>
    <w:rsid w:val="00CC323C"/>
    <w:rsid w:val="00CC36BE"/>
    <w:rsid w:val="00CC3E33"/>
    <w:rsid w:val="00CC417A"/>
    <w:rsid w:val="00CC4409"/>
    <w:rsid w:val="00CC4C05"/>
    <w:rsid w:val="00CC4DCD"/>
    <w:rsid w:val="00CC505F"/>
    <w:rsid w:val="00CC6325"/>
    <w:rsid w:val="00CC67B0"/>
    <w:rsid w:val="00CC68D6"/>
    <w:rsid w:val="00CC6971"/>
    <w:rsid w:val="00CC6C62"/>
    <w:rsid w:val="00CC6D68"/>
    <w:rsid w:val="00CC7011"/>
    <w:rsid w:val="00CC711B"/>
    <w:rsid w:val="00CD01D8"/>
    <w:rsid w:val="00CD06E6"/>
    <w:rsid w:val="00CD0B04"/>
    <w:rsid w:val="00CD127B"/>
    <w:rsid w:val="00CD1D62"/>
    <w:rsid w:val="00CD2260"/>
    <w:rsid w:val="00CD2345"/>
    <w:rsid w:val="00CD2AFA"/>
    <w:rsid w:val="00CD30FF"/>
    <w:rsid w:val="00CD405F"/>
    <w:rsid w:val="00CD453F"/>
    <w:rsid w:val="00CD50B6"/>
    <w:rsid w:val="00CD51C9"/>
    <w:rsid w:val="00CD56FF"/>
    <w:rsid w:val="00CD5EFB"/>
    <w:rsid w:val="00CD6B3A"/>
    <w:rsid w:val="00CD6C92"/>
    <w:rsid w:val="00CD70CE"/>
    <w:rsid w:val="00CD7845"/>
    <w:rsid w:val="00CD7D2B"/>
    <w:rsid w:val="00CD7F61"/>
    <w:rsid w:val="00CE0B08"/>
    <w:rsid w:val="00CE1D0C"/>
    <w:rsid w:val="00CE296D"/>
    <w:rsid w:val="00CE2B83"/>
    <w:rsid w:val="00CE3CDB"/>
    <w:rsid w:val="00CE43BF"/>
    <w:rsid w:val="00CE4402"/>
    <w:rsid w:val="00CE50B7"/>
    <w:rsid w:val="00CE54A3"/>
    <w:rsid w:val="00CE5784"/>
    <w:rsid w:val="00CE58CC"/>
    <w:rsid w:val="00CE640B"/>
    <w:rsid w:val="00CE6593"/>
    <w:rsid w:val="00CE7733"/>
    <w:rsid w:val="00CE7B3A"/>
    <w:rsid w:val="00CF0064"/>
    <w:rsid w:val="00CF041A"/>
    <w:rsid w:val="00CF195B"/>
    <w:rsid w:val="00CF1B55"/>
    <w:rsid w:val="00CF200E"/>
    <w:rsid w:val="00CF2010"/>
    <w:rsid w:val="00CF30AA"/>
    <w:rsid w:val="00CF3B73"/>
    <w:rsid w:val="00CF40A0"/>
    <w:rsid w:val="00CF41D0"/>
    <w:rsid w:val="00CF46C4"/>
    <w:rsid w:val="00CF5494"/>
    <w:rsid w:val="00CF54C0"/>
    <w:rsid w:val="00CF5CE1"/>
    <w:rsid w:val="00CF60DF"/>
    <w:rsid w:val="00CF656D"/>
    <w:rsid w:val="00CF6584"/>
    <w:rsid w:val="00CF6949"/>
    <w:rsid w:val="00CF6B9A"/>
    <w:rsid w:val="00CF6D5C"/>
    <w:rsid w:val="00CF7270"/>
    <w:rsid w:val="00CF76BB"/>
    <w:rsid w:val="00CF7CED"/>
    <w:rsid w:val="00CF7F6A"/>
    <w:rsid w:val="00D00612"/>
    <w:rsid w:val="00D0132B"/>
    <w:rsid w:val="00D01678"/>
    <w:rsid w:val="00D01746"/>
    <w:rsid w:val="00D018B4"/>
    <w:rsid w:val="00D0322E"/>
    <w:rsid w:val="00D03CFA"/>
    <w:rsid w:val="00D03F0A"/>
    <w:rsid w:val="00D04038"/>
    <w:rsid w:val="00D04126"/>
    <w:rsid w:val="00D04641"/>
    <w:rsid w:val="00D04BAF"/>
    <w:rsid w:val="00D051F1"/>
    <w:rsid w:val="00D052AE"/>
    <w:rsid w:val="00D054D4"/>
    <w:rsid w:val="00D05630"/>
    <w:rsid w:val="00D05E09"/>
    <w:rsid w:val="00D06229"/>
    <w:rsid w:val="00D06295"/>
    <w:rsid w:val="00D069DF"/>
    <w:rsid w:val="00D06E80"/>
    <w:rsid w:val="00D071B1"/>
    <w:rsid w:val="00D07B38"/>
    <w:rsid w:val="00D101F2"/>
    <w:rsid w:val="00D10604"/>
    <w:rsid w:val="00D113E9"/>
    <w:rsid w:val="00D11AF8"/>
    <w:rsid w:val="00D11EE9"/>
    <w:rsid w:val="00D126C7"/>
    <w:rsid w:val="00D12C34"/>
    <w:rsid w:val="00D12C6B"/>
    <w:rsid w:val="00D1354D"/>
    <w:rsid w:val="00D13837"/>
    <w:rsid w:val="00D14A82"/>
    <w:rsid w:val="00D14C2A"/>
    <w:rsid w:val="00D14D08"/>
    <w:rsid w:val="00D1528B"/>
    <w:rsid w:val="00D15990"/>
    <w:rsid w:val="00D1621B"/>
    <w:rsid w:val="00D1731F"/>
    <w:rsid w:val="00D17857"/>
    <w:rsid w:val="00D1788F"/>
    <w:rsid w:val="00D200AC"/>
    <w:rsid w:val="00D20EE2"/>
    <w:rsid w:val="00D20F88"/>
    <w:rsid w:val="00D20FE7"/>
    <w:rsid w:val="00D210B1"/>
    <w:rsid w:val="00D210F1"/>
    <w:rsid w:val="00D211B2"/>
    <w:rsid w:val="00D2129E"/>
    <w:rsid w:val="00D21306"/>
    <w:rsid w:val="00D213B4"/>
    <w:rsid w:val="00D2171F"/>
    <w:rsid w:val="00D21E26"/>
    <w:rsid w:val="00D2217D"/>
    <w:rsid w:val="00D2243E"/>
    <w:rsid w:val="00D2273E"/>
    <w:rsid w:val="00D22A45"/>
    <w:rsid w:val="00D2358E"/>
    <w:rsid w:val="00D23882"/>
    <w:rsid w:val="00D23932"/>
    <w:rsid w:val="00D24044"/>
    <w:rsid w:val="00D240B6"/>
    <w:rsid w:val="00D246F9"/>
    <w:rsid w:val="00D2518D"/>
    <w:rsid w:val="00D258D0"/>
    <w:rsid w:val="00D25DF6"/>
    <w:rsid w:val="00D2617C"/>
    <w:rsid w:val="00D2619D"/>
    <w:rsid w:val="00D261EC"/>
    <w:rsid w:val="00D2640F"/>
    <w:rsid w:val="00D2642E"/>
    <w:rsid w:val="00D26D51"/>
    <w:rsid w:val="00D26EE5"/>
    <w:rsid w:val="00D27ABC"/>
    <w:rsid w:val="00D27B1B"/>
    <w:rsid w:val="00D301E2"/>
    <w:rsid w:val="00D30227"/>
    <w:rsid w:val="00D31097"/>
    <w:rsid w:val="00D31170"/>
    <w:rsid w:val="00D31292"/>
    <w:rsid w:val="00D3139A"/>
    <w:rsid w:val="00D3192A"/>
    <w:rsid w:val="00D32334"/>
    <w:rsid w:val="00D3275A"/>
    <w:rsid w:val="00D3308D"/>
    <w:rsid w:val="00D33F0C"/>
    <w:rsid w:val="00D3423F"/>
    <w:rsid w:val="00D347BB"/>
    <w:rsid w:val="00D34F79"/>
    <w:rsid w:val="00D35BD3"/>
    <w:rsid w:val="00D35EC0"/>
    <w:rsid w:val="00D36157"/>
    <w:rsid w:val="00D364AC"/>
    <w:rsid w:val="00D366E3"/>
    <w:rsid w:val="00D36966"/>
    <w:rsid w:val="00D3799C"/>
    <w:rsid w:val="00D37FE5"/>
    <w:rsid w:val="00D400A5"/>
    <w:rsid w:val="00D413FE"/>
    <w:rsid w:val="00D414F9"/>
    <w:rsid w:val="00D42095"/>
    <w:rsid w:val="00D4261E"/>
    <w:rsid w:val="00D42E43"/>
    <w:rsid w:val="00D42E4B"/>
    <w:rsid w:val="00D42EF5"/>
    <w:rsid w:val="00D43E28"/>
    <w:rsid w:val="00D4410F"/>
    <w:rsid w:val="00D4421F"/>
    <w:rsid w:val="00D447D6"/>
    <w:rsid w:val="00D456AA"/>
    <w:rsid w:val="00D4661A"/>
    <w:rsid w:val="00D469F1"/>
    <w:rsid w:val="00D46C6E"/>
    <w:rsid w:val="00D47003"/>
    <w:rsid w:val="00D471F7"/>
    <w:rsid w:val="00D50045"/>
    <w:rsid w:val="00D50310"/>
    <w:rsid w:val="00D508E5"/>
    <w:rsid w:val="00D514E8"/>
    <w:rsid w:val="00D518A3"/>
    <w:rsid w:val="00D5198E"/>
    <w:rsid w:val="00D51D30"/>
    <w:rsid w:val="00D52848"/>
    <w:rsid w:val="00D53E0D"/>
    <w:rsid w:val="00D54B81"/>
    <w:rsid w:val="00D5528A"/>
    <w:rsid w:val="00D556A5"/>
    <w:rsid w:val="00D556FB"/>
    <w:rsid w:val="00D55937"/>
    <w:rsid w:val="00D55B0D"/>
    <w:rsid w:val="00D5627B"/>
    <w:rsid w:val="00D5658C"/>
    <w:rsid w:val="00D56795"/>
    <w:rsid w:val="00D567A5"/>
    <w:rsid w:val="00D569EA"/>
    <w:rsid w:val="00D56E17"/>
    <w:rsid w:val="00D60738"/>
    <w:rsid w:val="00D60979"/>
    <w:rsid w:val="00D60AA5"/>
    <w:rsid w:val="00D60C01"/>
    <w:rsid w:val="00D60C25"/>
    <w:rsid w:val="00D61292"/>
    <w:rsid w:val="00D626EC"/>
    <w:rsid w:val="00D62A3A"/>
    <w:rsid w:val="00D62B17"/>
    <w:rsid w:val="00D62D26"/>
    <w:rsid w:val="00D63C7A"/>
    <w:rsid w:val="00D64152"/>
    <w:rsid w:val="00D642A0"/>
    <w:rsid w:val="00D642F2"/>
    <w:rsid w:val="00D64597"/>
    <w:rsid w:val="00D645D8"/>
    <w:rsid w:val="00D64FFF"/>
    <w:rsid w:val="00D652F8"/>
    <w:rsid w:val="00D66647"/>
    <w:rsid w:val="00D66654"/>
    <w:rsid w:val="00D66836"/>
    <w:rsid w:val="00D66CD2"/>
    <w:rsid w:val="00D67000"/>
    <w:rsid w:val="00D670FB"/>
    <w:rsid w:val="00D67CC3"/>
    <w:rsid w:val="00D6B51D"/>
    <w:rsid w:val="00D702DD"/>
    <w:rsid w:val="00D704FD"/>
    <w:rsid w:val="00D7059C"/>
    <w:rsid w:val="00D717BF"/>
    <w:rsid w:val="00D7239F"/>
    <w:rsid w:val="00D72EE7"/>
    <w:rsid w:val="00D73020"/>
    <w:rsid w:val="00D7368D"/>
    <w:rsid w:val="00D73B46"/>
    <w:rsid w:val="00D74130"/>
    <w:rsid w:val="00D748E2"/>
    <w:rsid w:val="00D74AD3"/>
    <w:rsid w:val="00D75849"/>
    <w:rsid w:val="00D76350"/>
    <w:rsid w:val="00D76968"/>
    <w:rsid w:val="00D778C0"/>
    <w:rsid w:val="00D77B86"/>
    <w:rsid w:val="00D80641"/>
    <w:rsid w:val="00D806B6"/>
    <w:rsid w:val="00D806DB"/>
    <w:rsid w:val="00D80753"/>
    <w:rsid w:val="00D80F44"/>
    <w:rsid w:val="00D8117C"/>
    <w:rsid w:val="00D82B7E"/>
    <w:rsid w:val="00D82F0C"/>
    <w:rsid w:val="00D8346A"/>
    <w:rsid w:val="00D8468D"/>
    <w:rsid w:val="00D84F85"/>
    <w:rsid w:val="00D85183"/>
    <w:rsid w:val="00D851D0"/>
    <w:rsid w:val="00D86234"/>
    <w:rsid w:val="00D86496"/>
    <w:rsid w:val="00D86717"/>
    <w:rsid w:val="00D868FB"/>
    <w:rsid w:val="00D86CFE"/>
    <w:rsid w:val="00D87044"/>
    <w:rsid w:val="00D87C7A"/>
    <w:rsid w:val="00D87E43"/>
    <w:rsid w:val="00D9062E"/>
    <w:rsid w:val="00D909A2"/>
    <w:rsid w:val="00D90DBE"/>
    <w:rsid w:val="00D90DFA"/>
    <w:rsid w:val="00D90E00"/>
    <w:rsid w:val="00D9151D"/>
    <w:rsid w:val="00D9188A"/>
    <w:rsid w:val="00D91A96"/>
    <w:rsid w:val="00D9354B"/>
    <w:rsid w:val="00D93633"/>
    <w:rsid w:val="00D936D9"/>
    <w:rsid w:val="00D939D8"/>
    <w:rsid w:val="00D93A63"/>
    <w:rsid w:val="00D93C96"/>
    <w:rsid w:val="00D940D9"/>
    <w:rsid w:val="00D943C2"/>
    <w:rsid w:val="00D945C9"/>
    <w:rsid w:val="00D94C4B"/>
    <w:rsid w:val="00D95657"/>
    <w:rsid w:val="00D95D58"/>
    <w:rsid w:val="00D95E6D"/>
    <w:rsid w:val="00D95F10"/>
    <w:rsid w:val="00D961C8"/>
    <w:rsid w:val="00D96A32"/>
    <w:rsid w:val="00D96DDB"/>
    <w:rsid w:val="00D97285"/>
    <w:rsid w:val="00D97D1A"/>
    <w:rsid w:val="00DA03E2"/>
    <w:rsid w:val="00DA04B4"/>
    <w:rsid w:val="00DA0530"/>
    <w:rsid w:val="00DA063C"/>
    <w:rsid w:val="00DA08E9"/>
    <w:rsid w:val="00DA10A0"/>
    <w:rsid w:val="00DA1532"/>
    <w:rsid w:val="00DA1810"/>
    <w:rsid w:val="00DA1BEF"/>
    <w:rsid w:val="00DA2499"/>
    <w:rsid w:val="00DA2791"/>
    <w:rsid w:val="00DA300F"/>
    <w:rsid w:val="00DA326D"/>
    <w:rsid w:val="00DA33EB"/>
    <w:rsid w:val="00DA45C1"/>
    <w:rsid w:val="00DA48B1"/>
    <w:rsid w:val="00DA5076"/>
    <w:rsid w:val="00DA50F9"/>
    <w:rsid w:val="00DA547E"/>
    <w:rsid w:val="00DA5BA7"/>
    <w:rsid w:val="00DA67AB"/>
    <w:rsid w:val="00DA6E03"/>
    <w:rsid w:val="00DA6E50"/>
    <w:rsid w:val="00DA7915"/>
    <w:rsid w:val="00DA7CFE"/>
    <w:rsid w:val="00DA9C40"/>
    <w:rsid w:val="00DB0D6C"/>
    <w:rsid w:val="00DB109C"/>
    <w:rsid w:val="00DB11D1"/>
    <w:rsid w:val="00DB1B6C"/>
    <w:rsid w:val="00DB1F89"/>
    <w:rsid w:val="00DB2749"/>
    <w:rsid w:val="00DB29AA"/>
    <w:rsid w:val="00DB2B04"/>
    <w:rsid w:val="00DB2BAF"/>
    <w:rsid w:val="00DB2F44"/>
    <w:rsid w:val="00DB3239"/>
    <w:rsid w:val="00DB3B7A"/>
    <w:rsid w:val="00DB3E50"/>
    <w:rsid w:val="00DB3EF0"/>
    <w:rsid w:val="00DB45F0"/>
    <w:rsid w:val="00DB4B43"/>
    <w:rsid w:val="00DB4B64"/>
    <w:rsid w:val="00DB6382"/>
    <w:rsid w:val="00DB708F"/>
    <w:rsid w:val="00DB77AD"/>
    <w:rsid w:val="00DC001C"/>
    <w:rsid w:val="00DC02C4"/>
    <w:rsid w:val="00DC0382"/>
    <w:rsid w:val="00DC147F"/>
    <w:rsid w:val="00DC170A"/>
    <w:rsid w:val="00DC2F93"/>
    <w:rsid w:val="00DC3B46"/>
    <w:rsid w:val="00DC3D59"/>
    <w:rsid w:val="00DC4370"/>
    <w:rsid w:val="00DC476D"/>
    <w:rsid w:val="00DC52E7"/>
    <w:rsid w:val="00DC52FC"/>
    <w:rsid w:val="00DC5868"/>
    <w:rsid w:val="00DC608E"/>
    <w:rsid w:val="00DC6129"/>
    <w:rsid w:val="00DC7287"/>
    <w:rsid w:val="00DC72E6"/>
    <w:rsid w:val="00DC757C"/>
    <w:rsid w:val="00DD0048"/>
    <w:rsid w:val="00DD0ADC"/>
    <w:rsid w:val="00DD0B3D"/>
    <w:rsid w:val="00DD18B2"/>
    <w:rsid w:val="00DD19EB"/>
    <w:rsid w:val="00DD2095"/>
    <w:rsid w:val="00DD2227"/>
    <w:rsid w:val="00DD2E0E"/>
    <w:rsid w:val="00DD3048"/>
    <w:rsid w:val="00DD3053"/>
    <w:rsid w:val="00DD3BFA"/>
    <w:rsid w:val="00DD3FFC"/>
    <w:rsid w:val="00DD41FB"/>
    <w:rsid w:val="00DD45A6"/>
    <w:rsid w:val="00DD5347"/>
    <w:rsid w:val="00DD5428"/>
    <w:rsid w:val="00DD65C2"/>
    <w:rsid w:val="00DD6641"/>
    <w:rsid w:val="00DD69D2"/>
    <w:rsid w:val="00DD6E3A"/>
    <w:rsid w:val="00DD6FCD"/>
    <w:rsid w:val="00DD6FF5"/>
    <w:rsid w:val="00DD741C"/>
    <w:rsid w:val="00DD754C"/>
    <w:rsid w:val="00DD772A"/>
    <w:rsid w:val="00DD7744"/>
    <w:rsid w:val="00DD7900"/>
    <w:rsid w:val="00DD7D06"/>
    <w:rsid w:val="00DE09E5"/>
    <w:rsid w:val="00DE0E5A"/>
    <w:rsid w:val="00DE3966"/>
    <w:rsid w:val="00DE4055"/>
    <w:rsid w:val="00DE4292"/>
    <w:rsid w:val="00DE4873"/>
    <w:rsid w:val="00DE4C1E"/>
    <w:rsid w:val="00DE5CC4"/>
    <w:rsid w:val="00DE5D53"/>
    <w:rsid w:val="00DE5DF7"/>
    <w:rsid w:val="00DE631E"/>
    <w:rsid w:val="00DE674D"/>
    <w:rsid w:val="00DE685A"/>
    <w:rsid w:val="00DE6BB2"/>
    <w:rsid w:val="00DE7865"/>
    <w:rsid w:val="00DF166B"/>
    <w:rsid w:val="00DF193F"/>
    <w:rsid w:val="00DF1AAA"/>
    <w:rsid w:val="00DF2027"/>
    <w:rsid w:val="00DF222B"/>
    <w:rsid w:val="00DF26B4"/>
    <w:rsid w:val="00DF26C0"/>
    <w:rsid w:val="00DF383A"/>
    <w:rsid w:val="00DF3F25"/>
    <w:rsid w:val="00DF55EC"/>
    <w:rsid w:val="00DF6068"/>
    <w:rsid w:val="00DF6D9B"/>
    <w:rsid w:val="00DF71A2"/>
    <w:rsid w:val="00DF7635"/>
    <w:rsid w:val="00E00039"/>
    <w:rsid w:val="00E00062"/>
    <w:rsid w:val="00E00298"/>
    <w:rsid w:val="00E00DEC"/>
    <w:rsid w:val="00E0184F"/>
    <w:rsid w:val="00E01C2F"/>
    <w:rsid w:val="00E01D5A"/>
    <w:rsid w:val="00E01EC6"/>
    <w:rsid w:val="00E02AC8"/>
    <w:rsid w:val="00E02C93"/>
    <w:rsid w:val="00E0344A"/>
    <w:rsid w:val="00E03B3F"/>
    <w:rsid w:val="00E03E5E"/>
    <w:rsid w:val="00E046F6"/>
    <w:rsid w:val="00E05468"/>
    <w:rsid w:val="00E05D5D"/>
    <w:rsid w:val="00E0600E"/>
    <w:rsid w:val="00E06753"/>
    <w:rsid w:val="00E06BE0"/>
    <w:rsid w:val="00E071FC"/>
    <w:rsid w:val="00E0771A"/>
    <w:rsid w:val="00E0782B"/>
    <w:rsid w:val="00E078A9"/>
    <w:rsid w:val="00E104FA"/>
    <w:rsid w:val="00E1052E"/>
    <w:rsid w:val="00E10C18"/>
    <w:rsid w:val="00E11100"/>
    <w:rsid w:val="00E1140F"/>
    <w:rsid w:val="00E11DC0"/>
    <w:rsid w:val="00E12C14"/>
    <w:rsid w:val="00E12C5E"/>
    <w:rsid w:val="00E12F13"/>
    <w:rsid w:val="00E1355C"/>
    <w:rsid w:val="00E13630"/>
    <w:rsid w:val="00E13CA8"/>
    <w:rsid w:val="00E13F3B"/>
    <w:rsid w:val="00E1497C"/>
    <w:rsid w:val="00E149DA"/>
    <w:rsid w:val="00E150A5"/>
    <w:rsid w:val="00E1521E"/>
    <w:rsid w:val="00E1569E"/>
    <w:rsid w:val="00E156E7"/>
    <w:rsid w:val="00E15BE8"/>
    <w:rsid w:val="00E15C85"/>
    <w:rsid w:val="00E162DA"/>
    <w:rsid w:val="00E172CF"/>
    <w:rsid w:val="00E17B10"/>
    <w:rsid w:val="00E202B2"/>
    <w:rsid w:val="00E20C28"/>
    <w:rsid w:val="00E20C97"/>
    <w:rsid w:val="00E20FA3"/>
    <w:rsid w:val="00E21944"/>
    <w:rsid w:val="00E21A93"/>
    <w:rsid w:val="00E21A9F"/>
    <w:rsid w:val="00E225B3"/>
    <w:rsid w:val="00E22703"/>
    <w:rsid w:val="00E2338E"/>
    <w:rsid w:val="00E236D2"/>
    <w:rsid w:val="00E23E26"/>
    <w:rsid w:val="00E23E6D"/>
    <w:rsid w:val="00E23E85"/>
    <w:rsid w:val="00E241D0"/>
    <w:rsid w:val="00E24524"/>
    <w:rsid w:val="00E24C5A"/>
    <w:rsid w:val="00E24FA7"/>
    <w:rsid w:val="00E252D7"/>
    <w:rsid w:val="00E257A6"/>
    <w:rsid w:val="00E25E03"/>
    <w:rsid w:val="00E262C2"/>
    <w:rsid w:val="00E2645C"/>
    <w:rsid w:val="00E264FF"/>
    <w:rsid w:val="00E26FAA"/>
    <w:rsid w:val="00E270AC"/>
    <w:rsid w:val="00E27E4D"/>
    <w:rsid w:val="00E3098D"/>
    <w:rsid w:val="00E3102F"/>
    <w:rsid w:val="00E31332"/>
    <w:rsid w:val="00E31837"/>
    <w:rsid w:val="00E321E8"/>
    <w:rsid w:val="00E3224C"/>
    <w:rsid w:val="00E322CC"/>
    <w:rsid w:val="00E32845"/>
    <w:rsid w:val="00E32D18"/>
    <w:rsid w:val="00E34290"/>
    <w:rsid w:val="00E34C12"/>
    <w:rsid w:val="00E34C7F"/>
    <w:rsid w:val="00E34CA8"/>
    <w:rsid w:val="00E357C0"/>
    <w:rsid w:val="00E360D4"/>
    <w:rsid w:val="00E364FE"/>
    <w:rsid w:val="00E36729"/>
    <w:rsid w:val="00E36A11"/>
    <w:rsid w:val="00E37007"/>
    <w:rsid w:val="00E374F5"/>
    <w:rsid w:val="00E375DE"/>
    <w:rsid w:val="00E37E4D"/>
    <w:rsid w:val="00E407A4"/>
    <w:rsid w:val="00E4086D"/>
    <w:rsid w:val="00E4115F"/>
    <w:rsid w:val="00E413A7"/>
    <w:rsid w:val="00E419CB"/>
    <w:rsid w:val="00E422A5"/>
    <w:rsid w:val="00E424B9"/>
    <w:rsid w:val="00E42624"/>
    <w:rsid w:val="00E428FA"/>
    <w:rsid w:val="00E42F62"/>
    <w:rsid w:val="00E43729"/>
    <w:rsid w:val="00E43CBC"/>
    <w:rsid w:val="00E43F16"/>
    <w:rsid w:val="00E443FF"/>
    <w:rsid w:val="00E4463A"/>
    <w:rsid w:val="00E45273"/>
    <w:rsid w:val="00E4537D"/>
    <w:rsid w:val="00E457BC"/>
    <w:rsid w:val="00E45F4B"/>
    <w:rsid w:val="00E460AE"/>
    <w:rsid w:val="00E460D2"/>
    <w:rsid w:val="00E46C4B"/>
    <w:rsid w:val="00E471E4"/>
    <w:rsid w:val="00E47368"/>
    <w:rsid w:val="00E5011C"/>
    <w:rsid w:val="00E50178"/>
    <w:rsid w:val="00E50661"/>
    <w:rsid w:val="00E507C8"/>
    <w:rsid w:val="00E50C33"/>
    <w:rsid w:val="00E51101"/>
    <w:rsid w:val="00E51169"/>
    <w:rsid w:val="00E51345"/>
    <w:rsid w:val="00E5150A"/>
    <w:rsid w:val="00E51E34"/>
    <w:rsid w:val="00E5204C"/>
    <w:rsid w:val="00E525CD"/>
    <w:rsid w:val="00E5278D"/>
    <w:rsid w:val="00E52C32"/>
    <w:rsid w:val="00E53737"/>
    <w:rsid w:val="00E538A5"/>
    <w:rsid w:val="00E53A14"/>
    <w:rsid w:val="00E541D8"/>
    <w:rsid w:val="00E541D9"/>
    <w:rsid w:val="00E54509"/>
    <w:rsid w:val="00E54ABF"/>
    <w:rsid w:val="00E54D0B"/>
    <w:rsid w:val="00E5528A"/>
    <w:rsid w:val="00E553E3"/>
    <w:rsid w:val="00E55C40"/>
    <w:rsid w:val="00E560AB"/>
    <w:rsid w:val="00E56455"/>
    <w:rsid w:val="00E56844"/>
    <w:rsid w:val="00E57955"/>
    <w:rsid w:val="00E57FB5"/>
    <w:rsid w:val="00E57FCC"/>
    <w:rsid w:val="00E60117"/>
    <w:rsid w:val="00E60A05"/>
    <w:rsid w:val="00E61595"/>
    <w:rsid w:val="00E6287D"/>
    <w:rsid w:val="00E62D8C"/>
    <w:rsid w:val="00E63C86"/>
    <w:rsid w:val="00E63D5E"/>
    <w:rsid w:val="00E641DF"/>
    <w:rsid w:val="00E643A2"/>
    <w:rsid w:val="00E64491"/>
    <w:rsid w:val="00E64657"/>
    <w:rsid w:val="00E6484D"/>
    <w:rsid w:val="00E64F64"/>
    <w:rsid w:val="00E65D10"/>
    <w:rsid w:val="00E65D8D"/>
    <w:rsid w:val="00E66A1A"/>
    <w:rsid w:val="00E67081"/>
    <w:rsid w:val="00E67FDC"/>
    <w:rsid w:val="00E70FD1"/>
    <w:rsid w:val="00E721A0"/>
    <w:rsid w:val="00E72AD3"/>
    <w:rsid w:val="00E72E80"/>
    <w:rsid w:val="00E730E0"/>
    <w:rsid w:val="00E731F0"/>
    <w:rsid w:val="00E73206"/>
    <w:rsid w:val="00E73CCB"/>
    <w:rsid w:val="00E73D0F"/>
    <w:rsid w:val="00E74078"/>
    <w:rsid w:val="00E741A7"/>
    <w:rsid w:val="00E74338"/>
    <w:rsid w:val="00E74D7E"/>
    <w:rsid w:val="00E755F1"/>
    <w:rsid w:val="00E75A31"/>
    <w:rsid w:val="00E75CAE"/>
    <w:rsid w:val="00E75F63"/>
    <w:rsid w:val="00E7615B"/>
    <w:rsid w:val="00E769D1"/>
    <w:rsid w:val="00E76E0F"/>
    <w:rsid w:val="00E7713A"/>
    <w:rsid w:val="00E775D8"/>
    <w:rsid w:val="00E778AF"/>
    <w:rsid w:val="00E80E13"/>
    <w:rsid w:val="00E81709"/>
    <w:rsid w:val="00E819BD"/>
    <w:rsid w:val="00E81A55"/>
    <w:rsid w:val="00E81F45"/>
    <w:rsid w:val="00E82B7F"/>
    <w:rsid w:val="00E8384E"/>
    <w:rsid w:val="00E83B4A"/>
    <w:rsid w:val="00E83B99"/>
    <w:rsid w:val="00E8498C"/>
    <w:rsid w:val="00E858CC"/>
    <w:rsid w:val="00E85FDC"/>
    <w:rsid w:val="00E861C1"/>
    <w:rsid w:val="00E8622B"/>
    <w:rsid w:val="00E86BE6"/>
    <w:rsid w:val="00E8718F"/>
    <w:rsid w:val="00E87B66"/>
    <w:rsid w:val="00E87B69"/>
    <w:rsid w:val="00E9005B"/>
    <w:rsid w:val="00E9024F"/>
    <w:rsid w:val="00E90569"/>
    <w:rsid w:val="00E90761"/>
    <w:rsid w:val="00E90856"/>
    <w:rsid w:val="00E91125"/>
    <w:rsid w:val="00E91149"/>
    <w:rsid w:val="00E92D6B"/>
    <w:rsid w:val="00E92D87"/>
    <w:rsid w:val="00E9431A"/>
    <w:rsid w:val="00E9488F"/>
    <w:rsid w:val="00E94CFA"/>
    <w:rsid w:val="00E95F11"/>
    <w:rsid w:val="00E973AE"/>
    <w:rsid w:val="00E97895"/>
    <w:rsid w:val="00E97AE9"/>
    <w:rsid w:val="00EA02D7"/>
    <w:rsid w:val="00EA034A"/>
    <w:rsid w:val="00EA049E"/>
    <w:rsid w:val="00EA0B04"/>
    <w:rsid w:val="00EA1339"/>
    <w:rsid w:val="00EA24F8"/>
    <w:rsid w:val="00EA2C8A"/>
    <w:rsid w:val="00EA3110"/>
    <w:rsid w:val="00EA3358"/>
    <w:rsid w:val="00EA3BEB"/>
    <w:rsid w:val="00EA4111"/>
    <w:rsid w:val="00EA4357"/>
    <w:rsid w:val="00EA45D1"/>
    <w:rsid w:val="00EA48BA"/>
    <w:rsid w:val="00EA49C1"/>
    <w:rsid w:val="00EA4ECC"/>
    <w:rsid w:val="00EA517F"/>
    <w:rsid w:val="00EA55D1"/>
    <w:rsid w:val="00EA62AF"/>
    <w:rsid w:val="00EA66C2"/>
    <w:rsid w:val="00EA66EA"/>
    <w:rsid w:val="00EA678C"/>
    <w:rsid w:val="00EA689B"/>
    <w:rsid w:val="00EA6924"/>
    <w:rsid w:val="00EA6CC3"/>
    <w:rsid w:val="00EA6F49"/>
    <w:rsid w:val="00EA7120"/>
    <w:rsid w:val="00EA7A03"/>
    <w:rsid w:val="00EA7DEA"/>
    <w:rsid w:val="00EB0045"/>
    <w:rsid w:val="00EB0614"/>
    <w:rsid w:val="00EB0A08"/>
    <w:rsid w:val="00EB1076"/>
    <w:rsid w:val="00EB114B"/>
    <w:rsid w:val="00EB316D"/>
    <w:rsid w:val="00EB3421"/>
    <w:rsid w:val="00EB48C7"/>
    <w:rsid w:val="00EB4FA6"/>
    <w:rsid w:val="00EB51A6"/>
    <w:rsid w:val="00EB54E1"/>
    <w:rsid w:val="00EB63AC"/>
    <w:rsid w:val="00EB63DD"/>
    <w:rsid w:val="00EB69E9"/>
    <w:rsid w:val="00EB6B7F"/>
    <w:rsid w:val="00EB6CC8"/>
    <w:rsid w:val="00EB723A"/>
    <w:rsid w:val="00EB7275"/>
    <w:rsid w:val="00EB7ADD"/>
    <w:rsid w:val="00EC0047"/>
    <w:rsid w:val="00EC0384"/>
    <w:rsid w:val="00EC070B"/>
    <w:rsid w:val="00EC072F"/>
    <w:rsid w:val="00EC1803"/>
    <w:rsid w:val="00EC1BCD"/>
    <w:rsid w:val="00EC22C2"/>
    <w:rsid w:val="00EC28C7"/>
    <w:rsid w:val="00EC2CAB"/>
    <w:rsid w:val="00EC2D53"/>
    <w:rsid w:val="00EC3491"/>
    <w:rsid w:val="00EC3B80"/>
    <w:rsid w:val="00EC3D81"/>
    <w:rsid w:val="00EC4403"/>
    <w:rsid w:val="00EC45A7"/>
    <w:rsid w:val="00EC4B58"/>
    <w:rsid w:val="00EC5186"/>
    <w:rsid w:val="00EC5359"/>
    <w:rsid w:val="00EC5BC6"/>
    <w:rsid w:val="00EC5D77"/>
    <w:rsid w:val="00EC60CE"/>
    <w:rsid w:val="00EC6AC5"/>
    <w:rsid w:val="00EC6E7E"/>
    <w:rsid w:val="00EC70CB"/>
    <w:rsid w:val="00EC7270"/>
    <w:rsid w:val="00EC77B8"/>
    <w:rsid w:val="00ED07D8"/>
    <w:rsid w:val="00ED0968"/>
    <w:rsid w:val="00ED0ABF"/>
    <w:rsid w:val="00ED0B77"/>
    <w:rsid w:val="00ED0FC7"/>
    <w:rsid w:val="00ED111D"/>
    <w:rsid w:val="00ED280C"/>
    <w:rsid w:val="00ED2D4A"/>
    <w:rsid w:val="00ED382E"/>
    <w:rsid w:val="00ED4638"/>
    <w:rsid w:val="00ED4B37"/>
    <w:rsid w:val="00ED4F26"/>
    <w:rsid w:val="00ED5E72"/>
    <w:rsid w:val="00ED5E87"/>
    <w:rsid w:val="00ED6CF3"/>
    <w:rsid w:val="00EE0E93"/>
    <w:rsid w:val="00EE0ED8"/>
    <w:rsid w:val="00EE151C"/>
    <w:rsid w:val="00EE15FA"/>
    <w:rsid w:val="00EE25A7"/>
    <w:rsid w:val="00EE2E83"/>
    <w:rsid w:val="00EE377F"/>
    <w:rsid w:val="00EE445B"/>
    <w:rsid w:val="00EE522D"/>
    <w:rsid w:val="00EE55E8"/>
    <w:rsid w:val="00EE6012"/>
    <w:rsid w:val="00EE620B"/>
    <w:rsid w:val="00EE6A65"/>
    <w:rsid w:val="00EE6CB2"/>
    <w:rsid w:val="00EE6FE9"/>
    <w:rsid w:val="00EE71C8"/>
    <w:rsid w:val="00EE77C7"/>
    <w:rsid w:val="00EF0A0D"/>
    <w:rsid w:val="00EF0BBE"/>
    <w:rsid w:val="00EF0FBD"/>
    <w:rsid w:val="00EF1C99"/>
    <w:rsid w:val="00EF1E7C"/>
    <w:rsid w:val="00EF2071"/>
    <w:rsid w:val="00EF2145"/>
    <w:rsid w:val="00EF2D22"/>
    <w:rsid w:val="00EF3011"/>
    <w:rsid w:val="00EF365C"/>
    <w:rsid w:val="00EF440D"/>
    <w:rsid w:val="00EF479F"/>
    <w:rsid w:val="00EF4A57"/>
    <w:rsid w:val="00EF4D39"/>
    <w:rsid w:val="00EF5622"/>
    <w:rsid w:val="00EF5787"/>
    <w:rsid w:val="00EF5EBB"/>
    <w:rsid w:val="00EF71C5"/>
    <w:rsid w:val="00EF7686"/>
    <w:rsid w:val="00EF7F45"/>
    <w:rsid w:val="00F00208"/>
    <w:rsid w:val="00F00340"/>
    <w:rsid w:val="00F007B7"/>
    <w:rsid w:val="00F011EF"/>
    <w:rsid w:val="00F01215"/>
    <w:rsid w:val="00F0149A"/>
    <w:rsid w:val="00F0167B"/>
    <w:rsid w:val="00F01B9B"/>
    <w:rsid w:val="00F01EC6"/>
    <w:rsid w:val="00F01EF9"/>
    <w:rsid w:val="00F026B0"/>
    <w:rsid w:val="00F026D2"/>
    <w:rsid w:val="00F033DB"/>
    <w:rsid w:val="00F03643"/>
    <w:rsid w:val="00F0369C"/>
    <w:rsid w:val="00F03A64"/>
    <w:rsid w:val="00F03D04"/>
    <w:rsid w:val="00F03DC9"/>
    <w:rsid w:val="00F04058"/>
    <w:rsid w:val="00F043E8"/>
    <w:rsid w:val="00F047EF"/>
    <w:rsid w:val="00F04864"/>
    <w:rsid w:val="00F04F58"/>
    <w:rsid w:val="00F05010"/>
    <w:rsid w:val="00F05035"/>
    <w:rsid w:val="00F051F0"/>
    <w:rsid w:val="00F052DA"/>
    <w:rsid w:val="00F05617"/>
    <w:rsid w:val="00F063CF"/>
    <w:rsid w:val="00F068AB"/>
    <w:rsid w:val="00F06B31"/>
    <w:rsid w:val="00F06D18"/>
    <w:rsid w:val="00F0712E"/>
    <w:rsid w:val="00F076D7"/>
    <w:rsid w:val="00F079E1"/>
    <w:rsid w:val="00F079F8"/>
    <w:rsid w:val="00F07A8A"/>
    <w:rsid w:val="00F07A8B"/>
    <w:rsid w:val="00F10210"/>
    <w:rsid w:val="00F10A32"/>
    <w:rsid w:val="00F10A6C"/>
    <w:rsid w:val="00F1111C"/>
    <w:rsid w:val="00F1191B"/>
    <w:rsid w:val="00F11925"/>
    <w:rsid w:val="00F11AA4"/>
    <w:rsid w:val="00F1261D"/>
    <w:rsid w:val="00F1278B"/>
    <w:rsid w:val="00F12A75"/>
    <w:rsid w:val="00F12C41"/>
    <w:rsid w:val="00F12DDE"/>
    <w:rsid w:val="00F12E10"/>
    <w:rsid w:val="00F14792"/>
    <w:rsid w:val="00F148CD"/>
    <w:rsid w:val="00F14A7B"/>
    <w:rsid w:val="00F1562F"/>
    <w:rsid w:val="00F15A21"/>
    <w:rsid w:val="00F15D75"/>
    <w:rsid w:val="00F16913"/>
    <w:rsid w:val="00F16D54"/>
    <w:rsid w:val="00F17002"/>
    <w:rsid w:val="00F17431"/>
    <w:rsid w:val="00F1783C"/>
    <w:rsid w:val="00F200D3"/>
    <w:rsid w:val="00F200FC"/>
    <w:rsid w:val="00F206C1"/>
    <w:rsid w:val="00F2105F"/>
    <w:rsid w:val="00F2177F"/>
    <w:rsid w:val="00F221B2"/>
    <w:rsid w:val="00F22400"/>
    <w:rsid w:val="00F22441"/>
    <w:rsid w:val="00F2252C"/>
    <w:rsid w:val="00F22609"/>
    <w:rsid w:val="00F22810"/>
    <w:rsid w:val="00F22A35"/>
    <w:rsid w:val="00F22C4D"/>
    <w:rsid w:val="00F23271"/>
    <w:rsid w:val="00F23992"/>
    <w:rsid w:val="00F23E71"/>
    <w:rsid w:val="00F24A92"/>
    <w:rsid w:val="00F24B8C"/>
    <w:rsid w:val="00F24C93"/>
    <w:rsid w:val="00F25197"/>
    <w:rsid w:val="00F256C5"/>
    <w:rsid w:val="00F25E97"/>
    <w:rsid w:val="00F26283"/>
    <w:rsid w:val="00F26C36"/>
    <w:rsid w:val="00F26FBC"/>
    <w:rsid w:val="00F27512"/>
    <w:rsid w:val="00F27842"/>
    <w:rsid w:val="00F27B50"/>
    <w:rsid w:val="00F27D60"/>
    <w:rsid w:val="00F3030F"/>
    <w:rsid w:val="00F3059E"/>
    <w:rsid w:val="00F3124E"/>
    <w:rsid w:val="00F3134D"/>
    <w:rsid w:val="00F3151F"/>
    <w:rsid w:val="00F3281F"/>
    <w:rsid w:val="00F32B12"/>
    <w:rsid w:val="00F33213"/>
    <w:rsid w:val="00F3386E"/>
    <w:rsid w:val="00F33A03"/>
    <w:rsid w:val="00F341A3"/>
    <w:rsid w:val="00F34453"/>
    <w:rsid w:val="00F349E6"/>
    <w:rsid w:val="00F35810"/>
    <w:rsid w:val="00F35851"/>
    <w:rsid w:val="00F36551"/>
    <w:rsid w:val="00F36597"/>
    <w:rsid w:val="00F3686F"/>
    <w:rsid w:val="00F36EBF"/>
    <w:rsid w:val="00F370A4"/>
    <w:rsid w:val="00F37B29"/>
    <w:rsid w:val="00F3FF9F"/>
    <w:rsid w:val="00F40076"/>
    <w:rsid w:val="00F40313"/>
    <w:rsid w:val="00F40455"/>
    <w:rsid w:val="00F40638"/>
    <w:rsid w:val="00F40729"/>
    <w:rsid w:val="00F40978"/>
    <w:rsid w:val="00F412E5"/>
    <w:rsid w:val="00F42005"/>
    <w:rsid w:val="00F42D2D"/>
    <w:rsid w:val="00F42E26"/>
    <w:rsid w:val="00F439CB"/>
    <w:rsid w:val="00F43AAD"/>
    <w:rsid w:val="00F43F4F"/>
    <w:rsid w:val="00F440EE"/>
    <w:rsid w:val="00F443E6"/>
    <w:rsid w:val="00F44FD2"/>
    <w:rsid w:val="00F455A1"/>
    <w:rsid w:val="00F45C15"/>
    <w:rsid w:val="00F46534"/>
    <w:rsid w:val="00F469ED"/>
    <w:rsid w:val="00F4738F"/>
    <w:rsid w:val="00F47736"/>
    <w:rsid w:val="00F50AB0"/>
    <w:rsid w:val="00F50B8B"/>
    <w:rsid w:val="00F50CF9"/>
    <w:rsid w:val="00F50E29"/>
    <w:rsid w:val="00F51337"/>
    <w:rsid w:val="00F513E9"/>
    <w:rsid w:val="00F51CF7"/>
    <w:rsid w:val="00F51F6C"/>
    <w:rsid w:val="00F520C3"/>
    <w:rsid w:val="00F521C1"/>
    <w:rsid w:val="00F52301"/>
    <w:rsid w:val="00F52C2E"/>
    <w:rsid w:val="00F5366F"/>
    <w:rsid w:val="00F536AE"/>
    <w:rsid w:val="00F53B34"/>
    <w:rsid w:val="00F53BEC"/>
    <w:rsid w:val="00F55532"/>
    <w:rsid w:val="00F569A4"/>
    <w:rsid w:val="00F5739C"/>
    <w:rsid w:val="00F57744"/>
    <w:rsid w:val="00F578AE"/>
    <w:rsid w:val="00F60012"/>
    <w:rsid w:val="00F60902"/>
    <w:rsid w:val="00F60C81"/>
    <w:rsid w:val="00F60DAB"/>
    <w:rsid w:val="00F6119B"/>
    <w:rsid w:val="00F615D8"/>
    <w:rsid w:val="00F61E7D"/>
    <w:rsid w:val="00F62428"/>
    <w:rsid w:val="00F6297D"/>
    <w:rsid w:val="00F62BB0"/>
    <w:rsid w:val="00F62E43"/>
    <w:rsid w:val="00F648C5"/>
    <w:rsid w:val="00F64B6D"/>
    <w:rsid w:val="00F64C81"/>
    <w:rsid w:val="00F65236"/>
    <w:rsid w:val="00F65DE3"/>
    <w:rsid w:val="00F66660"/>
    <w:rsid w:val="00F66F54"/>
    <w:rsid w:val="00F67056"/>
    <w:rsid w:val="00F67DBE"/>
    <w:rsid w:val="00F7008C"/>
    <w:rsid w:val="00F701C5"/>
    <w:rsid w:val="00F706FA"/>
    <w:rsid w:val="00F70854"/>
    <w:rsid w:val="00F71630"/>
    <w:rsid w:val="00F71B47"/>
    <w:rsid w:val="00F71E78"/>
    <w:rsid w:val="00F72687"/>
    <w:rsid w:val="00F72727"/>
    <w:rsid w:val="00F73745"/>
    <w:rsid w:val="00F7387A"/>
    <w:rsid w:val="00F73E77"/>
    <w:rsid w:val="00F73EE6"/>
    <w:rsid w:val="00F73EF3"/>
    <w:rsid w:val="00F74C55"/>
    <w:rsid w:val="00F7520D"/>
    <w:rsid w:val="00F75F65"/>
    <w:rsid w:val="00F767E7"/>
    <w:rsid w:val="00F76924"/>
    <w:rsid w:val="00F77C0D"/>
    <w:rsid w:val="00F801CD"/>
    <w:rsid w:val="00F8033A"/>
    <w:rsid w:val="00F804D7"/>
    <w:rsid w:val="00F80AE5"/>
    <w:rsid w:val="00F829F1"/>
    <w:rsid w:val="00F82C76"/>
    <w:rsid w:val="00F82D72"/>
    <w:rsid w:val="00F82E33"/>
    <w:rsid w:val="00F83321"/>
    <w:rsid w:val="00F83A0B"/>
    <w:rsid w:val="00F83D50"/>
    <w:rsid w:val="00F84483"/>
    <w:rsid w:val="00F849AA"/>
    <w:rsid w:val="00F85641"/>
    <w:rsid w:val="00F85C47"/>
    <w:rsid w:val="00F85D9D"/>
    <w:rsid w:val="00F860D8"/>
    <w:rsid w:val="00F8618B"/>
    <w:rsid w:val="00F861E0"/>
    <w:rsid w:val="00F86253"/>
    <w:rsid w:val="00F86488"/>
    <w:rsid w:val="00F866BA"/>
    <w:rsid w:val="00F86A72"/>
    <w:rsid w:val="00F86D5B"/>
    <w:rsid w:val="00F86EE9"/>
    <w:rsid w:val="00F8736D"/>
    <w:rsid w:val="00F87621"/>
    <w:rsid w:val="00F9072A"/>
    <w:rsid w:val="00F90C9C"/>
    <w:rsid w:val="00F90D11"/>
    <w:rsid w:val="00F912EE"/>
    <w:rsid w:val="00F91E5B"/>
    <w:rsid w:val="00F9259F"/>
    <w:rsid w:val="00F926B8"/>
    <w:rsid w:val="00F92857"/>
    <w:rsid w:val="00F936B2"/>
    <w:rsid w:val="00F937C4"/>
    <w:rsid w:val="00F939A9"/>
    <w:rsid w:val="00F94041"/>
    <w:rsid w:val="00F94265"/>
    <w:rsid w:val="00F94730"/>
    <w:rsid w:val="00F9486A"/>
    <w:rsid w:val="00F94CCD"/>
    <w:rsid w:val="00F94D7D"/>
    <w:rsid w:val="00F95424"/>
    <w:rsid w:val="00F954D1"/>
    <w:rsid w:val="00F958C2"/>
    <w:rsid w:val="00F95B3F"/>
    <w:rsid w:val="00F95E06"/>
    <w:rsid w:val="00F97865"/>
    <w:rsid w:val="00F97A92"/>
    <w:rsid w:val="00F97BCA"/>
    <w:rsid w:val="00F97FA9"/>
    <w:rsid w:val="00FA08A3"/>
    <w:rsid w:val="00FA0BBA"/>
    <w:rsid w:val="00FA217B"/>
    <w:rsid w:val="00FA2314"/>
    <w:rsid w:val="00FA24F8"/>
    <w:rsid w:val="00FA3282"/>
    <w:rsid w:val="00FA353C"/>
    <w:rsid w:val="00FA3B61"/>
    <w:rsid w:val="00FA3F53"/>
    <w:rsid w:val="00FA423B"/>
    <w:rsid w:val="00FA482D"/>
    <w:rsid w:val="00FA4B3F"/>
    <w:rsid w:val="00FA570D"/>
    <w:rsid w:val="00FA5729"/>
    <w:rsid w:val="00FA714B"/>
    <w:rsid w:val="00FA73FE"/>
    <w:rsid w:val="00FB0010"/>
    <w:rsid w:val="00FB0628"/>
    <w:rsid w:val="00FB09BF"/>
    <w:rsid w:val="00FB0ADC"/>
    <w:rsid w:val="00FB0C66"/>
    <w:rsid w:val="00FB208B"/>
    <w:rsid w:val="00FB20BE"/>
    <w:rsid w:val="00FB20F9"/>
    <w:rsid w:val="00FB2442"/>
    <w:rsid w:val="00FB257C"/>
    <w:rsid w:val="00FB2ABB"/>
    <w:rsid w:val="00FB2EF4"/>
    <w:rsid w:val="00FB2FFE"/>
    <w:rsid w:val="00FB30DE"/>
    <w:rsid w:val="00FB34E9"/>
    <w:rsid w:val="00FB3779"/>
    <w:rsid w:val="00FB3CA2"/>
    <w:rsid w:val="00FB4215"/>
    <w:rsid w:val="00FB4375"/>
    <w:rsid w:val="00FB4442"/>
    <w:rsid w:val="00FB4503"/>
    <w:rsid w:val="00FB52B3"/>
    <w:rsid w:val="00FB60DF"/>
    <w:rsid w:val="00FB6C28"/>
    <w:rsid w:val="00FB6F9D"/>
    <w:rsid w:val="00FB787A"/>
    <w:rsid w:val="00FB7C39"/>
    <w:rsid w:val="00FBA4A0"/>
    <w:rsid w:val="00FC03BC"/>
    <w:rsid w:val="00FC0CA3"/>
    <w:rsid w:val="00FC1273"/>
    <w:rsid w:val="00FC1798"/>
    <w:rsid w:val="00FC1904"/>
    <w:rsid w:val="00FC1A42"/>
    <w:rsid w:val="00FC1A8C"/>
    <w:rsid w:val="00FC1B45"/>
    <w:rsid w:val="00FC1CA8"/>
    <w:rsid w:val="00FC2ED6"/>
    <w:rsid w:val="00FC4953"/>
    <w:rsid w:val="00FC4D1B"/>
    <w:rsid w:val="00FC559D"/>
    <w:rsid w:val="00FC599E"/>
    <w:rsid w:val="00FC5F25"/>
    <w:rsid w:val="00FC7165"/>
    <w:rsid w:val="00FD013E"/>
    <w:rsid w:val="00FD0DAB"/>
    <w:rsid w:val="00FD14D4"/>
    <w:rsid w:val="00FD1B3F"/>
    <w:rsid w:val="00FD1E82"/>
    <w:rsid w:val="00FD2482"/>
    <w:rsid w:val="00FD42E4"/>
    <w:rsid w:val="00FD4579"/>
    <w:rsid w:val="00FD4960"/>
    <w:rsid w:val="00FD4DAE"/>
    <w:rsid w:val="00FD4EAC"/>
    <w:rsid w:val="00FD5C3D"/>
    <w:rsid w:val="00FD5CF1"/>
    <w:rsid w:val="00FD6A93"/>
    <w:rsid w:val="00FD6D4D"/>
    <w:rsid w:val="00FD709C"/>
    <w:rsid w:val="00FD72D9"/>
    <w:rsid w:val="00FD7602"/>
    <w:rsid w:val="00FD7651"/>
    <w:rsid w:val="00FD77D9"/>
    <w:rsid w:val="00FD79AE"/>
    <w:rsid w:val="00FD7EB7"/>
    <w:rsid w:val="00FE0016"/>
    <w:rsid w:val="00FE0615"/>
    <w:rsid w:val="00FE0C7A"/>
    <w:rsid w:val="00FE14C9"/>
    <w:rsid w:val="00FE1C01"/>
    <w:rsid w:val="00FE1C26"/>
    <w:rsid w:val="00FE2ED2"/>
    <w:rsid w:val="00FE3642"/>
    <w:rsid w:val="00FE36C7"/>
    <w:rsid w:val="00FE411D"/>
    <w:rsid w:val="00FE4217"/>
    <w:rsid w:val="00FE42BE"/>
    <w:rsid w:val="00FE451D"/>
    <w:rsid w:val="00FE52FA"/>
    <w:rsid w:val="00FE544F"/>
    <w:rsid w:val="00FE607B"/>
    <w:rsid w:val="00FE60F1"/>
    <w:rsid w:val="00FE6317"/>
    <w:rsid w:val="00FE6A9E"/>
    <w:rsid w:val="00FE7001"/>
    <w:rsid w:val="00FE75A8"/>
    <w:rsid w:val="00FE75F2"/>
    <w:rsid w:val="00FE7FE6"/>
    <w:rsid w:val="00FF0211"/>
    <w:rsid w:val="00FF02C8"/>
    <w:rsid w:val="00FF0A32"/>
    <w:rsid w:val="00FF0B1A"/>
    <w:rsid w:val="00FF0B53"/>
    <w:rsid w:val="00FF0D27"/>
    <w:rsid w:val="00FF1823"/>
    <w:rsid w:val="00FF188B"/>
    <w:rsid w:val="00FF21C7"/>
    <w:rsid w:val="00FF22A4"/>
    <w:rsid w:val="00FF242E"/>
    <w:rsid w:val="00FF27B2"/>
    <w:rsid w:val="00FF2AD1"/>
    <w:rsid w:val="00FF2B6B"/>
    <w:rsid w:val="00FF2E70"/>
    <w:rsid w:val="00FF2FC0"/>
    <w:rsid w:val="00FF37A9"/>
    <w:rsid w:val="00FF3A25"/>
    <w:rsid w:val="00FF437E"/>
    <w:rsid w:val="00FF46A0"/>
    <w:rsid w:val="00FF4964"/>
    <w:rsid w:val="00FF4C4E"/>
    <w:rsid w:val="00FF4E67"/>
    <w:rsid w:val="00FF4F53"/>
    <w:rsid w:val="00FF50D0"/>
    <w:rsid w:val="00FF53F1"/>
    <w:rsid w:val="00FF5767"/>
    <w:rsid w:val="00FF5840"/>
    <w:rsid w:val="00FF60A6"/>
    <w:rsid w:val="00FF6214"/>
    <w:rsid w:val="00FF637E"/>
    <w:rsid w:val="00FF766C"/>
    <w:rsid w:val="011733EC"/>
    <w:rsid w:val="0125E2A1"/>
    <w:rsid w:val="012BE111"/>
    <w:rsid w:val="015113EE"/>
    <w:rsid w:val="01909C93"/>
    <w:rsid w:val="01D05975"/>
    <w:rsid w:val="01D16DFF"/>
    <w:rsid w:val="01E26D74"/>
    <w:rsid w:val="0200CCBB"/>
    <w:rsid w:val="021DCF2E"/>
    <w:rsid w:val="0222F065"/>
    <w:rsid w:val="02818AAE"/>
    <w:rsid w:val="02852A8F"/>
    <w:rsid w:val="029090CE"/>
    <w:rsid w:val="02AC88D5"/>
    <w:rsid w:val="02D155C4"/>
    <w:rsid w:val="02EA2A2B"/>
    <w:rsid w:val="02EA3F94"/>
    <w:rsid w:val="02EE2CB5"/>
    <w:rsid w:val="02F1C4CD"/>
    <w:rsid w:val="03375945"/>
    <w:rsid w:val="034322D9"/>
    <w:rsid w:val="035AEBC9"/>
    <w:rsid w:val="03A02AAC"/>
    <w:rsid w:val="03ADA3C6"/>
    <w:rsid w:val="03CC861E"/>
    <w:rsid w:val="03DC8FD6"/>
    <w:rsid w:val="03FA4DBC"/>
    <w:rsid w:val="03FBB800"/>
    <w:rsid w:val="0413589F"/>
    <w:rsid w:val="04135A8D"/>
    <w:rsid w:val="041BF722"/>
    <w:rsid w:val="042837D7"/>
    <w:rsid w:val="04360270"/>
    <w:rsid w:val="04415254"/>
    <w:rsid w:val="0453F2FF"/>
    <w:rsid w:val="0458CA9B"/>
    <w:rsid w:val="04B033EF"/>
    <w:rsid w:val="04B94505"/>
    <w:rsid w:val="04FEECE8"/>
    <w:rsid w:val="050A8828"/>
    <w:rsid w:val="050C7450"/>
    <w:rsid w:val="050C9529"/>
    <w:rsid w:val="05131C12"/>
    <w:rsid w:val="05228093"/>
    <w:rsid w:val="052FA5FE"/>
    <w:rsid w:val="0534DC98"/>
    <w:rsid w:val="057079C6"/>
    <w:rsid w:val="05787383"/>
    <w:rsid w:val="05800319"/>
    <w:rsid w:val="0584085B"/>
    <w:rsid w:val="05A37E58"/>
    <w:rsid w:val="05B62A8D"/>
    <w:rsid w:val="05CD25A7"/>
    <w:rsid w:val="05DFE154"/>
    <w:rsid w:val="05EAEF69"/>
    <w:rsid w:val="05F1BFE9"/>
    <w:rsid w:val="0641AFD0"/>
    <w:rsid w:val="06524C0D"/>
    <w:rsid w:val="0660ABA8"/>
    <w:rsid w:val="0672014F"/>
    <w:rsid w:val="0688EEB5"/>
    <w:rsid w:val="069F3091"/>
    <w:rsid w:val="06A04AF4"/>
    <w:rsid w:val="06AD1B2A"/>
    <w:rsid w:val="06AD3BFA"/>
    <w:rsid w:val="06B5A035"/>
    <w:rsid w:val="06BB6130"/>
    <w:rsid w:val="06C29EDC"/>
    <w:rsid w:val="06E918F9"/>
    <w:rsid w:val="06EE7137"/>
    <w:rsid w:val="070BAF93"/>
    <w:rsid w:val="070DC181"/>
    <w:rsid w:val="07587716"/>
    <w:rsid w:val="0759A404"/>
    <w:rsid w:val="076A8CF3"/>
    <w:rsid w:val="0775DB92"/>
    <w:rsid w:val="078CBAB6"/>
    <w:rsid w:val="07C9A7C5"/>
    <w:rsid w:val="07EDCA09"/>
    <w:rsid w:val="081E767B"/>
    <w:rsid w:val="081EE32E"/>
    <w:rsid w:val="082BEE6B"/>
    <w:rsid w:val="0833314E"/>
    <w:rsid w:val="08350A42"/>
    <w:rsid w:val="086206F6"/>
    <w:rsid w:val="086C73B5"/>
    <w:rsid w:val="0872B79A"/>
    <w:rsid w:val="0874ED1C"/>
    <w:rsid w:val="0876C66A"/>
    <w:rsid w:val="08DF38B9"/>
    <w:rsid w:val="08EF57A4"/>
    <w:rsid w:val="08FA867B"/>
    <w:rsid w:val="08FB92DA"/>
    <w:rsid w:val="08FE9857"/>
    <w:rsid w:val="09012DE1"/>
    <w:rsid w:val="0904C669"/>
    <w:rsid w:val="0906DE47"/>
    <w:rsid w:val="091D96B6"/>
    <w:rsid w:val="092B1452"/>
    <w:rsid w:val="092D38C4"/>
    <w:rsid w:val="095B021B"/>
    <w:rsid w:val="0960B4EB"/>
    <w:rsid w:val="0991D67F"/>
    <w:rsid w:val="09937793"/>
    <w:rsid w:val="09A1C260"/>
    <w:rsid w:val="09A31770"/>
    <w:rsid w:val="09B0F584"/>
    <w:rsid w:val="09B4FEC3"/>
    <w:rsid w:val="09BDF2A3"/>
    <w:rsid w:val="09BF6863"/>
    <w:rsid w:val="09C04848"/>
    <w:rsid w:val="09D8A9D8"/>
    <w:rsid w:val="09DF09EA"/>
    <w:rsid w:val="09EEBC05"/>
    <w:rsid w:val="09F9D473"/>
    <w:rsid w:val="0A06484A"/>
    <w:rsid w:val="0A0ACA17"/>
    <w:rsid w:val="0A0B2948"/>
    <w:rsid w:val="0A0CECB1"/>
    <w:rsid w:val="0A40E307"/>
    <w:rsid w:val="0A52A385"/>
    <w:rsid w:val="0A577FB5"/>
    <w:rsid w:val="0A5BB9B0"/>
    <w:rsid w:val="0A600E23"/>
    <w:rsid w:val="0A83AA6E"/>
    <w:rsid w:val="0A8CA149"/>
    <w:rsid w:val="0AB276AB"/>
    <w:rsid w:val="0AB6D216"/>
    <w:rsid w:val="0AD9EC03"/>
    <w:rsid w:val="0AE00D53"/>
    <w:rsid w:val="0B0C5674"/>
    <w:rsid w:val="0B3213A3"/>
    <w:rsid w:val="0B50CF24"/>
    <w:rsid w:val="0B7FC481"/>
    <w:rsid w:val="0B90CB8C"/>
    <w:rsid w:val="0BA11BC1"/>
    <w:rsid w:val="0BA46548"/>
    <w:rsid w:val="0BA502F3"/>
    <w:rsid w:val="0BC6E69B"/>
    <w:rsid w:val="0BDE1694"/>
    <w:rsid w:val="0BE23E1A"/>
    <w:rsid w:val="0BE3719A"/>
    <w:rsid w:val="0BE6EA1E"/>
    <w:rsid w:val="0C3AE8DD"/>
    <w:rsid w:val="0C44F8C0"/>
    <w:rsid w:val="0C5684CA"/>
    <w:rsid w:val="0C787416"/>
    <w:rsid w:val="0C8F4609"/>
    <w:rsid w:val="0CAD18A2"/>
    <w:rsid w:val="0CF58A92"/>
    <w:rsid w:val="0D0AA0BF"/>
    <w:rsid w:val="0D0F60A1"/>
    <w:rsid w:val="0D11F38D"/>
    <w:rsid w:val="0D28606D"/>
    <w:rsid w:val="0D3DA434"/>
    <w:rsid w:val="0D4162DA"/>
    <w:rsid w:val="0D59F1B8"/>
    <w:rsid w:val="0D666B43"/>
    <w:rsid w:val="0D7675F0"/>
    <w:rsid w:val="0DA5BC3B"/>
    <w:rsid w:val="0DD3E068"/>
    <w:rsid w:val="0DED5079"/>
    <w:rsid w:val="0E1B5B39"/>
    <w:rsid w:val="0E3ACFE5"/>
    <w:rsid w:val="0E5D3F41"/>
    <w:rsid w:val="0E7117AF"/>
    <w:rsid w:val="0EB40831"/>
    <w:rsid w:val="0EB4C980"/>
    <w:rsid w:val="0ED0FF73"/>
    <w:rsid w:val="0EE38C2F"/>
    <w:rsid w:val="0EFB257A"/>
    <w:rsid w:val="0EFF044B"/>
    <w:rsid w:val="0F0BC625"/>
    <w:rsid w:val="0F2E865A"/>
    <w:rsid w:val="0F32A049"/>
    <w:rsid w:val="0F38E0B0"/>
    <w:rsid w:val="0F41C209"/>
    <w:rsid w:val="0F4A4C2A"/>
    <w:rsid w:val="0F5AE2A7"/>
    <w:rsid w:val="0F8E11C2"/>
    <w:rsid w:val="0FAFCB67"/>
    <w:rsid w:val="0FBB3324"/>
    <w:rsid w:val="0FBF23DF"/>
    <w:rsid w:val="0FC17CAF"/>
    <w:rsid w:val="0FEF4824"/>
    <w:rsid w:val="0FF05383"/>
    <w:rsid w:val="0FFADC0A"/>
    <w:rsid w:val="0FFDCCA6"/>
    <w:rsid w:val="100B17EA"/>
    <w:rsid w:val="10187007"/>
    <w:rsid w:val="101E8B65"/>
    <w:rsid w:val="102FCFCB"/>
    <w:rsid w:val="10569397"/>
    <w:rsid w:val="10704B07"/>
    <w:rsid w:val="1072F01C"/>
    <w:rsid w:val="10846DFA"/>
    <w:rsid w:val="10878B99"/>
    <w:rsid w:val="10A9E1EF"/>
    <w:rsid w:val="10AF3B73"/>
    <w:rsid w:val="10B85E9C"/>
    <w:rsid w:val="10BA1683"/>
    <w:rsid w:val="10E0522D"/>
    <w:rsid w:val="10E7872D"/>
    <w:rsid w:val="10F3087C"/>
    <w:rsid w:val="1103BA12"/>
    <w:rsid w:val="11191099"/>
    <w:rsid w:val="111CFDDA"/>
    <w:rsid w:val="1135EC7B"/>
    <w:rsid w:val="1148D0DF"/>
    <w:rsid w:val="1191B074"/>
    <w:rsid w:val="11A071D7"/>
    <w:rsid w:val="11B31995"/>
    <w:rsid w:val="11C11469"/>
    <w:rsid w:val="11E2D1C4"/>
    <w:rsid w:val="120A58DC"/>
    <w:rsid w:val="122E50F7"/>
    <w:rsid w:val="12316044"/>
    <w:rsid w:val="1233DB72"/>
    <w:rsid w:val="124A0EBA"/>
    <w:rsid w:val="124EC70D"/>
    <w:rsid w:val="127DAB2D"/>
    <w:rsid w:val="12801CC8"/>
    <w:rsid w:val="128ADD8E"/>
    <w:rsid w:val="1296FA21"/>
    <w:rsid w:val="12A03337"/>
    <w:rsid w:val="12BB5953"/>
    <w:rsid w:val="12F8D789"/>
    <w:rsid w:val="1308238C"/>
    <w:rsid w:val="130EFB74"/>
    <w:rsid w:val="130FB664"/>
    <w:rsid w:val="13306415"/>
    <w:rsid w:val="1330E4FF"/>
    <w:rsid w:val="1332E5A6"/>
    <w:rsid w:val="13376169"/>
    <w:rsid w:val="133C4238"/>
    <w:rsid w:val="1342B8AC"/>
    <w:rsid w:val="1364A77B"/>
    <w:rsid w:val="136AEE06"/>
    <w:rsid w:val="136F4A19"/>
    <w:rsid w:val="1388FBF7"/>
    <w:rsid w:val="138D1656"/>
    <w:rsid w:val="1398D183"/>
    <w:rsid w:val="13C12851"/>
    <w:rsid w:val="13E5399E"/>
    <w:rsid w:val="13F2B3A0"/>
    <w:rsid w:val="13FD0178"/>
    <w:rsid w:val="143B5AD4"/>
    <w:rsid w:val="14512244"/>
    <w:rsid w:val="1476DC9B"/>
    <w:rsid w:val="14801C7A"/>
    <w:rsid w:val="149427B4"/>
    <w:rsid w:val="14AFEB84"/>
    <w:rsid w:val="14B60AAC"/>
    <w:rsid w:val="14C0B895"/>
    <w:rsid w:val="14F88285"/>
    <w:rsid w:val="151720B0"/>
    <w:rsid w:val="153795D7"/>
    <w:rsid w:val="156649B7"/>
    <w:rsid w:val="15765E1E"/>
    <w:rsid w:val="15814656"/>
    <w:rsid w:val="15A2B11D"/>
    <w:rsid w:val="15AFF0E0"/>
    <w:rsid w:val="15B4EE7D"/>
    <w:rsid w:val="15BA2249"/>
    <w:rsid w:val="15E0FFBC"/>
    <w:rsid w:val="15F7CAA4"/>
    <w:rsid w:val="160A3619"/>
    <w:rsid w:val="160AD0AC"/>
    <w:rsid w:val="160DF911"/>
    <w:rsid w:val="16125693"/>
    <w:rsid w:val="1617E8AC"/>
    <w:rsid w:val="161A9EB0"/>
    <w:rsid w:val="16276C72"/>
    <w:rsid w:val="1629DF00"/>
    <w:rsid w:val="16386D0A"/>
    <w:rsid w:val="16455DA5"/>
    <w:rsid w:val="164DF566"/>
    <w:rsid w:val="16554436"/>
    <w:rsid w:val="16728125"/>
    <w:rsid w:val="16878326"/>
    <w:rsid w:val="1693AA18"/>
    <w:rsid w:val="16A9D370"/>
    <w:rsid w:val="16B8E2AB"/>
    <w:rsid w:val="16BE417D"/>
    <w:rsid w:val="16D2F1B7"/>
    <w:rsid w:val="16DFB299"/>
    <w:rsid w:val="16FAF675"/>
    <w:rsid w:val="17306DD5"/>
    <w:rsid w:val="173E6A30"/>
    <w:rsid w:val="174A4FC9"/>
    <w:rsid w:val="174CBF7B"/>
    <w:rsid w:val="17513E63"/>
    <w:rsid w:val="1752F693"/>
    <w:rsid w:val="175E9A47"/>
    <w:rsid w:val="175F1402"/>
    <w:rsid w:val="176115C3"/>
    <w:rsid w:val="179A3519"/>
    <w:rsid w:val="179ABB8B"/>
    <w:rsid w:val="179DB8D9"/>
    <w:rsid w:val="17A6067A"/>
    <w:rsid w:val="17C5F80D"/>
    <w:rsid w:val="17D3B352"/>
    <w:rsid w:val="17EC2FFB"/>
    <w:rsid w:val="17FADA88"/>
    <w:rsid w:val="180EE08B"/>
    <w:rsid w:val="182A21D7"/>
    <w:rsid w:val="1862DEF5"/>
    <w:rsid w:val="18AAA51B"/>
    <w:rsid w:val="18C0FCC1"/>
    <w:rsid w:val="18C93E69"/>
    <w:rsid w:val="18D76A4E"/>
    <w:rsid w:val="18D98B60"/>
    <w:rsid w:val="18E62FE1"/>
    <w:rsid w:val="18EC2EE7"/>
    <w:rsid w:val="1914E782"/>
    <w:rsid w:val="191CB1A7"/>
    <w:rsid w:val="1939D680"/>
    <w:rsid w:val="198A7D43"/>
    <w:rsid w:val="1996AAE9"/>
    <w:rsid w:val="19ABF42A"/>
    <w:rsid w:val="19F6B70D"/>
    <w:rsid w:val="1A2493F1"/>
    <w:rsid w:val="1A45DEBE"/>
    <w:rsid w:val="1A4E82CE"/>
    <w:rsid w:val="1A75E7FE"/>
    <w:rsid w:val="1AB9D2F1"/>
    <w:rsid w:val="1ADDF557"/>
    <w:rsid w:val="1B1A368A"/>
    <w:rsid w:val="1B201206"/>
    <w:rsid w:val="1B20BEDF"/>
    <w:rsid w:val="1B268D83"/>
    <w:rsid w:val="1B5A9454"/>
    <w:rsid w:val="1B79A863"/>
    <w:rsid w:val="1B7D7224"/>
    <w:rsid w:val="1B86E6CA"/>
    <w:rsid w:val="1B877E20"/>
    <w:rsid w:val="1B8B1C1C"/>
    <w:rsid w:val="1B9A772E"/>
    <w:rsid w:val="1BA8EC5A"/>
    <w:rsid w:val="1BB95B93"/>
    <w:rsid w:val="1BE347A3"/>
    <w:rsid w:val="1BF71401"/>
    <w:rsid w:val="1BF880FE"/>
    <w:rsid w:val="1C0BFCEE"/>
    <w:rsid w:val="1C12E1D1"/>
    <w:rsid w:val="1C231481"/>
    <w:rsid w:val="1C231C9E"/>
    <w:rsid w:val="1C23E034"/>
    <w:rsid w:val="1C32F7B4"/>
    <w:rsid w:val="1C3E00C8"/>
    <w:rsid w:val="1C656DA1"/>
    <w:rsid w:val="1C82C736"/>
    <w:rsid w:val="1C96896C"/>
    <w:rsid w:val="1CAFD814"/>
    <w:rsid w:val="1CBCFAD6"/>
    <w:rsid w:val="1CC2C015"/>
    <w:rsid w:val="1CF0FED8"/>
    <w:rsid w:val="1CF74CF1"/>
    <w:rsid w:val="1CFA0B4F"/>
    <w:rsid w:val="1D095CF4"/>
    <w:rsid w:val="1D279F5A"/>
    <w:rsid w:val="1D359785"/>
    <w:rsid w:val="1D3E1DC1"/>
    <w:rsid w:val="1D6B5A3A"/>
    <w:rsid w:val="1D7B7367"/>
    <w:rsid w:val="1D8ABB61"/>
    <w:rsid w:val="1D8F84F1"/>
    <w:rsid w:val="1D92E690"/>
    <w:rsid w:val="1D997909"/>
    <w:rsid w:val="1D9CEA91"/>
    <w:rsid w:val="1DA7AEFD"/>
    <w:rsid w:val="1DAE2003"/>
    <w:rsid w:val="1DD2C279"/>
    <w:rsid w:val="1DE3C0DA"/>
    <w:rsid w:val="1DFDE917"/>
    <w:rsid w:val="1E07C738"/>
    <w:rsid w:val="1E124906"/>
    <w:rsid w:val="1E162B9B"/>
    <w:rsid w:val="1E331964"/>
    <w:rsid w:val="1E67D6DA"/>
    <w:rsid w:val="1E6F14BD"/>
    <w:rsid w:val="1E88812F"/>
    <w:rsid w:val="1E95E774"/>
    <w:rsid w:val="1EA9B45D"/>
    <w:rsid w:val="1EB876FA"/>
    <w:rsid w:val="1ED167E6"/>
    <w:rsid w:val="1EE3AB86"/>
    <w:rsid w:val="1F2B5A06"/>
    <w:rsid w:val="1F4C71DA"/>
    <w:rsid w:val="1F63D71D"/>
    <w:rsid w:val="1F7D1C9B"/>
    <w:rsid w:val="1F7EEC44"/>
    <w:rsid w:val="1F85ED8B"/>
    <w:rsid w:val="1F8712B8"/>
    <w:rsid w:val="1F9CE2A7"/>
    <w:rsid w:val="1FB1E1AD"/>
    <w:rsid w:val="1FC72011"/>
    <w:rsid w:val="1FDE71F9"/>
    <w:rsid w:val="1FEFB6CD"/>
    <w:rsid w:val="2036AB17"/>
    <w:rsid w:val="204B804A"/>
    <w:rsid w:val="205D0A14"/>
    <w:rsid w:val="2064D9E2"/>
    <w:rsid w:val="2069FD83"/>
    <w:rsid w:val="206D3847"/>
    <w:rsid w:val="206F098D"/>
    <w:rsid w:val="208B1436"/>
    <w:rsid w:val="20AB930A"/>
    <w:rsid w:val="20B353D1"/>
    <w:rsid w:val="20E3DFDA"/>
    <w:rsid w:val="210E4FCD"/>
    <w:rsid w:val="211F4DE9"/>
    <w:rsid w:val="212E2906"/>
    <w:rsid w:val="212E4F51"/>
    <w:rsid w:val="213D2F8B"/>
    <w:rsid w:val="21654D4F"/>
    <w:rsid w:val="2176D7F8"/>
    <w:rsid w:val="218CF32E"/>
    <w:rsid w:val="219AFE0B"/>
    <w:rsid w:val="21A8FF20"/>
    <w:rsid w:val="21A936F3"/>
    <w:rsid w:val="21B482BC"/>
    <w:rsid w:val="21F61F19"/>
    <w:rsid w:val="22060819"/>
    <w:rsid w:val="2233DF7B"/>
    <w:rsid w:val="223E8B23"/>
    <w:rsid w:val="227DAC67"/>
    <w:rsid w:val="22813425"/>
    <w:rsid w:val="2298B35C"/>
    <w:rsid w:val="22B0885B"/>
    <w:rsid w:val="22BC5012"/>
    <w:rsid w:val="22C2FCBE"/>
    <w:rsid w:val="22C663F3"/>
    <w:rsid w:val="22C69BFE"/>
    <w:rsid w:val="22D5EC87"/>
    <w:rsid w:val="22E48500"/>
    <w:rsid w:val="2313C1F6"/>
    <w:rsid w:val="23246869"/>
    <w:rsid w:val="23513D6C"/>
    <w:rsid w:val="2360C9FC"/>
    <w:rsid w:val="236E0588"/>
    <w:rsid w:val="23834D6C"/>
    <w:rsid w:val="23840A07"/>
    <w:rsid w:val="239C331E"/>
    <w:rsid w:val="23A7E209"/>
    <w:rsid w:val="23A80704"/>
    <w:rsid w:val="23CA1E8B"/>
    <w:rsid w:val="23E3BF32"/>
    <w:rsid w:val="23E8DC3E"/>
    <w:rsid w:val="23FA9C82"/>
    <w:rsid w:val="240BF56E"/>
    <w:rsid w:val="2429ACD1"/>
    <w:rsid w:val="242E79EC"/>
    <w:rsid w:val="243C58E8"/>
    <w:rsid w:val="24555F6D"/>
    <w:rsid w:val="2455AE34"/>
    <w:rsid w:val="246B8033"/>
    <w:rsid w:val="2479CB43"/>
    <w:rsid w:val="2491A0FB"/>
    <w:rsid w:val="24A12173"/>
    <w:rsid w:val="24A8B81A"/>
    <w:rsid w:val="24BA258F"/>
    <w:rsid w:val="24DA7DB9"/>
    <w:rsid w:val="252A796C"/>
    <w:rsid w:val="252D0399"/>
    <w:rsid w:val="25364CC4"/>
    <w:rsid w:val="253874D6"/>
    <w:rsid w:val="25393D5A"/>
    <w:rsid w:val="2548F43D"/>
    <w:rsid w:val="254A29C2"/>
    <w:rsid w:val="25515485"/>
    <w:rsid w:val="2554BBB6"/>
    <w:rsid w:val="2555A787"/>
    <w:rsid w:val="25656D24"/>
    <w:rsid w:val="258941FD"/>
    <w:rsid w:val="25BA3469"/>
    <w:rsid w:val="25C16284"/>
    <w:rsid w:val="25E44408"/>
    <w:rsid w:val="25F43358"/>
    <w:rsid w:val="26078634"/>
    <w:rsid w:val="2632F553"/>
    <w:rsid w:val="263AF12F"/>
    <w:rsid w:val="263F11CA"/>
    <w:rsid w:val="264E68EB"/>
    <w:rsid w:val="2672FED8"/>
    <w:rsid w:val="26895072"/>
    <w:rsid w:val="2689693B"/>
    <w:rsid w:val="268F17F9"/>
    <w:rsid w:val="26A7D7D5"/>
    <w:rsid w:val="26CC225D"/>
    <w:rsid w:val="26E23DEE"/>
    <w:rsid w:val="26F07594"/>
    <w:rsid w:val="26F62D69"/>
    <w:rsid w:val="26FED3DF"/>
    <w:rsid w:val="271B5832"/>
    <w:rsid w:val="272D2A9E"/>
    <w:rsid w:val="278D9432"/>
    <w:rsid w:val="2794A93B"/>
    <w:rsid w:val="27984839"/>
    <w:rsid w:val="279FC21E"/>
    <w:rsid w:val="27AA8918"/>
    <w:rsid w:val="27B339BA"/>
    <w:rsid w:val="27FFC37B"/>
    <w:rsid w:val="280DC126"/>
    <w:rsid w:val="282520D3"/>
    <w:rsid w:val="283C5506"/>
    <w:rsid w:val="28408B5D"/>
    <w:rsid w:val="2869B353"/>
    <w:rsid w:val="28702498"/>
    <w:rsid w:val="28969612"/>
    <w:rsid w:val="289BEF0D"/>
    <w:rsid w:val="28ADE209"/>
    <w:rsid w:val="28CF3BB8"/>
    <w:rsid w:val="28DAF84A"/>
    <w:rsid w:val="28EB98E8"/>
    <w:rsid w:val="28FECBFD"/>
    <w:rsid w:val="290071BB"/>
    <w:rsid w:val="29362E05"/>
    <w:rsid w:val="294DE2BF"/>
    <w:rsid w:val="2969B460"/>
    <w:rsid w:val="296FE786"/>
    <w:rsid w:val="299DFFEA"/>
    <w:rsid w:val="29A00CA3"/>
    <w:rsid w:val="29AB6CD1"/>
    <w:rsid w:val="29C130FB"/>
    <w:rsid w:val="29C644F4"/>
    <w:rsid w:val="29E252D4"/>
    <w:rsid w:val="29EA3041"/>
    <w:rsid w:val="2A389B1C"/>
    <w:rsid w:val="2A481455"/>
    <w:rsid w:val="2A4C599E"/>
    <w:rsid w:val="2A5F2C20"/>
    <w:rsid w:val="2A5F8631"/>
    <w:rsid w:val="2A64378B"/>
    <w:rsid w:val="2A728BD2"/>
    <w:rsid w:val="2A83B53B"/>
    <w:rsid w:val="2A9341C3"/>
    <w:rsid w:val="2A958DD7"/>
    <w:rsid w:val="2A9A85C7"/>
    <w:rsid w:val="2AB010AD"/>
    <w:rsid w:val="2AECFAAB"/>
    <w:rsid w:val="2AF6A162"/>
    <w:rsid w:val="2AF997FC"/>
    <w:rsid w:val="2AFA80EA"/>
    <w:rsid w:val="2AFC50FB"/>
    <w:rsid w:val="2B1E7C09"/>
    <w:rsid w:val="2B2A40D5"/>
    <w:rsid w:val="2B4BB9BC"/>
    <w:rsid w:val="2B7DED9B"/>
    <w:rsid w:val="2B7EDB48"/>
    <w:rsid w:val="2B9792C0"/>
    <w:rsid w:val="2B9A1363"/>
    <w:rsid w:val="2B9B6C43"/>
    <w:rsid w:val="2BA2CBC1"/>
    <w:rsid w:val="2BA763B3"/>
    <w:rsid w:val="2BADEBBD"/>
    <w:rsid w:val="2BB1888C"/>
    <w:rsid w:val="2BC0A301"/>
    <w:rsid w:val="2BD113A0"/>
    <w:rsid w:val="2BD2FC47"/>
    <w:rsid w:val="2C425F0D"/>
    <w:rsid w:val="2C4BE10E"/>
    <w:rsid w:val="2C5B958F"/>
    <w:rsid w:val="2CC33392"/>
    <w:rsid w:val="2CE11440"/>
    <w:rsid w:val="2CED0314"/>
    <w:rsid w:val="2CEF3BC0"/>
    <w:rsid w:val="2CFFB77B"/>
    <w:rsid w:val="2D039B17"/>
    <w:rsid w:val="2D10C5C7"/>
    <w:rsid w:val="2D426243"/>
    <w:rsid w:val="2D454949"/>
    <w:rsid w:val="2D724B6F"/>
    <w:rsid w:val="2D72F34C"/>
    <w:rsid w:val="2D8A7995"/>
    <w:rsid w:val="2DA77BC8"/>
    <w:rsid w:val="2DB79CFC"/>
    <w:rsid w:val="2DEA3D64"/>
    <w:rsid w:val="2E50CD96"/>
    <w:rsid w:val="2E693D86"/>
    <w:rsid w:val="2E865BC7"/>
    <w:rsid w:val="2E86F7D7"/>
    <w:rsid w:val="2E913802"/>
    <w:rsid w:val="2E9F53D4"/>
    <w:rsid w:val="2EAC684A"/>
    <w:rsid w:val="2EBFE257"/>
    <w:rsid w:val="2EC67AE5"/>
    <w:rsid w:val="2EE0496C"/>
    <w:rsid w:val="2F016746"/>
    <w:rsid w:val="2F272D25"/>
    <w:rsid w:val="2F2CF37C"/>
    <w:rsid w:val="2F34739A"/>
    <w:rsid w:val="2F3E8707"/>
    <w:rsid w:val="2F4CF730"/>
    <w:rsid w:val="2F5ADA6C"/>
    <w:rsid w:val="2F81BAA0"/>
    <w:rsid w:val="2F8381D0"/>
    <w:rsid w:val="2F85C74E"/>
    <w:rsid w:val="2F8AFEEF"/>
    <w:rsid w:val="2F987301"/>
    <w:rsid w:val="2FAA9F52"/>
    <w:rsid w:val="2FC6A101"/>
    <w:rsid w:val="2FC6AEBC"/>
    <w:rsid w:val="2FE256A7"/>
    <w:rsid w:val="301669A7"/>
    <w:rsid w:val="305FCDBF"/>
    <w:rsid w:val="306D11FC"/>
    <w:rsid w:val="307258AB"/>
    <w:rsid w:val="3089079A"/>
    <w:rsid w:val="3094AEA5"/>
    <w:rsid w:val="30992F36"/>
    <w:rsid w:val="30D7D858"/>
    <w:rsid w:val="3127A084"/>
    <w:rsid w:val="315E1780"/>
    <w:rsid w:val="3178463A"/>
    <w:rsid w:val="31854396"/>
    <w:rsid w:val="3191AD53"/>
    <w:rsid w:val="3192DABC"/>
    <w:rsid w:val="31B617CD"/>
    <w:rsid w:val="31CB2FBD"/>
    <w:rsid w:val="31E2803A"/>
    <w:rsid w:val="31ED1EA9"/>
    <w:rsid w:val="31FB996B"/>
    <w:rsid w:val="32068ABD"/>
    <w:rsid w:val="325BB22D"/>
    <w:rsid w:val="328A8250"/>
    <w:rsid w:val="32932A0A"/>
    <w:rsid w:val="32B17A10"/>
    <w:rsid w:val="32C68080"/>
    <w:rsid w:val="32E20112"/>
    <w:rsid w:val="32E36D5E"/>
    <w:rsid w:val="32E77E04"/>
    <w:rsid w:val="32ED503E"/>
    <w:rsid w:val="333C22EB"/>
    <w:rsid w:val="333EFEDB"/>
    <w:rsid w:val="3354AF85"/>
    <w:rsid w:val="335C8890"/>
    <w:rsid w:val="33627BC2"/>
    <w:rsid w:val="33693DDA"/>
    <w:rsid w:val="336C7B46"/>
    <w:rsid w:val="337907C8"/>
    <w:rsid w:val="3380B429"/>
    <w:rsid w:val="33824D76"/>
    <w:rsid w:val="33988907"/>
    <w:rsid w:val="33AED34A"/>
    <w:rsid w:val="33BBAE37"/>
    <w:rsid w:val="33F4E05F"/>
    <w:rsid w:val="340550DB"/>
    <w:rsid w:val="340C517C"/>
    <w:rsid w:val="342890A2"/>
    <w:rsid w:val="344AEE89"/>
    <w:rsid w:val="344FE3DA"/>
    <w:rsid w:val="3466ED9A"/>
    <w:rsid w:val="348F092D"/>
    <w:rsid w:val="348F147E"/>
    <w:rsid w:val="349674C7"/>
    <w:rsid w:val="34B2A8E2"/>
    <w:rsid w:val="34CD0CF3"/>
    <w:rsid w:val="34DDD12C"/>
    <w:rsid w:val="34F11E2A"/>
    <w:rsid w:val="351023EE"/>
    <w:rsid w:val="35139711"/>
    <w:rsid w:val="351791C9"/>
    <w:rsid w:val="355530F1"/>
    <w:rsid w:val="356B7529"/>
    <w:rsid w:val="3577C51A"/>
    <w:rsid w:val="357CD452"/>
    <w:rsid w:val="358F0540"/>
    <w:rsid w:val="359B7F17"/>
    <w:rsid w:val="35C3DBE8"/>
    <w:rsid w:val="35E16E31"/>
    <w:rsid w:val="35EAC0E1"/>
    <w:rsid w:val="35EB4FBB"/>
    <w:rsid w:val="361C5F69"/>
    <w:rsid w:val="3628B519"/>
    <w:rsid w:val="365C3E9D"/>
    <w:rsid w:val="366811EE"/>
    <w:rsid w:val="36927413"/>
    <w:rsid w:val="3699C9E4"/>
    <w:rsid w:val="36A2A1A2"/>
    <w:rsid w:val="36A7D40D"/>
    <w:rsid w:val="36C871D2"/>
    <w:rsid w:val="36E480BB"/>
    <w:rsid w:val="37144252"/>
    <w:rsid w:val="3737541C"/>
    <w:rsid w:val="37390649"/>
    <w:rsid w:val="373C9EBB"/>
    <w:rsid w:val="373E2EFE"/>
    <w:rsid w:val="374A1C29"/>
    <w:rsid w:val="374E3A86"/>
    <w:rsid w:val="37841482"/>
    <w:rsid w:val="37A6401F"/>
    <w:rsid w:val="37DABF30"/>
    <w:rsid w:val="37DF8FB7"/>
    <w:rsid w:val="37E13DC9"/>
    <w:rsid w:val="37E7B166"/>
    <w:rsid w:val="3818017F"/>
    <w:rsid w:val="384AD822"/>
    <w:rsid w:val="3851881B"/>
    <w:rsid w:val="38788D5D"/>
    <w:rsid w:val="387D6A90"/>
    <w:rsid w:val="38A4B3DB"/>
    <w:rsid w:val="38AE2C81"/>
    <w:rsid w:val="38B012F3"/>
    <w:rsid w:val="38B9F22E"/>
    <w:rsid w:val="38BAC1F2"/>
    <w:rsid w:val="38BD8072"/>
    <w:rsid w:val="38DBE094"/>
    <w:rsid w:val="39023342"/>
    <w:rsid w:val="392699A2"/>
    <w:rsid w:val="39275308"/>
    <w:rsid w:val="392DC3BE"/>
    <w:rsid w:val="3943B304"/>
    <w:rsid w:val="394CBE1C"/>
    <w:rsid w:val="3964316E"/>
    <w:rsid w:val="397B12FF"/>
    <w:rsid w:val="3981E9A8"/>
    <w:rsid w:val="3982A679"/>
    <w:rsid w:val="3993DF5F"/>
    <w:rsid w:val="39A2176F"/>
    <w:rsid w:val="39B837AB"/>
    <w:rsid w:val="39F16521"/>
    <w:rsid w:val="39F1CB97"/>
    <w:rsid w:val="39F3066E"/>
    <w:rsid w:val="3A069FF3"/>
    <w:rsid w:val="3A0F6B8E"/>
    <w:rsid w:val="3A1170D6"/>
    <w:rsid w:val="3A217C4C"/>
    <w:rsid w:val="3A36E7B2"/>
    <w:rsid w:val="3A43DA53"/>
    <w:rsid w:val="3A4EB3CD"/>
    <w:rsid w:val="3A4F57CB"/>
    <w:rsid w:val="3A6D79A0"/>
    <w:rsid w:val="3A7FD102"/>
    <w:rsid w:val="3A9839C2"/>
    <w:rsid w:val="3AAE3045"/>
    <w:rsid w:val="3ABA536C"/>
    <w:rsid w:val="3AC71624"/>
    <w:rsid w:val="3AC732D9"/>
    <w:rsid w:val="3B0111A8"/>
    <w:rsid w:val="3B07560F"/>
    <w:rsid w:val="3B181D01"/>
    <w:rsid w:val="3B3C72D0"/>
    <w:rsid w:val="3B485BD9"/>
    <w:rsid w:val="3B558EC3"/>
    <w:rsid w:val="3B81044B"/>
    <w:rsid w:val="3B8CA655"/>
    <w:rsid w:val="3BB2CB4D"/>
    <w:rsid w:val="3BBC7C0D"/>
    <w:rsid w:val="3BC91CB5"/>
    <w:rsid w:val="3BFCC47E"/>
    <w:rsid w:val="3BFFD046"/>
    <w:rsid w:val="3C2CC51C"/>
    <w:rsid w:val="3C651424"/>
    <w:rsid w:val="3C69F25E"/>
    <w:rsid w:val="3C7E1AC3"/>
    <w:rsid w:val="3C8A1A1F"/>
    <w:rsid w:val="3CB029B7"/>
    <w:rsid w:val="3CC3F416"/>
    <w:rsid w:val="3CDC95EB"/>
    <w:rsid w:val="3CFBD058"/>
    <w:rsid w:val="3D00F3C2"/>
    <w:rsid w:val="3D0C9535"/>
    <w:rsid w:val="3D1D106C"/>
    <w:rsid w:val="3D471B8B"/>
    <w:rsid w:val="3D67A62D"/>
    <w:rsid w:val="3D77E36E"/>
    <w:rsid w:val="3D7D7FF5"/>
    <w:rsid w:val="3D870D44"/>
    <w:rsid w:val="3D991D61"/>
    <w:rsid w:val="3E25EA80"/>
    <w:rsid w:val="3E30C196"/>
    <w:rsid w:val="3E33A581"/>
    <w:rsid w:val="3E34541B"/>
    <w:rsid w:val="3E48BC9B"/>
    <w:rsid w:val="3E53DE9F"/>
    <w:rsid w:val="3E908386"/>
    <w:rsid w:val="3EA1AFBA"/>
    <w:rsid w:val="3EB379A6"/>
    <w:rsid w:val="3EDDDC97"/>
    <w:rsid w:val="3F0E51F0"/>
    <w:rsid w:val="3F13D071"/>
    <w:rsid w:val="3F183A2D"/>
    <w:rsid w:val="3F2FD108"/>
    <w:rsid w:val="3F303CA2"/>
    <w:rsid w:val="3F43DEE3"/>
    <w:rsid w:val="3F6414A1"/>
    <w:rsid w:val="3F68F377"/>
    <w:rsid w:val="3F715875"/>
    <w:rsid w:val="3FA850D1"/>
    <w:rsid w:val="3FAF615D"/>
    <w:rsid w:val="3FC34003"/>
    <w:rsid w:val="3FCAC7D2"/>
    <w:rsid w:val="3FD883A6"/>
    <w:rsid w:val="3FF24723"/>
    <w:rsid w:val="400E03F3"/>
    <w:rsid w:val="400E7D98"/>
    <w:rsid w:val="401285A5"/>
    <w:rsid w:val="40179F1E"/>
    <w:rsid w:val="4019A9DA"/>
    <w:rsid w:val="401CBCC5"/>
    <w:rsid w:val="401DF71F"/>
    <w:rsid w:val="402B0D9A"/>
    <w:rsid w:val="402C2EDF"/>
    <w:rsid w:val="404DE95B"/>
    <w:rsid w:val="40551B1E"/>
    <w:rsid w:val="40564CBB"/>
    <w:rsid w:val="40796896"/>
    <w:rsid w:val="408F8EE0"/>
    <w:rsid w:val="409CCA28"/>
    <w:rsid w:val="409F78A6"/>
    <w:rsid w:val="40A08585"/>
    <w:rsid w:val="40A14115"/>
    <w:rsid w:val="40DF85ED"/>
    <w:rsid w:val="412D358A"/>
    <w:rsid w:val="415147B1"/>
    <w:rsid w:val="41561BE7"/>
    <w:rsid w:val="416D8439"/>
    <w:rsid w:val="416ED95D"/>
    <w:rsid w:val="416F42D9"/>
    <w:rsid w:val="419F8F5F"/>
    <w:rsid w:val="41A7058C"/>
    <w:rsid w:val="41B150B3"/>
    <w:rsid w:val="41D6806A"/>
    <w:rsid w:val="41E4E58D"/>
    <w:rsid w:val="4200C627"/>
    <w:rsid w:val="420B8C98"/>
    <w:rsid w:val="4217949B"/>
    <w:rsid w:val="4225D1B6"/>
    <w:rsid w:val="42A33165"/>
    <w:rsid w:val="42ACB80D"/>
    <w:rsid w:val="42B20048"/>
    <w:rsid w:val="42B2B368"/>
    <w:rsid w:val="42B82A8B"/>
    <w:rsid w:val="42BCC179"/>
    <w:rsid w:val="42E1A491"/>
    <w:rsid w:val="42E98F6D"/>
    <w:rsid w:val="42FB185E"/>
    <w:rsid w:val="43063F30"/>
    <w:rsid w:val="43184DE8"/>
    <w:rsid w:val="431887D3"/>
    <w:rsid w:val="431EE2B1"/>
    <w:rsid w:val="432C2D79"/>
    <w:rsid w:val="4355D8A4"/>
    <w:rsid w:val="43697186"/>
    <w:rsid w:val="4375DBFD"/>
    <w:rsid w:val="4375E46E"/>
    <w:rsid w:val="43BCF733"/>
    <w:rsid w:val="43C47DED"/>
    <w:rsid w:val="43C9867E"/>
    <w:rsid w:val="44177B40"/>
    <w:rsid w:val="4422AA92"/>
    <w:rsid w:val="443D48F2"/>
    <w:rsid w:val="444D6B07"/>
    <w:rsid w:val="444E83C9"/>
    <w:rsid w:val="44639AFB"/>
    <w:rsid w:val="44650EC5"/>
    <w:rsid w:val="44870F7F"/>
    <w:rsid w:val="44A28BCC"/>
    <w:rsid w:val="44DC0EAB"/>
    <w:rsid w:val="44E434C4"/>
    <w:rsid w:val="44E6C666"/>
    <w:rsid w:val="450D879C"/>
    <w:rsid w:val="4549783E"/>
    <w:rsid w:val="4557716F"/>
    <w:rsid w:val="455D3783"/>
    <w:rsid w:val="458291FE"/>
    <w:rsid w:val="45C54256"/>
    <w:rsid w:val="45DCD8FB"/>
    <w:rsid w:val="45F0E00B"/>
    <w:rsid w:val="45F7AC47"/>
    <w:rsid w:val="461106FD"/>
    <w:rsid w:val="46118380"/>
    <w:rsid w:val="461E20B4"/>
    <w:rsid w:val="465203BD"/>
    <w:rsid w:val="467007A9"/>
    <w:rsid w:val="46897EB5"/>
    <w:rsid w:val="46A4BD9B"/>
    <w:rsid w:val="46B5F8A3"/>
    <w:rsid w:val="46BADA50"/>
    <w:rsid w:val="46BFB09D"/>
    <w:rsid w:val="46C78C09"/>
    <w:rsid w:val="46CB0405"/>
    <w:rsid w:val="46F3A2A0"/>
    <w:rsid w:val="46F91715"/>
    <w:rsid w:val="46FC1EAF"/>
    <w:rsid w:val="47290583"/>
    <w:rsid w:val="4734A0DA"/>
    <w:rsid w:val="476AD544"/>
    <w:rsid w:val="47721C85"/>
    <w:rsid w:val="4782E530"/>
    <w:rsid w:val="47855965"/>
    <w:rsid w:val="47A9B940"/>
    <w:rsid w:val="47AEF55C"/>
    <w:rsid w:val="47B663D7"/>
    <w:rsid w:val="47D9DB2B"/>
    <w:rsid w:val="47E1E279"/>
    <w:rsid w:val="482DB751"/>
    <w:rsid w:val="48424668"/>
    <w:rsid w:val="48425660"/>
    <w:rsid w:val="485ACA01"/>
    <w:rsid w:val="486FD30E"/>
    <w:rsid w:val="487D1FDB"/>
    <w:rsid w:val="487ED83E"/>
    <w:rsid w:val="48BD8365"/>
    <w:rsid w:val="490D4E8B"/>
    <w:rsid w:val="49291F2F"/>
    <w:rsid w:val="492FCFC1"/>
    <w:rsid w:val="4937B0AC"/>
    <w:rsid w:val="494361CB"/>
    <w:rsid w:val="49528DAB"/>
    <w:rsid w:val="4956093B"/>
    <w:rsid w:val="498CE686"/>
    <w:rsid w:val="49A773FF"/>
    <w:rsid w:val="49C67D5F"/>
    <w:rsid w:val="49EC5FBE"/>
    <w:rsid w:val="49F4BA3C"/>
    <w:rsid w:val="4A166BA9"/>
    <w:rsid w:val="4A1A9FC5"/>
    <w:rsid w:val="4A26F0DE"/>
    <w:rsid w:val="4A60FB52"/>
    <w:rsid w:val="4A6C0931"/>
    <w:rsid w:val="4A74C4FD"/>
    <w:rsid w:val="4A8A798B"/>
    <w:rsid w:val="4AA27606"/>
    <w:rsid w:val="4ABAA839"/>
    <w:rsid w:val="4AC5D23C"/>
    <w:rsid w:val="4AD5FFD0"/>
    <w:rsid w:val="4AD6EDAA"/>
    <w:rsid w:val="4AF80546"/>
    <w:rsid w:val="4B08F79D"/>
    <w:rsid w:val="4B0D9862"/>
    <w:rsid w:val="4B28D5D1"/>
    <w:rsid w:val="4B2AD0D0"/>
    <w:rsid w:val="4B31BBFD"/>
    <w:rsid w:val="4B397765"/>
    <w:rsid w:val="4B428B29"/>
    <w:rsid w:val="4B4571E0"/>
    <w:rsid w:val="4B5B8A6D"/>
    <w:rsid w:val="4B75C83E"/>
    <w:rsid w:val="4B9A6FC3"/>
    <w:rsid w:val="4BA32446"/>
    <w:rsid w:val="4BA41B93"/>
    <w:rsid w:val="4BC0D469"/>
    <w:rsid w:val="4BD01B34"/>
    <w:rsid w:val="4BDF7FF9"/>
    <w:rsid w:val="4BE2F5B8"/>
    <w:rsid w:val="4BFB5DAC"/>
    <w:rsid w:val="4BFC76A6"/>
    <w:rsid w:val="4C315833"/>
    <w:rsid w:val="4C360E7F"/>
    <w:rsid w:val="4C402433"/>
    <w:rsid w:val="4C618334"/>
    <w:rsid w:val="4C8FE4E1"/>
    <w:rsid w:val="4C9630E7"/>
    <w:rsid w:val="4C9E0F36"/>
    <w:rsid w:val="4CAC8793"/>
    <w:rsid w:val="4CB13A64"/>
    <w:rsid w:val="4CB4995D"/>
    <w:rsid w:val="4CB96867"/>
    <w:rsid w:val="4CDF9D1A"/>
    <w:rsid w:val="4CE0CC9B"/>
    <w:rsid w:val="4CF221FD"/>
    <w:rsid w:val="4D01D373"/>
    <w:rsid w:val="4D1146DE"/>
    <w:rsid w:val="4D1FD1EC"/>
    <w:rsid w:val="4D4085D7"/>
    <w:rsid w:val="4D6D728B"/>
    <w:rsid w:val="4D8EFF79"/>
    <w:rsid w:val="4D99CAC4"/>
    <w:rsid w:val="4DB98EAB"/>
    <w:rsid w:val="4DDBCDAD"/>
    <w:rsid w:val="4DE0B719"/>
    <w:rsid w:val="4DE396BD"/>
    <w:rsid w:val="4DF273F7"/>
    <w:rsid w:val="4DF42936"/>
    <w:rsid w:val="4DF8D354"/>
    <w:rsid w:val="4E10F0CA"/>
    <w:rsid w:val="4E225C3B"/>
    <w:rsid w:val="4E2E586B"/>
    <w:rsid w:val="4E7EE489"/>
    <w:rsid w:val="4E9905CD"/>
    <w:rsid w:val="4EC0C505"/>
    <w:rsid w:val="4ECADD30"/>
    <w:rsid w:val="4ED9F84D"/>
    <w:rsid w:val="4EDAC508"/>
    <w:rsid w:val="4EF19227"/>
    <w:rsid w:val="4F3926FA"/>
    <w:rsid w:val="4F6F9E04"/>
    <w:rsid w:val="4F8482B0"/>
    <w:rsid w:val="4FA99EAD"/>
    <w:rsid w:val="4FC98044"/>
    <w:rsid w:val="4FECC3AD"/>
    <w:rsid w:val="4FF1CB11"/>
    <w:rsid w:val="4FFB0EF2"/>
    <w:rsid w:val="5008BD61"/>
    <w:rsid w:val="500B705E"/>
    <w:rsid w:val="5045CFFC"/>
    <w:rsid w:val="506B5A22"/>
    <w:rsid w:val="5072F740"/>
    <w:rsid w:val="50767368"/>
    <w:rsid w:val="50769569"/>
    <w:rsid w:val="5087420E"/>
    <w:rsid w:val="50AD0B43"/>
    <w:rsid w:val="50B6BF6C"/>
    <w:rsid w:val="50C69751"/>
    <w:rsid w:val="50CBF7D0"/>
    <w:rsid w:val="50CFAB2C"/>
    <w:rsid w:val="51095CB8"/>
    <w:rsid w:val="511271C5"/>
    <w:rsid w:val="5113A081"/>
    <w:rsid w:val="512BF179"/>
    <w:rsid w:val="5132D8D5"/>
    <w:rsid w:val="5158A68C"/>
    <w:rsid w:val="5164E05A"/>
    <w:rsid w:val="516F2C28"/>
    <w:rsid w:val="5179144D"/>
    <w:rsid w:val="51AD640A"/>
    <w:rsid w:val="51B007B0"/>
    <w:rsid w:val="51B28964"/>
    <w:rsid w:val="51D18EAB"/>
    <w:rsid w:val="52067574"/>
    <w:rsid w:val="520838FB"/>
    <w:rsid w:val="521265CA"/>
    <w:rsid w:val="523882E3"/>
    <w:rsid w:val="52448ECC"/>
    <w:rsid w:val="52492C8C"/>
    <w:rsid w:val="526CBBD3"/>
    <w:rsid w:val="5270D769"/>
    <w:rsid w:val="528B6AFB"/>
    <w:rsid w:val="529B729B"/>
    <w:rsid w:val="52B1C1A6"/>
    <w:rsid w:val="52B5CE58"/>
    <w:rsid w:val="52C446A8"/>
    <w:rsid w:val="52C52274"/>
    <w:rsid w:val="52D7C369"/>
    <w:rsid w:val="52F0A7E5"/>
    <w:rsid w:val="52FF37C3"/>
    <w:rsid w:val="52FFBE67"/>
    <w:rsid w:val="53183136"/>
    <w:rsid w:val="53263D64"/>
    <w:rsid w:val="5326736E"/>
    <w:rsid w:val="532B63BF"/>
    <w:rsid w:val="532D1560"/>
    <w:rsid w:val="53309A8D"/>
    <w:rsid w:val="53578D97"/>
    <w:rsid w:val="53621968"/>
    <w:rsid w:val="5373EDAD"/>
    <w:rsid w:val="53A6544F"/>
    <w:rsid w:val="53B6A5D1"/>
    <w:rsid w:val="53B73CEA"/>
    <w:rsid w:val="53E10C07"/>
    <w:rsid w:val="53EF5B16"/>
    <w:rsid w:val="53F2937B"/>
    <w:rsid w:val="53FC0C22"/>
    <w:rsid w:val="5434200D"/>
    <w:rsid w:val="54447131"/>
    <w:rsid w:val="5446A7B6"/>
    <w:rsid w:val="5467F8C7"/>
    <w:rsid w:val="5471160C"/>
    <w:rsid w:val="54787EEC"/>
    <w:rsid w:val="54B3641B"/>
    <w:rsid w:val="54B73BC4"/>
    <w:rsid w:val="54B8E9AD"/>
    <w:rsid w:val="54C1C03C"/>
    <w:rsid w:val="54D1DB7F"/>
    <w:rsid w:val="54DB7AF9"/>
    <w:rsid w:val="54E20235"/>
    <w:rsid w:val="54F35DF8"/>
    <w:rsid w:val="55045A5C"/>
    <w:rsid w:val="55133416"/>
    <w:rsid w:val="551E80C5"/>
    <w:rsid w:val="5552BFAA"/>
    <w:rsid w:val="556872A9"/>
    <w:rsid w:val="557E6D65"/>
    <w:rsid w:val="55A7398E"/>
    <w:rsid w:val="55B4F756"/>
    <w:rsid w:val="55CDF6F2"/>
    <w:rsid w:val="55CE9F4C"/>
    <w:rsid w:val="56100C80"/>
    <w:rsid w:val="56273D63"/>
    <w:rsid w:val="562B0CFA"/>
    <w:rsid w:val="562D348F"/>
    <w:rsid w:val="562D7EEE"/>
    <w:rsid w:val="563A02B1"/>
    <w:rsid w:val="56430453"/>
    <w:rsid w:val="5644028D"/>
    <w:rsid w:val="564FB01F"/>
    <w:rsid w:val="567B0342"/>
    <w:rsid w:val="56D53792"/>
    <w:rsid w:val="56E5D573"/>
    <w:rsid w:val="570162C2"/>
    <w:rsid w:val="570C702B"/>
    <w:rsid w:val="572DEE76"/>
    <w:rsid w:val="575A57ED"/>
    <w:rsid w:val="5783F4F5"/>
    <w:rsid w:val="5784F5A0"/>
    <w:rsid w:val="57BDDB2F"/>
    <w:rsid w:val="57C7123A"/>
    <w:rsid w:val="57CD0D5B"/>
    <w:rsid w:val="58018906"/>
    <w:rsid w:val="58131BBB"/>
    <w:rsid w:val="583447DC"/>
    <w:rsid w:val="58548FE8"/>
    <w:rsid w:val="585505EF"/>
    <w:rsid w:val="585B87E4"/>
    <w:rsid w:val="58624309"/>
    <w:rsid w:val="588FD546"/>
    <w:rsid w:val="589DE4C8"/>
    <w:rsid w:val="58E19877"/>
    <w:rsid w:val="5917AD6B"/>
    <w:rsid w:val="5917DCD1"/>
    <w:rsid w:val="593A5B86"/>
    <w:rsid w:val="594F3B2A"/>
    <w:rsid w:val="597799D7"/>
    <w:rsid w:val="597BA34F"/>
    <w:rsid w:val="597DED44"/>
    <w:rsid w:val="59BDF9C3"/>
    <w:rsid w:val="5A14BD7C"/>
    <w:rsid w:val="5A23BF77"/>
    <w:rsid w:val="5A34D353"/>
    <w:rsid w:val="5A4345CB"/>
    <w:rsid w:val="5A437F35"/>
    <w:rsid w:val="5A64533B"/>
    <w:rsid w:val="5A7AA978"/>
    <w:rsid w:val="5A818739"/>
    <w:rsid w:val="5A865CD9"/>
    <w:rsid w:val="5A899556"/>
    <w:rsid w:val="5A91AEE5"/>
    <w:rsid w:val="5A9A7716"/>
    <w:rsid w:val="5A9D505E"/>
    <w:rsid w:val="5ABB9A91"/>
    <w:rsid w:val="5AC2AE40"/>
    <w:rsid w:val="5ADB1249"/>
    <w:rsid w:val="5AFAC3FB"/>
    <w:rsid w:val="5B0A8D2C"/>
    <w:rsid w:val="5B1C7970"/>
    <w:rsid w:val="5B217349"/>
    <w:rsid w:val="5B21BC00"/>
    <w:rsid w:val="5B266AD6"/>
    <w:rsid w:val="5B31CBC3"/>
    <w:rsid w:val="5B3E3190"/>
    <w:rsid w:val="5B4CA9AD"/>
    <w:rsid w:val="5B58C3ED"/>
    <w:rsid w:val="5B6AF17C"/>
    <w:rsid w:val="5B82B9B3"/>
    <w:rsid w:val="5B8BBC93"/>
    <w:rsid w:val="5BA430F0"/>
    <w:rsid w:val="5BBB6B63"/>
    <w:rsid w:val="5BC48EC4"/>
    <w:rsid w:val="5BC93860"/>
    <w:rsid w:val="5BEDBC8D"/>
    <w:rsid w:val="5BF67DCC"/>
    <w:rsid w:val="5BF691DF"/>
    <w:rsid w:val="5BF6F9D7"/>
    <w:rsid w:val="5BF8EF9F"/>
    <w:rsid w:val="5C0154B5"/>
    <w:rsid w:val="5C1B0F6D"/>
    <w:rsid w:val="5C1CBE20"/>
    <w:rsid w:val="5C2EE4F9"/>
    <w:rsid w:val="5C353230"/>
    <w:rsid w:val="5C59AC94"/>
    <w:rsid w:val="5C60DDC3"/>
    <w:rsid w:val="5C7990DB"/>
    <w:rsid w:val="5C95D5CE"/>
    <w:rsid w:val="5C9916BE"/>
    <w:rsid w:val="5CAE8210"/>
    <w:rsid w:val="5CB39077"/>
    <w:rsid w:val="5CB3B22D"/>
    <w:rsid w:val="5CD68DC0"/>
    <w:rsid w:val="5CDA3E90"/>
    <w:rsid w:val="5CFF9996"/>
    <w:rsid w:val="5D135364"/>
    <w:rsid w:val="5D190287"/>
    <w:rsid w:val="5D418533"/>
    <w:rsid w:val="5D5D05F7"/>
    <w:rsid w:val="5D853E1C"/>
    <w:rsid w:val="5D924E2D"/>
    <w:rsid w:val="5D9C140E"/>
    <w:rsid w:val="5DA8355C"/>
    <w:rsid w:val="5DD0113C"/>
    <w:rsid w:val="5DDB3AEF"/>
    <w:rsid w:val="5DE3A23A"/>
    <w:rsid w:val="5DEF0C5C"/>
    <w:rsid w:val="5E081AAD"/>
    <w:rsid w:val="5E0A041A"/>
    <w:rsid w:val="5E22B1BC"/>
    <w:rsid w:val="5E52B659"/>
    <w:rsid w:val="5E5E5D56"/>
    <w:rsid w:val="5E667587"/>
    <w:rsid w:val="5E73F10A"/>
    <w:rsid w:val="5E780B5B"/>
    <w:rsid w:val="5E7EDA40"/>
    <w:rsid w:val="5E880EBE"/>
    <w:rsid w:val="5E8B055E"/>
    <w:rsid w:val="5E8FBFF4"/>
    <w:rsid w:val="5EA71A5F"/>
    <w:rsid w:val="5EBE824C"/>
    <w:rsid w:val="5ECAD528"/>
    <w:rsid w:val="5EF8D658"/>
    <w:rsid w:val="5F0CD690"/>
    <w:rsid w:val="5F29514C"/>
    <w:rsid w:val="5F4665ED"/>
    <w:rsid w:val="5F49E3D7"/>
    <w:rsid w:val="5F61D687"/>
    <w:rsid w:val="5F87E829"/>
    <w:rsid w:val="5FBBA0DC"/>
    <w:rsid w:val="5FBBAB53"/>
    <w:rsid w:val="5FC3C4A6"/>
    <w:rsid w:val="5FCF3EA4"/>
    <w:rsid w:val="5FE25367"/>
    <w:rsid w:val="601C0482"/>
    <w:rsid w:val="603A254F"/>
    <w:rsid w:val="604D0DD3"/>
    <w:rsid w:val="608EA32B"/>
    <w:rsid w:val="609636A7"/>
    <w:rsid w:val="60A2C6D8"/>
    <w:rsid w:val="60B1DAFA"/>
    <w:rsid w:val="60B6BC47"/>
    <w:rsid w:val="60BCBCDD"/>
    <w:rsid w:val="60D23B7C"/>
    <w:rsid w:val="60E0D1F7"/>
    <w:rsid w:val="60F94EFD"/>
    <w:rsid w:val="60FEC107"/>
    <w:rsid w:val="611730A2"/>
    <w:rsid w:val="611B6003"/>
    <w:rsid w:val="614673BE"/>
    <w:rsid w:val="617787EB"/>
    <w:rsid w:val="6187E778"/>
    <w:rsid w:val="61A51898"/>
    <w:rsid w:val="61C0A629"/>
    <w:rsid w:val="62994881"/>
    <w:rsid w:val="62B4361E"/>
    <w:rsid w:val="62BB49B5"/>
    <w:rsid w:val="62BC687F"/>
    <w:rsid w:val="62D1F2C6"/>
    <w:rsid w:val="62E194B4"/>
    <w:rsid w:val="62F523FF"/>
    <w:rsid w:val="62FE2892"/>
    <w:rsid w:val="630AC0AF"/>
    <w:rsid w:val="630FC4B9"/>
    <w:rsid w:val="6319F429"/>
    <w:rsid w:val="63227182"/>
    <w:rsid w:val="632B890F"/>
    <w:rsid w:val="633B2EAA"/>
    <w:rsid w:val="6343E174"/>
    <w:rsid w:val="6344170F"/>
    <w:rsid w:val="6344F5D9"/>
    <w:rsid w:val="63603303"/>
    <w:rsid w:val="6369101B"/>
    <w:rsid w:val="636DFE7B"/>
    <w:rsid w:val="637DDE98"/>
    <w:rsid w:val="639CDE0D"/>
    <w:rsid w:val="63AFD132"/>
    <w:rsid w:val="63B4E164"/>
    <w:rsid w:val="63B76EA8"/>
    <w:rsid w:val="63B858B9"/>
    <w:rsid w:val="63CDF8A3"/>
    <w:rsid w:val="63CFDA62"/>
    <w:rsid w:val="63DEE7A8"/>
    <w:rsid w:val="640C717E"/>
    <w:rsid w:val="64137B00"/>
    <w:rsid w:val="641EB1D6"/>
    <w:rsid w:val="6449416E"/>
    <w:rsid w:val="645F3AEA"/>
    <w:rsid w:val="6482B263"/>
    <w:rsid w:val="648FC77B"/>
    <w:rsid w:val="64A4D77F"/>
    <w:rsid w:val="64B237BA"/>
    <w:rsid w:val="64F33EE3"/>
    <w:rsid w:val="64F998AE"/>
    <w:rsid w:val="64F9AE88"/>
    <w:rsid w:val="6503449E"/>
    <w:rsid w:val="6522FEEC"/>
    <w:rsid w:val="652E1A9C"/>
    <w:rsid w:val="6543AF2D"/>
    <w:rsid w:val="6546CA12"/>
    <w:rsid w:val="654F97C7"/>
    <w:rsid w:val="656FFAA9"/>
    <w:rsid w:val="65709874"/>
    <w:rsid w:val="6591CD00"/>
    <w:rsid w:val="65C28CDC"/>
    <w:rsid w:val="65C6BFC5"/>
    <w:rsid w:val="65D0E943"/>
    <w:rsid w:val="65F42610"/>
    <w:rsid w:val="65FD44B5"/>
    <w:rsid w:val="65FE0C7D"/>
    <w:rsid w:val="66502013"/>
    <w:rsid w:val="66626792"/>
    <w:rsid w:val="666761A1"/>
    <w:rsid w:val="66773C86"/>
    <w:rsid w:val="66913E65"/>
    <w:rsid w:val="6694174C"/>
    <w:rsid w:val="6696C9F9"/>
    <w:rsid w:val="66AD3FA9"/>
    <w:rsid w:val="66C808DA"/>
    <w:rsid w:val="66F56B88"/>
    <w:rsid w:val="670EEC89"/>
    <w:rsid w:val="67386261"/>
    <w:rsid w:val="6746A999"/>
    <w:rsid w:val="6748BD2B"/>
    <w:rsid w:val="6753FB55"/>
    <w:rsid w:val="676714DF"/>
    <w:rsid w:val="6779E8B3"/>
    <w:rsid w:val="678B0D7B"/>
    <w:rsid w:val="67911CF8"/>
    <w:rsid w:val="67952DBF"/>
    <w:rsid w:val="6798E9FE"/>
    <w:rsid w:val="67B54716"/>
    <w:rsid w:val="67E9EA07"/>
    <w:rsid w:val="67F835F2"/>
    <w:rsid w:val="68125445"/>
    <w:rsid w:val="68164B0F"/>
    <w:rsid w:val="68708748"/>
    <w:rsid w:val="68796A56"/>
    <w:rsid w:val="687A9D0A"/>
    <w:rsid w:val="687EFF98"/>
    <w:rsid w:val="688C4905"/>
    <w:rsid w:val="6895CA1A"/>
    <w:rsid w:val="689FB89E"/>
    <w:rsid w:val="68C69FD2"/>
    <w:rsid w:val="68C8CCFC"/>
    <w:rsid w:val="68CA4D16"/>
    <w:rsid w:val="68DCFC12"/>
    <w:rsid w:val="68F618D0"/>
    <w:rsid w:val="68FB2538"/>
    <w:rsid w:val="6906AC7F"/>
    <w:rsid w:val="69189F37"/>
    <w:rsid w:val="6939C24E"/>
    <w:rsid w:val="6959FB8B"/>
    <w:rsid w:val="6987A1D6"/>
    <w:rsid w:val="69892A1A"/>
    <w:rsid w:val="69897D22"/>
    <w:rsid w:val="69C6935D"/>
    <w:rsid w:val="69CF709C"/>
    <w:rsid w:val="69DDBEA7"/>
    <w:rsid w:val="69F143D7"/>
    <w:rsid w:val="6A049CF4"/>
    <w:rsid w:val="6A08EC5E"/>
    <w:rsid w:val="6A0B8148"/>
    <w:rsid w:val="6A0BDA06"/>
    <w:rsid w:val="6A0D25F9"/>
    <w:rsid w:val="6A2584A9"/>
    <w:rsid w:val="6A3B342D"/>
    <w:rsid w:val="6A45E431"/>
    <w:rsid w:val="6A628AA5"/>
    <w:rsid w:val="6A8B92EF"/>
    <w:rsid w:val="6A944C4E"/>
    <w:rsid w:val="6AC5A0F7"/>
    <w:rsid w:val="6AE2B7CE"/>
    <w:rsid w:val="6AF38E59"/>
    <w:rsid w:val="6B026BB1"/>
    <w:rsid w:val="6B0640BF"/>
    <w:rsid w:val="6B13D840"/>
    <w:rsid w:val="6B221042"/>
    <w:rsid w:val="6B25060E"/>
    <w:rsid w:val="6B29A487"/>
    <w:rsid w:val="6B2DCDE0"/>
    <w:rsid w:val="6B31B68C"/>
    <w:rsid w:val="6B5BD2E9"/>
    <w:rsid w:val="6B5C0C06"/>
    <w:rsid w:val="6B60E3CE"/>
    <w:rsid w:val="6B6C8A8A"/>
    <w:rsid w:val="6B72C48E"/>
    <w:rsid w:val="6B834E87"/>
    <w:rsid w:val="6B971B6F"/>
    <w:rsid w:val="6BC88EB9"/>
    <w:rsid w:val="6BE5A0B7"/>
    <w:rsid w:val="6BFACFB4"/>
    <w:rsid w:val="6C0273E8"/>
    <w:rsid w:val="6C19DEE9"/>
    <w:rsid w:val="6C31CF4A"/>
    <w:rsid w:val="6C354CE2"/>
    <w:rsid w:val="6C733DB5"/>
    <w:rsid w:val="6CE688E4"/>
    <w:rsid w:val="6D0358D0"/>
    <w:rsid w:val="6D15B20E"/>
    <w:rsid w:val="6D1EA73A"/>
    <w:rsid w:val="6D35C04F"/>
    <w:rsid w:val="6D50DD24"/>
    <w:rsid w:val="6D5423C7"/>
    <w:rsid w:val="6D66A1F3"/>
    <w:rsid w:val="6DA1A886"/>
    <w:rsid w:val="6DD02920"/>
    <w:rsid w:val="6DD56C39"/>
    <w:rsid w:val="6DD890FD"/>
    <w:rsid w:val="6DFDD650"/>
    <w:rsid w:val="6DFE7459"/>
    <w:rsid w:val="6E092BFE"/>
    <w:rsid w:val="6E2ED46D"/>
    <w:rsid w:val="6E40032E"/>
    <w:rsid w:val="6E47F613"/>
    <w:rsid w:val="6E4E40CD"/>
    <w:rsid w:val="6E56A4B4"/>
    <w:rsid w:val="6E5E7886"/>
    <w:rsid w:val="6E6C700F"/>
    <w:rsid w:val="6EABDBD3"/>
    <w:rsid w:val="6EF31263"/>
    <w:rsid w:val="6F101CC2"/>
    <w:rsid w:val="6F1373DF"/>
    <w:rsid w:val="6F220309"/>
    <w:rsid w:val="6F41CB11"/>
    <w:rsid w:val="6F518D20"/>
    <w:rsid w:val="6F65242C"/>
    <w:rsid w:val="6FB8A3D7"/>
    <w:rsid w:val="6FD0E1D2"/>
    <w:rsid w:val="6FF87731"/>
    <w:rsid w:val="6FFC82A5"/>
    <w:rsid w:val="7015E493"/>
    <w:rsid w:val="701C1BCF"/>
    <w:rsid w:val="702E4FD3"/>
    <w:rsid w:val="702F8ED4"/>
    <w:rsid w:val="70521B90"/>
    <w:rsid w:val="7052661F"/>
    <w:rsid w:val="70535E44"/>
    <w:rsid w:val="7064AEFC"/>
    <w:rsid w:val="70840B97"/>
    <w:rsid w:val="70883029"/>
    <w:rsid w:val="709A2591"/>
    <w:rsid w:val="70A3F74A"/>
    <w:rsid w:val="70B33596"/>
    <w:rsid w:val="70BE7F25"/>
    <w:rsid w:val="70E67717"/>
    <w:rsid w:val="70E7599D"/>
    <w:rsid w:val="70FCD9D9"/>
    <w:rsid w:val="71064F60"/>
    <w:rsid w:val="7116A8A6"/>
    <w:rsid w:val="7130FE02"/>
    <w:rsid w:val="7135A9E3"/>
    <w:rsid w:val="715382B0"/>
    <w:rsid w:val="71559479"/>
    <w:rsid w:val="7159A8BD"/>
    <w:rsid w:val="71650B6B"/>
    <w:rsid w:val="7166D9D6"/>
    <w:rsid w:val="71700EE0"/>
    <w:rsid w:val="7178F1E3"/>
    <w:rsid w:val="719913D9"/>
    <w:rsid w:val="71ADBBCD"/>
    <w:rsid w:val="71B7EC30"/>
    <w:rsid w:val="71D8A513"/>
    <w:rsid w:val="71EDCF95"/>
    <w:rsid w:val="722596CC"/>
    <w:rsid w:val="72302D52"/>
    <w:rsid w:val="7239E44A"/>
    <w:rsid w:val="72567888"/>
    <w:rsid w:val="72679E71"/>
    <w:rsid w:val="7281C97C"/>
    <w:rsid w:val="728A62E3"/>
    <w:rsid w:val="72B588C7"/>
    <w:rsid w:val="7316EF96"/>
    <w:rsid w:val="7319B87A"/>
    <w:rsid w:val="7332403E"/>
    <w:rsid w:val="7348C2C9"/>
    <w:rsid w:val="7353BC91"/>
    <w:rsid w:val="73932EB9"/>
    <w:rsid w:val="73CD9652"/>
    <w:rsid w:val="73E04BAB"/>
    <w:rsid w:val="73E39433"/>
    <w:rsid w:val="73FDB765"/>
    <w:rsid w:val="73FF1D9A"/>
    <w:rsid w:val="7404C609"/>
    <w:rsid w:val="74166A57"/>
    <w:rsid w:val="742FD111"/>
    <w:rsid w:val="74390D9D"/>
    <w:rsid w:val="74683AF8"/>
    <w:rsid w:val="7487A1D6"/>
    <w:rsid w:val="749163F5"/>
    <w:rsid w:val="74A478FA"/>
    <w:rsid w:val="74E3CDDE"/>
    <w:rsid w:val="74EBA997"/>
    <w:rsid w:val="75012C70"/>
    <w:rsid w:val="753DE9BA"/>
    <w:rsid w:val="75583FE6"/>
    <w:rsid w:val="75606BA9"/>
    <w:rsid w:val="756D00CF"/>
    <w:rsid w:val="75771E3F"/>
    <w:rsid w:val="75A3342D"/>
    <w:rsid w:val="75A5AB5C"/>
    <w:rsid w:val="75BA0A89"/>
    <w:rsid w:val="75BBCEC2"/>
    <w:rsid w:val="75D2A779"/>
    <w:rsid w:val="75FF5135"/>
    <w:rsid w:val="76014D9F"/>
    <w:rsid w:val="760A72AB"/>
    <w:rsid w:val="761387EE"/>
    <w:rsid w:val="761C414F"/>
    <w:rsid w:val="7645ADCA"/>
    <w:rsid w:val="7653109E"/>
    <w:rsid w:val="765A9882"/>
    <w:rsid w:val="765D1396"/>
    <w:rsid w:val="7665DAA6"/>
    <w:rsid w:val="76811E4C"/>
    <w:rsid w:val="76926388"/>
    <w:rsid w:val="7697E5E8"/>
    <w:rsid w:val="76B6669A"/>
    <w:rsid w:val="76CCC1AF"/>
    <w:rsid w:val="76D1B254"/>
    <w:rsid w:val="76E42A28"/>
    <w:rsid w:val="76F000BE"/>
    <w:rsid w:val="770FB780"/>
    <w:rsid w:val="77403E0C"/>
    <w:rsid w:val="774130E4"/>
    <w:rsid w:val="7742269D"/>
    <w:rsid w:val="77562DB5"/>
    <w:rsid w:val="77757B0A"/>
    <w:rsid w:val="77A12C5F"/>
    <w:rsid w:val="77C3E048"/>
    <w:rsid w:val="77F83EBD"/>
    <w:rsid w:val="784DF8FD"/>
    <w:rsid w:val="78533166"/>
    <w:rsid w:val="78578B1B"/>
    <w:rsid w:val="7858D9B8"/>
    <w:rsid w:val="7862222E"/>
    <w:rsid w:val="786463F6"/>
    <w:rsid w:val="78693EC5"/>
    <w:rsid w:val="7892A0C2"/>
    <w:rsid w:val="789468AB"/>
    <w:rsid w:val="7899C089"/>
    <w:rsid w:val="78A1A4C0"/>
    <w:rsid w:val="78CD308D"/>
    <w:rsid w:val="78D9E9C7"/>
    <w:rsid w:val="78E5E378"/>
    <w:rsid w:val="78E9050C"/>
    <w:rsid w:val="7911E32E"/>
    <w:rsid w:val="7912CBF3"/>
    <w:rsid w:val="791E4561"/>
    <w:rsid w:val="793D3094"/>
    <w:rsid w:val="794D98F7"/>
    <w:rsid w:val="7957C2E2"/>
    <w:rsid w:val="797691D0"/>
    <w:rsid w:val="79806BF4"/>
    <w:rsid w:val="7986271E"/>
    <w:rsid w:val="79867B0C"/>
    <w:rsid w:val="7993CCDB"/>
    <w:rsid w:val="7996E0C2"/>
    <w:rsid w:val="79979176"/>
    <w:rsid w:val="79C26000"/>
    <w:rsid w:val="79C50D34"/>
    <w:rsid w:val="79C6E24E"/>
    <w:rsid w:val="79CDC4FD"/>
    <w:rsid w:val="79DB9747"/>
    <w:rsid w:val="79F2FC17"/>
    <w:rsid w:val="79F578A9"/>
    <w:rsid w:val="7A297640"/>
    <w:rsid w:val="7A5321DC"/>
    <w:rsid w:val="7A572E6C"/>
    <w:rsid w:val="7A6F228D"/>
    <w:rsid w:val="7A808EB0"/>
    <w:rsid w:val="7A85E3C7"/>
    <w:rsid w:val="7A885236"/>
    <w:rsid w:val="7A90391F"/>
    <w:rsid w:val="7AAD06EC"/>
    <w:rsid w:val="7AAE2155"/>
    <w:rsid w:val="7AB12F3B"/>
    <w:rsid w:val="7AB36141"/>
    <w:rsid w:val="7AB838AF"/>
    <w:rsid w:val="7ABC6BF4"/>
    <w:rsid w:val="7AC46BF1"/>
    <w:rsid w:val="7AC87CD6"/>
    <w:rsid w:val="7ADE38A0"/>
    <w:rsid w:val="7AECE9C6"/>
    <w:rsid w:val="7B11AD0D"/>
    <w:rsid w:val="7B176E8C"/>
    <w:rsid w:val="7B2C475F"/>
    <w:rsid w:val="7B2D5844"/>
    <w:rsid w:val="7B58A4A4"/>
    <w:rsid w:val="7B595A5E"/>
    <w:rsid w:val="7B5B847C"/>
    <w:rsid w:val="7B6AFC68"/>
    <w:rsid w:val="7B89980A"/>
    <w:rsid w:val="7B8FE302"/>
    <w:rsid w:val="7B8FFAE1"/>
    <w:rsid w:val="7BA93E58"/>
    <w:rsid w:val="7BAA74E6"/>
    <w:rsid w:val="7BBF46D6"/>
    <w:rsid w:val="7BD29BCF"/>
    <w:rsid w:val="7BD35F58"/>
    <w:rsid w:val="7BE8092C"/>
    <w:rsid w:val="7C035B08"/>
    <w:rsid w:val="7C31F025"/>
    <w:rsid w:val="7C4C9149"/>
    <w:rsid w:val="7C59B76F"/>
    <w:rsid w:val="7C6208A3"/>
    <w:rsid w:val="7C718328"/>
    <w:rsid w:val="7CAD37FA"/>
    <w:rsid w:val="7CE22761"/>
    <w:rsid w:val="7CE8F21B"/>
    <w:rsid w:val="7CF1D7DC"/>
    <w:rsid w:val="7D1064F1"/>
    <w:rsid w:val="7D3ACE9C"/>
    <w:rsid w:val="7D3E656E"/>
    <w:rsid w:val="7D66BE13"/>
    <w:rsid w:val="7D6DE913"/>
    <w:rsid w:val="7D75D169"/>
    <w:rsid w:val="7D84CCAE"/>
    <w:rsid w:val="7DA31F63"/>
    <w:rsid w:val="7DCA4E1A"/>
    <w:rsid w:val="7DD1ED0D"/>
    <w:rsid w:val="7DD38CE9"/>
    <w:rsid w:val="7DFB048E"/>
    <w:rsid w:val="7E04888C"/>
    <w:rsid w:val="7E35E6F1"/>
    <w:rsid w:val="7E560327"/>
    <w:rsid w:val="7E5AF86B"/>
    <w:rsid w:val="7E772B50"/>
    <w:rsid w:val="7EA815A4"/>
    <w:rsid w:val="7EBD3A81"/>
    <w:rsid w:val="7EEC2E48"/>
    <w:rsid w:val="7EEDB164"/>
    <w:rsid w:val="7EEEC7F9"/>
    <w:rsid w:val="7F2207CE"/>
    <w:rsid w:val="7F47636D"/>
    <w:rsid w:val="7F4D6530"/>
    <w:rsid w:val="7F55D95C"/>
    <w:rsid w:val="7F6A2F67"/>
    <w:rsid w:val="7F84320B"/>
    <w:rsid w:val="7F8EC750"/>
    <w:rsid w:val="7FB12AE3"/>
    <w:rsid w:val="7FCA64FA"/>
    <w:rsid w:val="7FFD5A5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50D90"/>
  <w15:chartTrackingRefBased/>
  <w15:docId w15:val="{1707A96C-9B63-4D58-81FA-3AA902DC704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heme="minorHAnsi" w:cstheme="minorBidi"/>
        <w:color w:val="000000" w:themeColor="text1"/>
        <w:sz w:val="18"/>
        <w:szCs w:val="18"/>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2996"/>
    <w:pPr>
      <w:spacing w:line="276" w:lineRule="auto"/>
      <w:jc w:val="both"/>
    </w:pPr>
    <w:rPr>
      <w:rFonts w:asciiTheme="minorHAnsi" w:hAnsiTheme="minorHAnsi" w:cstheme="majorHAnsi"/>
      <w:iCs/>
      <w:color w:val="auto"/>
      <w:sz w:val="24"/>
      <w:szCs w:val="28"/>
      <w:lang w:val="en-US"/>
    </w:rPr>
  </w:style>
  <w:style w:type="paragraph" w:styleId="Heading1">
    <w:name w:val="heading 1"/>
    <w:basedOn w:val="Normal"/>
    <w:next w:val="Normal"/>
    <w:link w:val="Heading1Char"/>
    <w:uiPriority w:val="9"/>
    <w:qFormat/>
    <w:rsid w:val="00673F30"/>
    <w:pPr>
      <w:keepNext/>
      <w:keepLines/>
      <w:numPr>
        <w:numId w:val="12"/>
      </w:numPr>
      <w:spacing w:before="240" w:after="0"/>
      <w:outlineLvl w:val="0"/>
    </w:pPr>
    <w:rPr>
      <w:rFonts w:eastAsiaTheme="majorEastAsia" w:cstheme="majorBidi"/>
      <w:bCs/>
      <w:color w:val="3E762A" w:themeColor="accent1" w:themeShade="BF"/>
      <w:sz w:val="32"/>
    </w:rPr>
  </w:style>
  <w:style w:type="paragraph" w:styleId="Heading2">
    <w:name w:val="heading 2"/>
    <w:basedOn w:val="Normal"/>
    <w:next w:val="Normal"/>
    <w:link w:val="Heading2Char"/>
    <w:uiPriority w:val="9"/>
    <w:unhideWhenUsed/>
    <w:qFormat/>
    <w:rsid w:val="00673F30"/>
    <w:pPr>
      <w:keepNext/>
      <w:keepLines/>
      <w:numPr>
        <w:ilvl w:val="1"/>
        <w:numId w:val="12"/>
      </w:numPr>
      <w:spacing w:before="40" w:after="0"/>
      <w:outlineLvl w:val="1"/>
    </w:pPr>
    <w:rPr>
      <w:rFonts w:eastAsiaTheme="majorEastAsia" w:cstheme="majorBidi"/>
      <w:bCs/>
      <w:color w:val="3E762A" w:themeColor="accent1" w:themeShade="BF"/>
      <w:sz w:val="26"/>
      <w:szCs w:val="26"/>
      <w:lang w:val="en-CA"/>
    </w:rPr>
  </w:style>
  <w:style w:type="paragraph" w:styleId="Heading3">
    <w:name w:val="heading 3"/>
    <w:basedOn w:val="Normal"/>
    <w:next w:val="Normal"/>
    <w:link w:val="Heading3Char"/>
    <w:uiPriority w:val="9"/>
    <w:unhideWhenUsed/>
    <w:qFormat/>
    <w:rsid w:val="00163089"/>
    <w:pPr>
      <w:keepNext/>
      <w:keepLines/>
      <w:numPr>
        <w:ilvl w:val="2"/>
        <w:numId w:val="12"/>
      </w:numPr>
      <w:spacing w:before="40" w:after="0"/>
      <w:outlineLvl w:val="2"/>
    </w:pPr>
    <w:rPr>
      <w:rFonts w:eastAsiaTheme="majorEastAsia" w:cstheme="majorBidi"/>
      <w:bCs/>
      <w:color w:val="2A4F1C" w:themeColor="accent1" w:themeShade="80"/>
      <w:szCs w:val="24"/>
      <w:lang w:val="en-CA"/>
    </w:rPr>
  </w:style>
  <w:style w:type="paragraph" w:styleId="Heading4">
    <w:name w:val="heading 4"/>
    <w:basedOn w:val="Normal"/>
    <w:next w:val="Normal"/>
    <w:link w:val="Heading4Char"/>
    <w:uiPriority w:val="9"/>
    <w:unhideWhenUsed/>
    <w:qFormat/>
    <w:rsid w:val="008549EF"/>
    <w:pPr>
      <w:keepNext/>
      <w:keepLines/>
      <w:spacing w:before="40" w:after="0"/>
      <w:outlineLvl w:val="3"/>
    </w:pPr>
    <w:rPr>
      <w:rFonts w:eastAsiaTheme="majorEastAsia" w:cstheme="majorBidi"/>
      <w:i/>
      <w:iCs w:val="0"/>
      <w:color w:val="3E762A" w:themeColor="accent1" w:themeShade="BF"/>
      <w:lang w:val="en-C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73F30"/>
    <w:rPr>
      <w:rFonts w:asciiTheme="minorHAnsi" w:hAnsiTheme="minorHAnsi" w:eastAsiaTheme="majorEastAsia" w:cstheme="majorBidi"/>
      <w:bCs/>
      <w:iCs/>
      <w:color w:val="3E762A" w:themeColor="accent1" w:themeShade="BF"/>
      <w:sz w:val="32"/>
      <w:szCs w:val="28"/>
      <w:lang w:val="en-US"/>
    </w:rPr>
  </w:style>
  <w:style w:type="character" w:styleId="Heading2Char" w:customStyle="1">
    <w:name w:val="Heading 2 Char"/>
    <w:basedOn w:val="DefaultParagraphFont"/>
    <w:link w:val="Heading2"/>
    <w:uiPriority w:val="9"/>
    <w:rsid w:val="00673F30"/>
    <w:rPr>
      <w:rFonts w:asciiTheme="minorHAnsi" w:hAnsiTheme="minorHAnsi" w:eastAsiaTheme="majorEastAsia" w:cstheme="majorBidi"/>
      <w:bCs/>
      <w:iCs/>
      <w:color w:val="3E762A" w:themeColor="accent1" w:themeShade="BF"/>
      <w:sz w:val="26"/>
      <w:szCs w:val="26"/>
    </w:rPr>
  </w:style>
  <w:style w:type="character" w:styleId="Heading3Char" w:customStyle="1">
    <w:name w:val="Heading 3 Char"/>
    <w:basedOn w:val="DefaultParagraphFont"/>
    <w:link w:val="Heading3"/>
    <w:uiPriority w:val="9"/>
    <w:rsid w:val="00163089"/>
    <w:rPr>
      <w:rFonts w:asciiTheme="majorHAnsi" w:hAnsiTheme="majorHAnsi" w:eastAsiaTheme="majorEastAsia" w:cstheme="majorBidi"/>
      <w:bCs/>
      <w:iCs/>
      <w:color w:val="2A4F1C" w:themeColor="accent1" w:themeShade="80"/>
      <w:sz w:val="22"/>
      <w:szCs w:val="24"/>
    </w:rPr>
  </w:style>
  <w:style w:type="character" w:styleId="Heading4Char" w:customStyle="1">
    <w:name w:val="Heading 4 Char"/>
    <w:basedOn w:val="DefaultParagraphFont"/>
    <w:link w:val="Heading4"/>
    <w:uiPriority w:val="9"/>
    <w:rsid w:val="008549EF"/>
    <w:rPr>
      <w:rFonts w:asciiTheme="minorHAnsi" w:hAnsiTheme="minorHAnsi" w:eastAsiaTheme="majorEastAsia" w:cstheme="majorBidi"/>
      <w:i/>
      <w:color w:val="3E762A" w:themeColor="accent1" w:themeShade="BF"/>
      <w:sz w:val="24"/>
      <w:szCs w:val="28"/>
    </w:rPr>
  </w:style>
  <w:style w:type="paragraph" w:styleId="Title">
    <w:name w:val="Title"/>
    <w:basedOn w:val="Normal"/>
    <w:next w:val="Normal"/>
    <w:link w:val="TitleChar"/>
    <w:uiPriority w:val="10"/>
    <w:qFormat/>
    <w:rsid w:val="003179A3"/>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3179A3"/>
    <w:rPr>
      <w:rFonts w:asciiTheme="majorHAnsi" w:hAnsiTheme="majorHAnsi" w:eastAsiaTheme="majorEastAsia" w:cstheme="majorBidi"/>
      <w:iCs/>
      <w:color w:val="auto"/>
      <w:spacing w:val="-10"/>
      <w:kern w:val="28"/>
      <w:sz w:val="56"/>
      <w:szCs w:val="56"/>
      <w:lang w:val="en-US"/>
    </w:rPr>
  </w:style>
  <w:style w:type="character" w:styleId="SubtleReference">
    <w:name w:val="Subtle Reference"/>
    <w:basedOn w:val="DefaultParagraphFont"/>
    <w:uiPriority w:val="31"/>
    <w:qFormat/>
    <w:rsid w:val="00755F1E"/>
    <w:rPr>
      <w:smallCaps/>
      <w:color w:val="5A5A5A" w:themeColor="text1" w:themeTint="A5"/>
    </w:rPr>
  </w:style>
  <w:style w:type="paragraph" w:styleId="Subtitle">
    <w:name w:val="Subtitle"/>
    <w:basedOn w:val="Normal"/>
    <w:next w:val="Normal"/>
    <w:link w:val="SubtitleChar"/>
    <w:uiPriority w:val="11"/>
    <w:qFormat/>
    <w:rsid w:val="00755F1E"/>
    <w:pPr>
      <w:numPr>
        <w:ilvl w:val="1"/>
      </w:numPr>
    </w:pPr>
    <w:rPr>
      <w:rFonts w:eastAsiaTheme="minorEastAsia" w:cstheme="minorBidi"/>
      <w:color w:val="5A5A5A" w:themeColor="text1" w:themeTint="A5"/>
      <w:spacing w:val="15"/>
      <w:szCs w:val="22"/>
    </w:rPr>
  </w:style>
  <w:style w:type="character" w:styleId="SubtitleChar" w:customStyle="1">
    <w:name w:val="Subtitle Char"/>
    <w:basedOn w:val="DefaultParagraphFont"/>
    <w:link w:val="Subtitle"/>
    <w:uiPriority w:val="11"/>
    <w:rsid w:val="00755F1E"/>
    <w:rPr>
      <w:rFonts w:asciiTheme="minorHAnsi" w:hAnsiTheme="minorHAnsi" w:eastAsiaTheme="minorEastAsia"/>
      <w:iCs/>
      <w:color w:val="5A5A5A" w:themeColor="text1" w:themeTint="A5"/>
      <w:spacing w:val="15"/>
      <w:sz w:val="22"/>
      <w:szCs w:val="22"/>
      <w:lang w:val="en-US"/>
    </w:rPr>
  </w:style>
  <w:style w:type="table" w:styleId="TableGrid">
    <w:name w:val="Table Grid"/>
    <w:basedOn w:val="TableNormal"/>
    <w:uiPriority w:val="39"/>
    <w:rsid w:val="00755F1E"/>
    <w:pPr>
      <w:spacing w:after="0" w:line="240" w:lineRule="auto"/>
    </w:pPr>
    <w:rPr>
      <w:rFonts w:cs="Times New Roman"/>
      <w:iCs/>
      <w:color w:val="auto"/>
      <w:sz w:val="32"/>
      <w:szCs w:val="32"/>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755F1E"/>
    <w:pPr>
      <w:tabs>
        <w:tab w:val="center" w:pos="4680"/>
        <w:tab w:val="right" w:pos="9360"/>
      </w:tabs>
      <w:spacing w:after="0" w:line="240" w:lineRule="auto"/>
    </w:pPr>
  </w:style>
  <w:style w:type="character" w:styleId="HeaderChar" w:customStyle="1">
    <w:name w:val="Header Char"/>
    <w:basedOn w:val="DefaultParagraphFont"/>
    <w:link w:val="Header"/>
    <w:uiPriority w:val="99"/>
    <w:rsid w:val="00755F1E"/>
    <w:rPr>
      <w:rFonts w:cs="Times New Roman" w:asciiTheme="minorHAnsi" w:hAnsiTheme="minorHAnsi"/>
      <w:iCs/>
      <w:color w:val="auto"/>
      <w:sz w:val="24"/>
      <w:szCs w:val="32"/>
      <w:lang w:val="en-US"/>
    </w:rPr>
  </w:style>
  <w:style w:type="paragraph" w:styleId="Footer">
    <w:name w:val="footer"/>
    <w:basedOn w:val="Normal"/>
    <w:link w:val="FooterChar"/>
    <w:uiPriority w:val="99"/>
    <w:unhideWhenUsed/>
    <w:rsid w:val="00755F1E"/>
    <w:pPr>
      <w:tabs>
        <w:tab w:val="center" w:pos="4680"/>
        <w:tab w:val="right" w:pos="9360"/>
      </w:tabs>
      <w:spacing w:after="0" w:line="240" w:lineRule="auto"/>
    </w:pPr>
  </w:style>
  <w:style w:type="character" w:styleId="FooterChar" w:customStyle="1">
    <w:name w:val="Footer Char"/>
    <w:basedOn w:val="DefaultParagraphFont"/>
    <w:link w:val="Footer"/>
    <w:uiPriority w:val="99"/>
    <w:rsid w:val="00755F1E"/>
    <w:rPr>
      <w:rFonts w:cs="Times New Roman" w:asciiTheme="minorHAnsi" w:hAnsiTheme="minorHAnsi"/>
      <w:iCs/>
      <w:color w:val="auto"/>
      <w:sz w:val="24"/>
      <w:szCs w:val="32"/>
      <w:lang w:val="en-US"/>
    </w:rPr>
  </w:style>
  <w:style w:type="paragraph" w:styleId="TOCHeading">
    <w:name w:val="TOC Heading"/>
    <w:basedOn w:val="Heading1"/>
    <w:next w:val="Normal"/>
    <w:uiPriority w:val="39"/>
    <w:unhideWhenUsed/>
    <w:qFormat/>
    <w:rsid w:val="00755F1E"/>
    <w:pPr>
      <w:outlineLvl w:val="9"/>
    </w:pPr>
  </w:style>
  <w:style w:type="paragraph" w:styleId="ListParagraph">
    <w:name w:val="List Paragraph"/>
    <w:basedOn w:val="Normal"/>
    <w:uiPriority w:val="34"/>
    <w:qFormat/>
    <w:rsid w:val="00755F1E"/>
    <w:pPr>
      <w:ind w:left="720"/>
      <w:contextualSpacing/>
    </w:pPr>
  </w:style>
  <w:style w:type="paragraph" w:styleId="TOC1">
    <w:name w:val="toc 1"/>
    <w:basedOn w:val="Normal"/>
    <w:next w:val="Normal"/>
    <w:autoRedefine/>
    <w:uiPriority w:val="39"/>
    <w:unhideWhenUsed/>
    <w:rsid w:val="0047659D"/>
    <w:pPr>
      <w:tabs>
        <w:tab w:val="right" w:leader="dot" w:pos="9350"/>
      </w:tabs>
      <w:spacing w:after="100" w:line="240" w:lineRule="auto"/>
      <w:jc w:val="left"/>
    </w:pPr>
  </w:style>
  <w:style w:type="paragraph" w:styleId="TOC2">
    <w:name w:val="toc 2"/>
    <w:basedOn w:val="Normal"/>
    <w:next w:val="Normal"/>
    <w:autoRedefine/>
    <w:uiPriority w:val="39"/>
    <w:unhideWhenUsed/>
    <w:rsid w:val="00755F1E"/>
    <w:pPr>
      <w:spacing w:after="100"/>
      <w:ind w:left="240"/>
    </w:pPr>
  </w:style>
  <w:style w:type="paragraph" w:styleId="TOC3">
    <w:name w:val="toc 3"/>
    <w:basedOn w:val="Normal"/>
    <w:next w:val="Normal"/>
    <w:autoRedefine/>
    <w:uiPriority w:val="39"/>
    <w:unhideWhenUsed/>
    <w:rsid w:val="00755F1E"/>
    <w:pPr>
      <w:spacing w:after="100"/>
      <w:ind w:left="480"/>
    </w:pPr>
  </w:style>
  <w:style w:type="character" w:styleId="Hyperlink">
    <w:name w:val="Hyperlink"/>
    <w:basedOn w:val="DefaultParagraphFont"/>
    <w:uiPriority w:val="99"/>
    <w:unhideWhenUsed/>
    <w:rsid w:val="00755F1E"/>
    <w:rPr>
      <w:color w:val="6B9F25" w:themeColor="hyperlink"/>
      <w:u w:val="single"/>
    </w:rPr>
  </w:style>
  <w:style w:type="character" w:styleId="CommentReference">
    <w:name w:val="annotation reference"/>
    <w:basedOn w:val="DefaultParagraphFont"/>
    <w:uiPriority w:val="99"/>
    <w:semiHidden/>
    <w:unhideWhenUsed/>
    <w:rsid w:val="00755F1E"/>
    <w:rPr>
      <w:sz w:val="16"/>
      <w:szCs w:val="16"/>
    </w:rPr>
  </w:style>
  <w:style w:type="paragraph" w:styleId="CommentText">
    <w:name w:val="annotation text"/>
    <w:basedOn w:val="Normal"/>
    <w:link w:val="CommentTextChar"/>
    <w:uiPriority w:val="99"/>
    <w:unhideWhenUsed/>
    <w:rsid w:val="00755F1E"/>
    <w:pPr>
      <w:spacing w:line="240" w:lineRule="auto"/>
    </w:pPr>
    <w:rPr>
      <w:rFonts w:cstheme="minorBidi"/>
      <w:sz w:val="20"/>
      <w:szCs w:val="20"/>
      <w:lang w:val="en-CA"/>
    </w:rPr>
  </w:style>
  <w:style w:type="character" w:styleId="CommentTextChar" w:customStyle="1">
    <w:name w:val="Comment Text Char"/>
    <w:basedOn w:val="DefaultParagraphFont"/>
    <w:link w:val="CommentText"/>
    <w:uiPriority w:val="99"/>
    <w:rsid w:val="00755F1E"/>
    <w:rPr>
      <w:rFonts w:asciiTheme="minorHAnsi" w:hAnsiTheme="minorHAnsi"/>
      <w:iCs/>
      <w:color w:val="auto"/>
      <w:sz w:val="20"/>
      <w:szCs w:val="20"/>
    </w:rPr>
  </w:style>
  <w:style w:type="paragraph" w:styleId="Caption">
    <w:name w:val="caption"/>
    <w:basedOn w:val="Normal"/>
    <w:next w:val="Normal"/>
    <w:uiPriority w:val="35"/>
    <w:unhideWhenUsed/>
    <w:qFormat/>
    <w:rsid w:val="00755F1E"/>
    <w:pPr>
      <w:spacing w:after="200" w:line="240" w:lineRule="auto"/>
    </w:pPr>
    <w:rPr>
      <w:rFonts w:cstheme="minorBidi"/>
      <w:i/>
      <w:iCs w:val="0"/>
      <w:color w:val="455F51" w:themeColor="text2"/>
      <w:sz w:val="18"/>
      <w:szCs w:val="18"/>
      <w:lang w:val="en-CA"/>
    </w:rPr>
  </w:style>
  <w:style w:type="paragraph" w:styleId="Bibliography">
    <w:name w:val="Bibliography"/>
    <w:basedOn w:val="Normal"/>
    <w:next w:val="Normal"/>
    <w:uiPriority w:val="37"/>
    <w:unhideWhenUsed/>
    <w:rsid w:val="00755F1E"/>
  </w:style>
  <w:style w:type="character" w:styleId="IntenseReference">
    <w:name w:val="Intense Reference"/>
    <w:basedOn w:val="DefaultParagraphFont"/>
    <w:uiPriority w:val="32"/>
    <w:qFormat/>
    <w:rsid w:val="00755F1E"/>
    <w:rPr>
      <w:b/>
      <w:bCs/>
      <w:smallCaps/>
      <w:color w:val="549E39" w:themeColor="accent1"/>
      <w:spacing w:val="5"/>
    </w:rPr>
  </w:style>
  <w:style w:type="paragraph" w:styleId="CommentSubject">
    <w:name w:val="annotation subject"/>
    <w:basedOn w:val="CommentText"/>
    <w:next w:val="CommentText"/>
    <w:link w:val="CommentSubjectChar"/>
    <w:uiPriority w:val="99"/>
    <w:semiHidden/>
    <w:unhideWhenUsed/>
    <w:rsid w:val="00755F1E"/>
    <w:pPr>
      <w:jc w:val="left"/>
    </w:pPr>
    <w:rPr>
      <w:rFonts w:cs="Times New Roman"/>
      <w:b/>
      <w:bCs/>
      <w:lang w:val="en-US"/>
    </w:rPr>
  </w:style>
  <w:style w:type="character" w:styleId="CommentSubjectChar" w:customStyle="1">
    <w:name w:val="Comment Subject Char"/>
    <w:basedOn w:val="CommentTextChar"/>
    <w:link w:val="CommentSubject"/>
    <w:uiPriority w:val="99"/>
    <w:semiHidden/>
    <w:rsid w:val="00755F1E"/>
    <w:rPr>
      <w:rFonts w:cs="Times New Roman" w:asciiTheme="minorHAnsi" w:hAnsiTheme="minorHAnsi"/>
      <w:b/>
      <w:bCs/>
      <w:iCs/>
      <w:color w:val="auto"/>
      <w:sz w:val="20"/>
      <w:szCs w:val="20"/>
      <w:lang w:val="en-US"/>
    </w:rPr>
  </w:style>
  <w:style w:type="table" w:styleId="GridTable2-Accent1">
    <w:name w:val="Grid Table 2 Accent 1"/>
    <w:basedOn w:val="TableNormal"/>
    <w:uiPriority w:val="47"/>
    <w:rsid w:val="00755F1E"/>
    <w:pPr>
      <w:spacing w:after="0" w:line="240" w:lineRule="auto"/>
    </w:pPr>
    <w:rPr>
      <w:rFonts w:cs="Times New Roman"/>
      <w:iCs/>
      <w:color w:val="auto"/>
      <w:sz w:val="32"/>
      <w:szCs w:val="32"/>
      <w:lang w:val="en-US"/>
    </w:rPr>
    <w:tblPr>
      <w:tblStyleRowBandSize w:val="1"/>
      <w:tblStyleColBandSize w:val="1"/>
      <w:tblBorders>
        <w:top w:val="single" w:color="93D07C" w:themeColor="accent1" w:themeTint="99" w:sz="2" w:space="0"/>
        <w:bottom w:val="single" w:color="93D07C" w:themeColor="accent1" w:themeTint="99" w:sz="2" w:space="0"/>
        <w:insideH w:val="single" w:color="93D07C" w:themeColor="accent1" w:themeTint="99" w:sz="2" w:space="0"/>
        <w:insideV w:val="single" w:color="93D07C" w:themeColor="accent1" w:themeTint="99" w:sz="2" w:space="0"/>
      </w:tblBorders>
    </w:tblPr>
    <w:tblStylePr w:type="firstRow">
      <w:rPr>
        <w:b/>
        <w:bCs/>
      </w:rPr>
      <w:tblPr/>
      <w:tcPr>
        <w:tcBorders>
          <w:top w:val="nil"/>
          <w:bottom w:val="single" w:color="93D07C" w:themeColor="accent1" w:themeTint="99" w:sz="12" w:space="0"/>
          <w:insideH w:val="nil"/>
          <w:insideV w:val="nil"/>
        </w:tcBorders>
        <w:shd w:val="clear" w:color="auto" w:fill="FFFFFF" w:themeFill="background1"/>
      </w:tcPr>
    </w:tblStylePr>
    <w:tblStylePr w:type="lastRow">
      <w:rPr>
        <w:b/>
        <w:bCs/>
      </w:rPr>
      <w:tblPr/>
      <w:tcPr>
        <w:tcBorders>
          <w:top w:val="double" w:color="93D07C"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5Dark-Accent1">
    <w:name w:val="Grid Table 5 Dark Accent 1"/>
    <w:basedOn w:val="TableNormal"/>
    <w:uiPriority w:val="50"/>
    <w:rsid w:val="00755F1E"/>
    <w:pPr>
      <w:spacing w:after="0" w:line="240" w:lineRule="auto"/>
    </w:pPr>
    <w:rPr>
      <w:rFonts w:cs="Times New Roman"/>
      <w:iCs/>
      <w:color w:val="auto"/>
      <w:sz w:val="32"/>
      <w:szCs w:val="32"/>
      <w:lang w:val="en-US"/>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FD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49E39"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49E39"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49E39"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49E39" w:themeFill="accent1"/>
      </w:tcPr>
    </w:tblStylePr>
    <w:tblStylePr w:type="band1Vert">
      <w:tblPr/>
      <w:tcPr>
        <w:shd w:val="clear" w:color="auto" w:fill="B7DFA8" w:themeFill="accent1" w:themeFillTint="66"/>
      </w:tcPr>
    </w:tblStylePr>
    <w:tblStylePr w:type="band1Horz">
      <w:tblPr/>
      <w:tcPr>
        <w:shd w:val="clear" w:color="auto" w:fill="B7DFA8" w:themeFill="accent1" w:themeFillTint="66"/>
      </w:tcPr>
    </w:tblStylePr>
  </w:style>
  <w:style w:type="table" w:styleId="GridTable3-Accent1">
    <w:name w:val="Grid Table 3 Accent 1"/>
    <w:basedOn w:val="TableNormal"/>
    <w:uiPriority w:val="48"/>
    <w:rsid w:val="00755F1E"/>
    <w:pPr>
      <w:spacing w:after="0" w:line="240" w:lineRule="auto"/>
    </w:pPr>
    <w:rPr>
      <w:rFonts w:cs="Times New Roman"/>
      <w:iCs/>
      <w:color w:val="auto"/>
      <w:sz w:val="32"/>
      <w:szCs w:val="32"/>
      <w:lang w:val="en-US"/>
    </w:rPr>
    <w:tblPr>
      <w:tblStyleRowBandSize w:val="1"/>
      <w:tblStyleColBandSize w:val="1"/>
      <w:tblBorders>
        <w:top w:val="single" w:color="93D07C" w:themeColor="accent1" w:themeTint="99" w:sz="4" w:space="0"/>
        <w:left w:val="single" w:color="93D07C" w:themeColor="accent1" w:themeTint="99" w:sz="4" w:space="0"/>
        <w:bottom w:val="single" w:color="93D07C" w:themeColor="accent1" w:themeTint="99" w:sz="4" w:space="0"/>
        <w:right w:val="single" w:color="93D07C" w:themeColor="accent1" w:themeTint="99" w:sz="4" w:space="0"/>
        <w:insideH w:val="single" w:color="93D07C" w:themeColor="accent1" w:themeTint="99" w:sz="4" w:space="0"/>
        <w:insideV w:val="single" w:color="93D07C"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FD3" w:themeFill="accent1" w:themeFillTint="33"/>
      </w:tcPr>
    </w:tblStylePr>
    <w:tblStylePr w:type="band1Horz">
      <w:tblPr/>
      <w:tcPr>
        <w:shd w:val="clear" w:color="auto" w:fill="DAEFD3" w:themeFill="accent1" w:themeFillTint="33"/>
      </w:tcPr>
    </w:tblStylePr>
    <w:tblStylePr w:type="neCell">
      <w:tblPr/>
      <w:tcPr>
        <w:tcBorders>
          <w:bottom w:val="single" w:color="93D07C" w:themeColor="accent1" w:themeTint="99" w:sz="4" w:space="0"/>
        </w:tcBorders>
      </w:tcPr>
    </w:tblStylePr>
    <w:tblStylePr w:type="nwCell">
      <w:tblPr/>
      <w:tcPr>
        <w:tcBorders>
          <w:bottom w:val="single" w:color="93D07C" w:themeColor="accent1" w:themeTint="99" w:sz="4" w:space="0"/>
        </w:tcBorders>
      </w:tcPr>
    </w:tblStylePr>
    <w:tblStylePr w:type="seCell">
      <w:tblPr/>
      <w:tcPr>
        <w:tcBorders>
          <w:top w:val="single" w:color="93D07C" w:themeColor="accent1" w:themeTint="99" w:sz="4" w:space="0"/>
        </w:tcBorders>
      </w:tcPr>
    </w:tblStylePr>
    <w:tblStylePr w:type="swCell">
      <w:tblPr/>
      <w:tcPr>
        <w:tcBorders>
          <w:top w:val="single" w:color="93D07C" w:themeColor="accent1" w:themeTint="99" w:sz="4" w:space="0"/>
        </w:tcBorders>
      </w:tcPr>
    </w:tblStylePr>
  </w:style>
  <w:style w:type="table" w:styleId="GridTable4-Accent1">
    <w:name w:val="Grid Table 4 Accent 1"/>
    <w:basedOn w:val="TableNormal"/>
    <w:uiPriority w:val="49"/>
    <w:rsid w:val="00755F1E"/>
    <w:pPr>
      <w:spacing w:after="0" w:line="240" w:lineRule="auto"/>
    </w:pPr>
    <w:rPr>
      <w:rFonts w:cs="Times New Roman"/>
      <w:iCs/>
      <w:color w:val="auto"/>
      <w:sz w:val="32"/>
      <w:szCs w:val="32"/>
      <w:lang w:val="en-US"/>
    </w:rPr>
    <w:tblPr>
      <w:tblStyleRowBandSize w:val="1"/>
      <w:tblStyleColBandSize w:val="1"/>
      <w:tblBorders>
        <w:top w:val="single" w:color="93D07C" w:themeColor="accent1" w:themeTint="99" w:sz="4" w:space="0"/>
        <w:left w:val="single" w:color="93D07C" w:themeColor="accent1" w:themeTint="99" w:sz="4" w:space="0"/>
        <w:bottom w:val="single" w:color="93D07C" w:themeColor="accent1" w:themeTint="99" w:sz="4" w:space="0"/>
        <w:right w:val="single" w:color="93D07C" w:themeColor="accent1" w:themeTint="99" w:sz="4" w:space="0"/>
        <w:insideH w:val="single" w:color="93D07C" w:themeColor="accent1" w:themeTint="99" w:sz="4" w:space="0"/>
        <w:insideV w:val="single" w:color="93D07C" w:themeColor="accent1" w:themeTint="99" w:sz="4" w:space="0"/>
      </w:tblBorders>
    </w:tblPr>
    <w:tblStylePr w:type="firstRow">
      <w:rPr>
        <w:b/>
        <w:bCs/>
        <w:color w:val="FFFFFF" w:themeColor="background1"/>
      </w:rPr>
      <w:tblPr/>
      <w:tcPr>
        <w:tcBorders>
          <w:top w:val="single" w:color="549E39" w:themeColor="accent1" w:sz="4" w:space="0"/>
          <w:left w:val="single" w:color="549E39" w:themeColor="accent1" w:sz="4" w:space="0"/>
          <w:bottom w:val="single" w:color="549E39" w:themeColor="accent1" w:sz="4" w:space="0"/>
          <w:right w:val="single" w:color="549E39" w:themeColor="accent1" w:sz="4" w:space="0"/>
          <w:insideH w:val="nil"/>
          <w:insideV w:val="nil"/>
        </w:tcBorders>
        <w:shd w:val="clear" w:color="auto" w:fill="549E39" w:themeFill="accent1"/>
      </w:tcPr>
    </w:tblStylePr>
    <w:tblStylePr w:type="lastRow">
      <w:rPr>
        <w:b/>
        <w:bCs/>
      </w:rPr>
      <w:tblPr/>
      <w:tcPr>
        <w:tcBorders>
          <w:top w:val="double" w:color="549E39" w:themeColor="accent1" w:sz="4" w:space="0"/>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character" w:styleId="FollowedHyperlink">
    <w:name w:val="FollowedHyperlink"/>
    <w:basedOn w:val="DefaultParagraphFont"/>
    <w:uiPriority w:val="99"/>
    <w:semiHidden/>
    <w:unhideWhenUsed/>
    <w:rsid w:val="00755F1E"/>
    <w:rPr>
      <w:color w:val="BA6906" w:themeColor="followedHyperlink"/>
      <w:u w:val="single"/>
    </w:rPr>
  </w:style>
  <w:style w:type="character" w:styleId="UnresolvedMention">
    <w:name w:val="Unresolved Mention"/>
    <w:basedOn w:val="DefaultParagraphFont"/>
    <w:uiPriority w:val="99"/>
    <w:semiHidden/>
    <w:unhideWhenUsed/>
    <w:rsid w:val="00755F1E"/>
    <w:rPr>
      <w:color w:val="605E5C"/>
      <w:shd w:val="clear" w:color="auto" w:fill="E1DFDD"/>
    </w:rPr>
  </w:style>
  <w:style w:type="paragraph" w:styleId="NoSpacing">
    <w:name w:val="No Spacing"/>
    <w:uiPriority w:val="1"/>
    <w:qFormat/>
    <w:rsid w:val="00755F1E"/>
    <w:pPr>
      <w:spacing w:after="0" w:line="240" w:lineRule="auto"/>
    </w:pPr>
    <w:rPr>
      <w:rFonts w:cs="Times New Roman" w:asciiTheme="minorHAnsi" w:hAnsiTheme="minorHAnsi"/>
      <w:iCs/>
      <w:color w:val="auto"/>
      <w:sz w:val="24"/>
      <w:szCs w:val="32"/>
      <w:lang w:val="en-US"/>
    </w:rPr>
  </w:style>
  <w:style w:type="table" w:styleId="ListTable3-Accent1">
    <w:name w:val="List Table 3 Accent 1"/>
    <w:basedOn w:val="TableNormal"/>
    <w:uiPriority w:val="48"/>
    <w:rsid w:val="00755F1E"/>
    <w:pPr>
      <w:spacing w:after="0" w:line="240" w:lineRule="auto"/>
    </w:pPr>
    <w:rPr>
      <w:rFonts w:cs="Times New Roman"/>
      <w:iCs/>
      <w:color w:val="auto"/>
      <w:sz w:val="32"/>
      <w:szCs w:val="32"/>
      <w:lang w:val="en-US"/>
    </w:rPr>
    <w:tblPr>
      <w:tblStyleRowBandSize w:val="1"/>
      <w:tblStyleColBandSize w:val="1"/>
      <w:tblBorders>
        <w:top w:val="single" w:color="549E39" w:themeColor="accent1" w:sz="4" w:space="0"/>
        <w:left w:val="single" w:color="549E39" w:themeColor="accent1" w:sz="4" w:space="0"/>
        <w:bottom w:val="single" w:color="549E39" w:themeColor="accent1" w:sz="4" w:space="0"/>
        <w:right w:val="single" w:color="549E39" w:themeColor="accent1" w:sz="4" w:space="0"/>
      </w:tblBorders>
    </w:tblPr>
    <w:tblStylePr w:type="firstRow">
      <w:rPr>
        <w:b/>
        <w:bCs/>
        <w:color w:val="FFFFFF" w:themeColor="background1"/>
      </w:rPr>
      <w:tblPr/>
      <w:tcPr>
        <w:shd w:val="clear" w:color="auto" w:fill="549E39" w:themeFill="accent1"/>
      </w:tcPr>
    </w:tblStylePr>
    <w:tblStylePr w:type="lastRow">
      <w:rPr>
        <w:b/>
        <w:bCs/>
      </w:rPr>
      <w:tblPr/>
      <w:tcPr>
        <w:tcBorders>
          <w:top w:val="double" w:color="549E39"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49E39" w:themeColor="accent1" w:sz="4" w:space="0"/>
          <w:right w:val="single" w:color="549E39" w:themeColor="accent1" w:sz="4" w:space="0"/>
        </w:tcBorders>
      </w:tcPr>
    </w:tblStylePr>
    <w:tblStylePr w:type="band1Horz">
      <w:tblPr/>
      <w:tcPr>
        <w:tcBorders>
          <w:top w:val="single" w:color="549E39" w:themeColor="accent1" w:sz="4" w:space="0"/>
          <w:bottom w:val="single" w:color="549E39"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49E39" w:themeColor="accent1" w:sz="4" w:space="0"/>
          <w:left w:val="nil"/>
        </w:tcBorders>
      </w:tcPr>
    </w:tblStylePr>
    <w:tblStylePr w:type="swCell">
      <w:tblPr/>
      <w:tcPr>
        <w:tcBorders>
          <w:top w:val="double" w:color="549E39" w:themeColor="accent1" w:sz="4" w:space="0"/>
          <w:right w:val="nil"/>
        </w:tcBorders>
      </w:tcPr>
    </w:tblStylePr>
  </w:style>
  <w:style w:type="character" w:styleId="SubtleEmphasis">
    <w:name w:val="Subtle Emphasis"/>
    <w:basedOn w:val="DefaultParagraphFont"/>
    <w:uiPriority w:val="19"/>
    <w:qFormat/>
    <w:rsid w:val="00755F1E"/>
    <w:rPr>
      <w:i/>
      <w:iCs/>
      <w:color w:val="404040" w:themeColor="text1" w:themeTint="BF"/>
    </w:rPr>
  </w:style>
  <w:style w:type="character" w:styleId="Mention">
    <w:name w:val="Mention"/>
    <w:basedOn w:val="DefaultParagraphFont"/>
    <w:uiPriority w:val="99"/>
    <w:unhideWhenUsed/>
    <w:rsid w:val="00755F1E"/>
    <w:rPr>
      <w:color w:val="2B579A"/>
      <w:shd w:val="clear" w:color="auto" w:fill="E1DFDD"/>
    </w:rPr>
  </w:style>
  <w:style w:type="table" w:styleId="ListTable1Light-Accent1">
    <w:name w:val="List Table 1 Light Accent 1"/>
    <w:basedOn w:val="TableNormal"/>
    <w:uiPriority w:val="46"/>
    <w:rsid w:val="00755F1E"/>
    <w:pPr>
      <w:spacing w:after="0" w:line="240" w:lineRule="auto"/>
    </w:pPr>
    <w:rPr>
      <w:rFonts w:cs="Times New Roman"/>
      <w:iCs/>
      <w:color w:val="auto"/>
      <w:sz w:val="32"/>
      <w:szCs w:val="32"/>
      <w:lang w:val="en-US"/>
    </w:rPr>
    <w:tblPr>
      <w:tblStyleRowBandSize w:val="1"/>
      <w:tblStyleColBandSize w:val="1"/>
    </w:tblPr>
    <w:tblStylePr w:type="firstRow">
      <w:rPr>
        <w:b/>
        <w:bCs/>
      </w:rPr>
      <w:tblPr/>
      <w:tcPr>
        <w:tcBorders>
          <w:bottom w:val="single" w:color="93D07C" w:themeColor="accent1" w:themeTint="99" w:sz="4" w:space="0"/>
        </w:tcBorders>
      </w:tcPr>
    </w:tblStylePr>
    <w:tblStylePr w:type="lastRow">
      <w:rPr>
        <w:b/>
        <w:bCs/>
      </w:rPr>
      <w:tblPr/>
      <w:tcPr>
        <w:tcBorders>
          <w:top w:val="single" w:color="93D07C" w:themeColor="accent1" w:themeTint="99" w:sz="4" w:space="0"/>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1Light-Accent1">
    <w:name w:val="Grid Table 1 Light Accent 1"/>
    <w:basedOn w:val="TableNormal"/>
    <w:uiPriority w:val="46"/>
    <w:rsid w:val="00755F1E"/>
    <w:pPr>
      <w:spacing w:after="0" w:line="240" w:lineRule="auto"/>
    </w:pPr>
    <w:rPr>
      <w:rFonts w:cs="Times New Roman"/>
      <w:iCs/>
      <w:color w:val="auto"/>
      <w:sz w:val="32"/>
      <w:szCs w:val="32"/>
      <w:lang w:val="en-US"/>
    </w:rPr>
    <w:tblPr>
      <w:tblStyleRowBandSize w:val="1"/>
      <w:tblStyleColBandSize w:val="1"/>
      <w:tblBorders>
        <w:top w:val="single" w:color="B7DFA8" w:themeColor="accent1" w:themeTint="66" w:sz="4" w:space="0"/>
        <w:left w:val="single" w:color="B7DFA8" w:themeColor="accent1" w:themeTint="66" w:sz="4" w:space="0"/>
        <w:bottom w:val="single" w:color="B7DFA8" w:themeColor="accent1" w:themeTint="66" w:sz="4" w:space="0"/>
        <w:right w:val="single" w:color="B7DFA8" w:themeColor="accent1" w:themeTint="66" w:sz="4" w:space="0"/>
        <w:insideH w:val="single" w:color="B7DFA8" w:themeColor="accent1" w:themeTint="66" w:sz="4" w:space="0"/>
        <w:insideV w:val="single" w:color="B7DFA8" w:themeColor="accent1" w:themeTint="66" w:sz="4" w:space="0"/>
      </w:tblBorders>
    </w:tblPr>
    <w:tblStylePr w:type="firstRow">
      <w:rPr>
        <w:b/>
        <w:bCs/>
      </w:rPr>
      <w:tblPr/>
      <w:tcPr>
        <w:tcBorders>
          <w:bottom w:val="single" w:color="93D07C" w:themeColor="accent1" w:themeTint="99" w:sz="12" w:space="0"/>
        </w:tcBorders>
      </w:tcPr>
    </w:tblStylePr>
    <w:tblStylePr w:type="lastRow">
      <w:rPr>
        <w:b/>
        <w:bCs/>
      </w:rPr>
      <w:tblPr/>
      <w:tcPr>
        <w:tcBorders>
          <w:top w:val="double" w:color="93D07C" w:themeColor="accent1" w:themeTint="99" w:sz="2" w:space="0"/>
        </w:tcBorders>
      </w:tcPr>
    </w:tblStylePr>
    <w:tblStylePr w:type="firstCol">
      <w:rPr>
        <w:b/>
        <w:bCs/>
      </w:rPr>
    </w:tblStylePr>
    <w:tblStylePr w:type="lastCol">
      <w:rPr>
        <w:b/>
        <w:bCs/>
      </w:rPr>
    </w:tblStylePr>
  </w:style>
  <w:style w:type="table" w:styleId="TableGridLight">
    <w:name w:val="Grid Table Light"/>
    <w:basedOn w:val="TableNormal"/>
    <w:uiPriority w:val="40"/>
    <w:rsid w:val="00755F1E"/>
    <w:pPr>
      <w:spacing w:after="0" w:line="240" w:lineRule="auto"/>
    </w:pPr>
    <w:rPr>
      <w:rFonts w:cs="Times New Roman"/>
      <w:iCs/>
      <w:color w:val="auto"/>
      <w:sz w:val="32"/>
      <w:szCs w:val="32"/>
      <w:lang w:val="en-US"/>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Revision">
    <w:name w:val="Revision"/>
    <w:hidden/>
    <w:uiPriority w:val="99"/>
    <w:semiHidden/>
    <w:rsid w:val="00755F1E"/>
    <w:pPr>
      <w:spacing w:after="0" w:line="240" w:lineRule="auto"/>
    </w:pPr>
    <w:rPr>
      <w:rFonts w:cs="Times New Roman" w:asciiTheme="minorHAnsi" w:hAnsiTheme="minorHAnsi"/>
      <w:iCs/>
      <w:color w:val="auto"/>
      <w:sz w:val="24"/>
      <w:szCs w:val="32"/>
      <w:lang w:val="en-US"/>
    </w:rPr>
  </w:style>
  <w:style w:type="character" w:styleId="EndnoteTextChar1" w:customStyle="1">
    <w:name w:val="Endnote Text Char1"/>
    <w:basedOn w:val="DefaultParagraphFont"/>
    <w:uiPriority w:val="99"/>
    <w:semiHidden/>
    <w:rsid w:val="00755F1E"/>
    <w:rPr>
      <w:rFonts w:asciiTheme="minorHAnsi" w:hAnsiTheme="minorHAnsi"/>
      <w:sz w:val="20"/>
      <w:szCs w:val="20"/>
    </w:rPr>
  </w:style>
  <w:style w:type="paragraph" w:styleId="NormalWeb">
    <w:name w:val="Normal (Web)"/>
    <w:basedOn w:val="Normal"/>
    <w:uiPriority w:val="99"/>
    <w:unhideWhenUsed/>
    <w:rsid w:val="0048335A"/>
    <w:pPr>
      <w:spacing w:before="100" w:beforeAutospacing="1" w:after="100" w:afterAutospacing="1" w:line="240" w:lineRule="auto"/>
      <w:jc w:val="left"/>
    </w:pPr>
    <w:rPr>
      <w:rFonts w:ascii="Times New Roman" w:hAnsi="Times New Roman" w:eastAsia="Times New Roman" w:cs="Times New Roman"/>
      <w:szCs w:val="24"/>
      <w:lang w:val="en-CA" w:eastAsia="en-CA"/>
    </w:rPr>
  </w:style>
  <w:style w:type="paragraph" w:styleId="TableofFigures">
    <w:name w:val="table of figures"/>
    <w:basedOn w:val="Normal"/>
    <w:next w:val="Normal"/>
    <w:uiPriority w:val="99"/>
    <w:unhideWhenUsed/>
    <w:rsid w:val="00516128"/>
    <w:pPr>
      <w:spacing w:after="0"/>
    </w:pPr>
  </w:style>
  <w:style w:type="character" w:styleId="normaltextrun" w:customStyle="1">
    <w:name w:val="normaltextrun"/>
    <w:basedOn w:val="DefaultParagraphFont"/>
    <w:rsid w:val="00A76A61"/>
  </w:style>
  <w:style w:type="character" w:styleId="eop" w:customStyle="1">
    <w:name w:val="eop"/>
    <w:basedOn w:val="DefaultParagraphFont"/>
    <w:rsid w:val="00A76A61"/>
  </w:style>
  <w:style w:type="table" w:styleId="GridTable4-Accent2">
    <w:name w:val="Grid Table 4 Accent 2"/>
    <w:basedOn w:val="TableNormal"/>
    <w:uiPriority w:val="49"/>
    <w:rsid w:val="0069126F"/>
    <w:pPr>
      <w:spacing w:after="0" w:line="240" w:lineRule="auto"/>
    </w:pPr>
    <w:tblPr>
      <w:tblStyleRowBandSize w:val="1"/>
      <w:tblStyleColBandSize w:val="1"/>
      <w:tblBorders>
        <w:top w:val="single" w:color="BADB7D" w:themeColor="accent2" w:themeTint="99" w:sz="4" w:space="0"/>
        <w:left w:val="single" w:color="BADB7D" w:themeColor="accent2" w:themeTint="99" w:sz="4" w:space="0"/>
        <w:bottom w:val="single" w:color="BADB7D" w:themeColor="accent2" w:themeTint="99" w:sz="4" w:space="0"/>
        <w:right w:val="single" w:color="BADB7D" w:themeColor="accent2" w:themeTint="99" w:sz="4" w:space="0"/>
        <w:insideH w:val="single" w:color="BADB7D" w:themeColor="accent2" w:themeTint="99" w:sz="4" w:space="0"/>
        <w:insideV w:val="single" w:color="BADB7D" w:themeColor="accent2" w:themeTint="99" w:sz="4" w:space="0"/>
      </w:tblBorders>
    </w:tblPr>
    <w:tblStylePr w:type="firstRow">
      <w:rPr>
        <w:b/>
        <w:bCs/>
        <w:color w:val="FFFFFF" w:themeColor="background1"/>
      </w:rPr>
      <w:tblPr/>
      <w:tcPr>
        <w:tcBorders>
          <w:top w:val="single" w:color="8AB833" w:themeColor="accent2" w:sz="4" w:space="0"/>
          <w:left w:val="single" w:color="8AB833" w:themeColor="accent2" w:sz="4" w:space="0"/>
          <w:bottom w:val="single" w:color="8AB833" w:themeColor="accent2" w:sz="4" w:space="0"/>
          <w:right w:val="single" w:color="8AB833" w:themeColor="accent2" w:sz="4" w:space="0"/>
          <w:insideH w:val="nil"/>
          <w:insideV w:val="nil"/>
        </w:tcBorders>
        <w:shd w:val="clear" w:color="auto" w:fill="8AB833" w:themeFill="accent2"/>
      </w:tcPr>
    </w:tblStylePr>
    <w:tblStylePr w:type="lastRow">
      <w:rPr>
        <w:b/>
        <w:bCs/>
      </w:rPr>
      <w:tblPr/>
      <w:tcPr>
        <w:tcBorders>
          <w:top w:val="double" w:color="8AB833" w:themeColor="accent2" w:sz="4" w:space="0"/>
        </w:tcBorders>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66">
      <w:bodyDiv w:val="1"/>
      <w:marLeft w:val="0"/>
      <w:marRight w:val="0"/>
      <w:marTop w:val="0"/>
      <w:marBottom w:val="0"/>
      <w:divBdr>
        <w:top w:val="none" w:sz="0" w:space="0" w:color="auto"/>
        <w:left w:val="none" w:sz="0" w:space="0" w:color="auto"/>
        <w:bottom w:val="none" w:sz="0" w:space="0" w:color="auto"/>
        <w:right w:val="none" w:sz="0" w:space="0" w:color="auto"/>
      </w:divBdr>
    </w:div>
    <w:div w:id="355474">
      <w:bodyDiv w:val="1"/>
      <w:marLeft w:val="0"/>
      <w:marRight w:val="0"/>
      <w:marTop w:val="0"/>
      <w:marBottom w:val="0"/>
      <w:divBdr>
        <w:top w:val="none" w:sz="0" w:space="0" w:color="auto"/>
        <w:left w:val="none" w:sz="0" w:space="0" w:color="auto"/>
        <w:bottom w:val="none" w:sz="0" w:space="0" w:color="auto"/>
        <w:right w:val="none" w:sz="0" w:space="0" w:color="auto"/>
      </w:divBdr>
    </w:div>
    <w:div w:id="2784839">
      <w:bodyDiv w:val="1"/>
      <w:marLeft w:val="0"/>
      <w:marRight w:val="0"/>
      <w:marTop w:val="0"/>
      <w:marBottom w:val="0"/>
      <w:divBdr>
        <w:top w:val="none" w:sz="0" w:space="0" w:color="auto"/>
        <w:left w:val="none" w:sz="0" w:space="0" w:color="auto"/>
        <w:bottom w:val="none" w:sz="0" w:space="0" w:color="auto"/>
        <w:right w:val="none" w:sz="0" w:space="0" w:color="auto"/>
      </w:divBdr>
    </w:div>
    <w:div w:id="2981534">
      <w:bodyDiv w:val="1"/>
      <w:marLeft w:val="0"/>
      <w:marRight w:val="0"/>
      <w:marTop w:val="0"/>
      <w:marBottom w:val="0"/>
      <w:divBdr>
        <w:top w:val="none" w:sz="0" w:space="0" w:color="auto"/>
        <w:left w:val="none" w:sz="0" w:space="0" w:color="auto"/>
        <w:bottom w:val="none" w:sz="0" w:space="0" w:color="auto"/>
        <w:right w:val="none" w:sz="0" w:space="0" w:color="auto"/>
      </w:divBdr>
    </w:div>
    <w:div w:id="3291495">
      <w:bodyDiv w:val="1"/>
      <w:marLeft w:val="0"/>
      <w:marRight w:val="0"/>
      <w:marTop w:val="0"/>
      <w:marBottom w:val="0"/>
      <w:divBdr>
        <w:top w:val="none" w:sz="0" w:space="0" w:color="auto"/>
        <w:left w:val="none" w:sz="0" w:space="0" w:color="auto"/>
        <w:bottom w:val="none" w:sz="0" w:space="0" w:color="auto"/>
        <w:right w:val="none" w:sz="0" w:space="0" w:color="auto"/>
      </w:divBdr>
    </w:div>
    <w:div w:id="7175495">
      <w:bodyDiv w:val="1"/>
      <w:marLeft w:val="0"/>
      <w:marRight w:val="0"/>
      <w:marTop w:val="0"/>
      <w:marBottom w:val="0"/>
      <w:divBdr>
        <w:top w:val="none" w:sz="0" w:space="0" w:color="auto"/>
        <w:left w:val="none" w:sz="0" w:space="0" w:color="auto"/>
        <w:bottom w:val="none" w:sz="0" w:space="0" w:color="auto"/>
        <w:right w:val="none" w:sz="0" w:space="0" w:color="auto"/>
      </w:divBdr>
    </w:div>
    <w:div w:id="7871319">
      <w:bodyDiv w:val="1"/>
      <w:marLeft w:val="0"/>
      <w:marRight w:val="0"/>
      <w:marTop w:val="0"/>
      <w:marBottom w:val="0"/>
      <w:divBdr>
        <w:top w:val="none" w:sz="0" w:space="0" w:color="auto"/>
        <w:left w:val="none" w:sz="0" w:space="0" w:color="auto"/>
        <w:bottom w:val="none" w:sz="0" w:space="0" w:color="auto"/>
        <w:right w:val="none" w:sz="0" w:space="0" w:color="auto"/>
      </w:divBdr>
    </w:div>
    <w:div w:id="7953492">
      <w:bodyDiv w:val="1"/>
      <w:marLeft w:val="0"/>
      <w:marRight w:val="0"/>
      <w:marTop w:val="0"/>
      <w:marBottom w:val="0"/>
      <w:divBdr>
        <w:top w:val="none" w:sz="0" w:space="0" w:color="auto"/>
        <w:left w:val="none" w:sz="0" w:space="0" w:color="auto"/>
        <w:bottom w:val="none" w:sz="0" w:space="0" w:color="auto"/>
        <w:right w:val="none" w:sz="0" w:space="0" w:color="auto"/>
      </w:divBdr>
    </w:div>
    <w:div w:id="8333603">
      <w:bodyDiv w:val="1"/>
      <w:marLeft w:val="0"/>
      <w:marRight w:val="0"/>
      <w:marTop w:val="0"/>
      <w:marBottom w:val="0"/>
      <w:divBdr>
        <w:top w:val="none" w:sz="0" w:space="0" w:color="auto"/>
        <w:left w:val="none" w:sz="0" w:space="0" w:color="auto"/>
        <w:bottom w:val="none" w:sz="0" w:space="0" w:color="auto"/>
        <w:right w:val="none" w:sz="0" w:space="0" w:color="auto"/>
      </w:divBdr>
    </w:div>
    <w:div w:id="8412356">
      <w:bodyDiv w:val="1"/>
      <w:marLeft w:val="0"/>
      <w:marRight w:val="0"/>
      <w:marTop w:val="0"/>
      <w:marBottom w:val="0"/>
      <w:divBdr>
        <w:top w:val="none" w:sz="0" w:space="0" w:color="auto"/>
        <w:left w:val="none" w:sz="0" w:space="0" w:color="auto"/>
        <w:bottom w:val="none" w:sz="0" w:space="0" w:color="auto"/>
        <w:right w:val="none" w:sz="0" w:space="0" w:color="auto"/>
      </w:divBdr>
    </w:div>
    <w:div w:id="8413879">
      <w:bodyDiv w:val="1"/>
      <w:marLeft w:val="0"/>
      <w:marRight w:val="0"/>
      <w:marTop w:val="0"/>
      <w:marBottom w:val="0"/>
      <w:divBdr>
        <w:top w:val="none" w:sz="0" w:space="0" w:color="auto"/>
        <w:left w:val="none" w:sz="0" w:space="0" w:color="auto"/>
        <w:bottom w:val="none" w:sz="0" w:space="0" w:color="auto"/>
        <w:right w:val="none" w:sz="0" w:space="0" w:color="auto"/>
      </w:divBdr>
    </w:div>
    <w:div w:id="9114713">
      <w:bodyDiv w:val="1"/>
      <w:marLeft w:val="0"/>
      <w:marRight w:val="0"/>
      <w:marTop w:val="0"/>
      <w:marBottom w:val="0"/>
      <w:divBdr>
        <w:top w:val="none" w:sz="0" w:space="0" w:color="auto"/>
        <w:left w:val="none" w:sz="0" w:space="0" w:color="auto"/>
        <w:bottom w:val="none" w:sz="0" w:space="0" w:color="auto"/>
        <w:right w:val="none" w:sz="0" w:space="0" w:color="auto"/>
      </w:divBdr>
    </w:div>
    <w:div w:id="11686424">
      <w:bodyDiv w:val="1"/>
      <w:marLeft w:val="0"/>
      <w:marRight w:val="0"/>
      <w:marTop w:val="0"/>
      <w:marBottom w:val="0"/>
      <w:divBdr>
        <w:top w:val="none" w:sz="0" w:space="0" w:color="auto"/>
        <w:left w:val="none" w:sz="0" w:space="0" w:color="auto"/>
        <w:bottom w:val="none" w:sz="0" w:space="0" w:color="auto"/>
        <w:right w:val="none" w:sz="0" w:space="0" w:color="auto"/>
      </w:divBdr>
    </w:div>
    <w:div w:id="12071904">
      <w:bodyDiv w:val="1"/>
      <w:marLeft w:val="0"/>
      <w:marRight w:val="0"/>
      <w:marTop w:val="0"/>
      <w:marBottom w:val="0"/>
      <w:divBdr>
        <w:top w:val="none" w:sz="0" w:space="0" w:color="auto"/>
        <w:left w:val="none" w:sz="0" w:space="0" w:color="auto"/>
        <w:bottom w:val="none" w:sz="0" w:space="0" w:color="auto"/>
        <w:right w:val="none" w:sz="0" w:space="0" w:color="auto"/>
      </w:divBdr>
    </w:div>
    <w:div w:id="14120508">
      <w:bodyDiv w:val="1"/>
      <w:marLeft w:val="0"/>
      <w:marRight w:val="0"/>
      <w:marTop w:val="0"/>
      <w:marBottom w:val="0"/>
      <w:divBdr>
        <w:top w:val="none" w:sz="0" w:space="0" w:color="auto"/>
        <w:left w:val="none" w:sz="0" w:space="0" w:color="auto"/>
        <w:bottom w:val="none" w:sz="0" w:space="0" w:color="auto"/>
        <w:right w:val="none" w:sz="0" w:space="0" w:color="auto"/>
      </w:divBdr>
    </w:div>
    <w:div w:id="14618524">
      <w:bodyDiv w:val="1"/>
      <w:marLeft w:val="0"/>
      <w:marRight w:val="0"/>
      <w:marTop w:val="0"/>
      <w:marBottom w:val="0"/>
      <w:divBdr>
        <w:top w:val="none" w:sz="0" w:space="0" w:color="auto"/>
        <w:left w:val="none" w:sz="0" w:space="0" w:color="auto"/>
        <w:bottom w:val="none" w:sz="0" w:space="0" w:color="auto"/>
        <w:right w:val="none" w:sz="0" w:space="0" w:color="auto"/>
      </w:divBdr>
    </w:div>
    <w:div w:id="15078886">
      <w:bodyDiv w:val="1"/>
      <w:marLeft w:val="0"/>
      <w:marRight w:val="0"/>
      <w:marTop w:val="0"/>
      <w:marBottom w:val="0"/>
      <w:divBdr>
        <w:top w:val="none" w:sz="0" w:space="0" w:color="auto"/>
        <w:left w:val="none" w:sz="0" w:space="0" w:color="auto"/>
        <w:bottom w:val="none" w:sz="0" w:space="0" w:color="auto"/>
        <w:right w:val="none" w:sz="0" w:space="0" w:color="auto"/>
      </w:divBdr>
    </w:div>
    <w:div w:id="17587568">
      <w:bodyDiv w:val="1"/>
      <w:marLeft w:val="0"/>
      <w:marRight w:val="0"/>
      <w:marTop w:val="0"/>
      <w:marBottom w:val="0"/>
      <w:divBdr>
        <w:top w:val="none" w:sz="0" w:space="0" w:color="auto"/>
        <w:left w:val="none" w:sz="0" w:space="0" w:color="auto"/>
        <w:bottom w:val="none" w:sz="0" w:space="0" w:color="auto"/>
        <w:right w:val="none" w:sz="0" w:space="0" w:color="auto"/>
      </w:divBdr>
    </w:div>
    <w:div w:id="17857550">
      <w:bodyDiv w:val="1"/>
      <w:marLeft w:val="0"/>
      <w:marRight w:val="0"/>
      <w:marTop w:val="0"/>
      <w:marBottom w:val="0"/>
      <w:divBdr>
        <w:top w:val="none" w:sz="0" w:space="0" w:color="auto"/>
        <w:left w:val="none" w:sz="0" w:space="0" w:color="auto"/>
        <w:bottom w:val="none" w:sz="0" w:space="0" w:color="auto"/>
        <w:right w:val="none" w:sz="0" w:space="0" w:color="auto"/>
      </w:divBdr>
    </w:div>
    <w:div w:id="19086697">
      <w:bodyDiv w:val="1"/>
      <w:marLeft w:val="0"/>
      <w:marRight w:val="0"/>
      <w:marTop w:val="0"/>
      <w:marBottom w:val="0"/>
      <w:divBdr>
        <w:top w:val="none" w:sz="0" w:space="0" w:color="auto"/>
        <w:left w:val="none" w:sz="0" w:space="0" w:color="auto"/>
        <w:bottom w:val="none" w:sz="0" w:space="0" w:color="auto"/>
        <w:right w:val="none" w:sz="0" w:space="0" w:color="auto"/>
      </w:divBdr>
    </w:div>
    <w:div w:id="19670553">
      <w:bodyDiv w:val="1"/>
      <w:marLeft w:val="0"/>
      <w:marRight w:val="0"/>
      <w:marTop w:val="0"/>
      <w:marBottom w:val="0"/>
      <w:divBdr>
        <w:top w:val="none" w:sz="0" w:space="0" w:color="auto"/>
        <w:left w:val="none" w:sz="0" w:space="0" w:color="auto"/>
        <w:bottom w:val="none" w:sz="0" w:space="0" w:color="auto"/>
        <w:right w:val="none" w:sz="0" w:space="0" w:color="auto"/>
      </w:divBdr>
    </w:div>
    <w:div w:id="22172972">
      <w:bodyDiv w:val="1"/>
      <w:marLeft w:val="0"/>
      <w:marRight w:val="0"/>
      <w:marTop w:val="0"/>
      <w:marBottom w:val="0"/>
      <w:divBdr>
        <w:top w:val="none" w:sz="0" w:space="0" w:color="auto"/>
        <w:left w:val="none" w:sz="0" w:space="0" w:color="auto"/>
        <w:bottom w:val="none" w:sz="0" w:space="0" w:color="auto"/>
        <w:right w:val="none" w:sz="0" w:space="0" w:color="auto"/>
      </w:divBdr>
    </w:div>
    <w:div w:id="23793615">
      <w:bodyDiv w:val="1"/>
      <w:marLeft w:val="0"/>
      <w:marRight w:val="0"/>
      <w:marTop w:val="0"/>
      <w:marBottom w:val="0"/>
      <w:divBdr>
        <w:top w:val="none" w:sz="0" w:space="0" w:color="auto"/>
        <w:left w:val="none" w:sz="0" w:space="0" w:color="auto"/>
        <w:bottom w:val="none" w:sz="0" w:space="0" w:color="auto"/>
        <w:right w:val="none" w:sz="0" w:space="0" w:color="auto"/>
      </w:divBdr>
    </w:div>
    <w:div w:id="25300544">
      <w:bodyDiv w:val="1"/>
      <w:marLeft w:val="0"/>
      <w:marRight w:val="0"/>
      <w:marTop w:val="0"/>
      <w:marBottom w:val="0"/>
      <w:divBdr>
        <w:top w:val="none" w:sz="0" w:space="0" w:color="auto"/>
        <w:left w:val="none" w:sz="0" w:space="0" w:color="auto"/>
        <w:bottom w:val="none" w:sz="0" w:space="0" w:color="auto"/>
        <w:right w:val="none" w:sz="0" w:space="0" w:color="auto"/>
      </w:divBdr>
    </w:div>
    <w:div w:id="25716333">
      <w:bodyDiv w:val="1"/>
      <w:marLeft w:val="0"/>
      <w:marRight w:val="0"/>
      <w:marTop w:val="0"/>
      <w:marBottom w:val="0"/>
      <w:divBdr>
        <w:top w:val="none" w:sz="0" w:space="0" w:color="auto"/>
        <w:left w:val="none" w:sz="0" w:space="0" w:color="auto"/>
        <w:bottom w:val="none" w:sz="0" w:space="0" w:color="auto"/>
        <w:right w:val="none" w:sz="0" w:space="0" w:color="auto"/>
      </w:divBdr>
    </w:div>
    <w:div w:id="26151493">
      <w:bodyDiv w:val="1"/>
      <w:marLeft w:val="0"/>
      <w:marRight w:val="0"/>
      <w:marTop w:val="0"/>
      <w:marBottom w:val="0"/>
      <w:divBdr>
        <w:top w:val="none" w:sz="0" w:space="0" w:color="auto"/>
        <w:left w:val="none" w:sz="0" w:space="0" w:color="auto"/>
        <w:bottom w:val="none" w:sz="0" w:space="0" w:color="auto"/>
        <w:right w:val="none" w:sz="0" w:space="0" w:color="auto"/>
      </w:divBdr>
    </w:div>
    <w:div w:id="26836217">
      <w:bodyDiv w:val="1"/>
      <w:marLeft w:val="0"/>
      <w:marRight w:val="0"/>
      <w:marTop w:val="0"/>
      <w:marBottom w:val="0"/>
      <w:divBdr>
        <w:top w:val="none" w:sz="0" w:space="0" w:color="auto"/>
        <w:left w:val="none" w:sz="0" w:space="0" w:color="auto"/>
        <w:bottom w:val="none" w:sz="0" w:space="0" w:color="auto"/>
        <w:right w:val="none" w:sz="0" w:space="0" w:color="auto"/>
      </w:divBdr>
    </w:div>
    <w:div w:id="28771272">
      <w:bodyDiv w:val="1"/>
      <w:marLeft w:val="0"/>
      <w:marRight w:val="0"/>
      <w:marTop w:val="0"/>
      <w:marBottom w:val="0"/>
      <w:divBdr>
        <w:top w:val="none" w:sz="0" w:space="0" w:color="auto"/>
        <w:left w:val="none" w:sz="0" w:space="0" w:color="auto"/>
        <w:bottom w:val="none" w:sz="0" w:space="0" w:color="auto"/>
        <w:right w:val="none" w:sz="0" w:space="0" w:color="auto"/>
      </w:divBdr>
    </w:div>
    <w:div w:id="29644928">
      <w:bodyDiv w:val="1"/>
      <w:marLeft w:val="0"/>
      <w:marRight w:val="0"/>
      <w:marTop w:val="0"/>
      <w:marBottom w:val="0"/>
      <w:divBdr>
        <w:top w:val="none" w:sz="0" w:space="0" w:color="auto"/>
        <w:left w:val="none" w:sz="0" w:space="0" w:color="auto"/>
        <w:bottom w:val="none" w:sz="0" w:space="0" w:color="auto"/>
        <w:right w:val="none" w:sz="0" w:space="0" w:color="auto"/>
      </w:divBdr>
    </w:div>
    <w:div w:id="32930273">
      <w:bodyDiv w:val="1"/>
      <w:marLeft w:val="0"/>
      <w:marRight w:val="0"/>
      <w:marTop w:val="0"/>
      <w:marBottom w:val="0"/>
      <w:divBdr>
        <w:top w:val="none" w:sz="0" w:space="0" w:color="auto"/>
        <w:left w:val="none" w:sz="0" w:space="0" w:color="auto"/>
        <w:bottom w:val="none" w:sz="0" w:space="0" w:color="auto"/>
        <w:right w:val="none" w:sz="0" w:space="0" w:color="auto"/>
      </w:divBdr>
    </w:div>
    <w:div w:id="33166637">
      <w:bodyDiv w:val="1"/>
      <w:marLeft w:val="0"/>
      <w:marRight w:val="0"/>
      <w:marTop w:val="0"/>
      <w:marBottom w:val="0"/>
      <w:divBdr>
        <w:top w:val="none" w:sz="0" w:space="0" w:color="auto"/>
        <w:left w:val="none" w:sz="0" w:space="0" w:color="auto"/>
        <w:bottom w:val="none" w:sz="0" w:space="0" w:color="auto"/>
        <w:right w:val="none" w:sz="0" w:space="0" w:color="auto"/>
      </w:divBdr>
    </w:div>
    <w:div w:id="33313159">
      <w:bodyDiv w:val="1"/>
      <w:marLeft w:val="0"/>
      <w:marRight w:val="0"/>
      <w:marTop w:val="0"/>
      <w:marBottom w:val="0"/>
      <w:divBdr>
        <w:top w:val="none" w:sz="0" w:space="0" w:color="auto"/>
        <w:left w:val="none" w:sz="0" w:space="0" w:color="auto"/>
        <w:bottom w:val="none" w:sz="0" w:space="0" w:color="auto"/>
        <w:right w:val="none" w:sz="0" w:space="0" w:color="auto"/>
      </w:divBdr>
    </w:div>
    <w:div w:id="34551490">
      <w:bodyDiv w:val="1"/>
      <w:marLeft w:val="0"/>
      <w:marRight w:val="0"/>
      <w:marTop w:val="0"/>
      <w:marBottom w:val="0"/>
      <w:divBdr>
        <w:top w:val="none" w:sz="0" w:space="0" w:color="auto"/>
        <w:left w:val="none" w:sz="0" w:space="0" w:color="auto"/>
        <w:bottom w:val="none" w:sz="0" w:space="0" w:color="auto"/>
        <w:right w:val="none" w:sz="0" w:space="0" w:color="auto"/>
      </w:divBdr>
    </w:div>
    <w:div w:id="34819233">
      <w:bodyDiv w:val="1"/>
      <w:marLeft w:val="0"/>
      <w:marRight w:val="0"/>
      <w:marTop w:val="0"/>
      <w:marBottom w:val="0"/>
      <w:divBdr>
        <w:top w:val="none" w:sz="0" w:space="0" w:color="auto"/>
        <w:left w:val="none" w:sz="0" w:space="0" w:color="auto"/>
        <w:bottom w:val="none" w:sz="0" w:space="0" w:color="auto"/>
        <w:right w:val="none" w:sz="0" w:space="0" w:color="auto"/>
      </w:divBdr>
    </w:div>
    <w:div w:id="35088031">
      <w:bodyDiv w:val="1"/>
      <w:marLeft w:val="0"/>
      <w:marRight w:val="0"/>
      <w:marTop w:val="0"/>
      <w:marBottom w:val="0"/>
      <w:divBdr>
        <w:top w:val="none" w:sz="0" w:space="0" w:color="auto"/>
        <w:left w:val="none" w:sz="0" w:space="0" w:color="auto"/>
        <w:bottom w:val="none" w:sz="0" w:space="0" w:color="auto"/>
        <w:right w:val="none" w:sz="0" w:space="0" w:color="auto"/>
      </w:divBdr>
    </w:div>
    <w:div w:id="36249127">
      <w:bodyDiv w:val="1"/>
      <w:marLeft w:val="0"/>
      <w:marRight w:val="0"/>
      <w:marTop w:val="0"/>
      <w:marBottom w:val="0"/>
      <w:divBdr>
        <w:top w:val="none" w:sz="0" w:space="0" w:color="auto"/>
        <w:left w:val="none" w:sz="0" w:space="0" w:color="auto"/>
        <w:bottom w:val="none" w:sz="0" w:space="0" w:color="auto"/>
        <w:right w:val="none" w:sz="0" w:space="0" w:color="auto"/>
      </w:divBdr>
    </w:div>
    <w:div w:id="38091850">
      <w:bodyDiv w:val="1"/>
      <w:marLeft w:val="0"/>
      <w:marRight w:val="0"/>
      <w:marTop w:val="0"/>
      <w:marBottom w:val="0"/>
      <w:divBdr>
        <w:top w:val="none" w:sz="0" w:space="0" w:color="auto"/>
        <w:left w:val="none" w:sz="0" w:space="0" w:color="auto"/>
        <w:bottom w:val="none" w:sz="0" w:space="0" w:color="auto"/>
        <w:right w:val="none" w:sz="0" w:space="0" w:color="auto"/>
      </w:divBdr>
    </w:div>
    <w:div w:id="38436832">
      <w:bodyDiv w:val="1"/>
      <w:marLeft w:val="0"/>
      <w:marRight w:val="0"/>
      <w:marTop w:val="0"/>
      <w:marBottom w:val="0"/>
      <w:divBdr>
        <w:top w:val="none" w:sz="0" w:space="0" w:color="auto"/>
        <w:left w:val="none" w:sz="0" w:space="0" w:color="auto"/>
        <w:bottom w:val="none" w:sz="0" w:space="0" w:color="auto"/>
        <w:right w:val="none" w:sz="0" w:space="0" w:color="auto"/>
      </w:divBdr>
    </w:div>
    <w:div w:id="39478813">
      <w:bodyDiv w:val="1"/>
      <w:marLeft w:val="0"/>
      <w:marRight w:val="0"/>
      <w:marTop w:val="0"/>
      <w:marBottom w:val="0"/>
      <w:divBdr>
        <w:top w:val="none" w:sz="0" w:space="0" w:color="auto"/>
        <w:left w:val="none" w:sz="0" w:space="0" w:color="auto"/>
        <w:bottom w:val="none" w:sz="0" w:space="0" w:color="auto"/>
        <w:right w:val="none" w:sz="0" w:space="0" w:color="auto"/>
      </w:divBdr>
    </w:div>
    <w:div w:id="40789452">
      <w:bodyDiv w:val="1"/>
      <w:marLeft w:val="0"/>
      <w:marRight w:val="0"/>
      <w:marTop w:val="0"/>
      <w:marBottom w:val="0"/>
      <w:divBdr>
        <w:top w:val="none" w:sz="0" w:space="0" w:color="auto"/>
        <w:left w:val="none" w:sz="0" w:space="0" w:color="auto"/>
        <w:bottom w:val="none" w:sz="0" w:space="0" w:color="auto"/>
        <w:right w:val="none" w:sz="0" w:space="0" w:color="auto"/>
      </w:divBdr>
    </w:div>
    <w:div w:id="40908704">
      <w:bodyDiv w:val="1"/>
      <w:marLeft w:val="0"/>
      <w:marRight w:val="0"/>
      <w:marTop w:val="0"/>
      <w:marBottom w:val="0"/>
      <w:divBdr>
        <w:top w:val="none" w:sz="0" w:space="0" w:color="auto"/>
        <w:left w:val="none" w:sz="0" w:space="0" w:color="auto"/>
        <w:bottom w:val="none" w:sz="0" w:space="0" w:color="auto"/>
        <w:right w:val="none" w:sz="0" w:space="0" w:color="auto"/>
      </w:divBdr>
    </w:div>
    <w:div w:id="41174768">
      <w:bodyDiv w:val="1"/>
      <w:marLeft w:val="0"/>
      <w:marRight w:val="0"/>
      <w:marTop w:val="0"/>
      <w:marBottom w:val="0"/>
      <w:divBdr>
        <w:top w:val="none" w:sz="0" w:space="0" w:color="auto"/>
        <w:left w:val="none" w:sz="0" w:space="0" w:color="auto"/>
        <w:bottom w:val="none" w:sz="0" w:space="0" w:color="auto"/>
        <w:right w:val="none" w:sz="0" w:space="0" w:color="auto"/>
      </w:divBdr>
    </w:div>
    <w:div w:id="41367685">
      <w:bodyDiv w:val="1"/>
      <w:marLeft w:val="0"/>
      <w:marRight w:val="0"/>
      <w:marTop w:val="0"/>
      <w:marBottom w:val="0"/>
      <w:divBdr>
        <w:top w:val="none" w:sz="0" w:space="0" w:color="auto"/>
        <w:left w:val="none" w:sz="0" w:space="0" w:color="auto"/>
        <w:bottom w:val="none" w:sz="0" w:space="0" w:color="auto"/>
        <w:right w:val="none" w:sz="0" w:space="0" w:color="auto"/>
      </w:divBdr>
    </w:div>
    <w:div w:id="42098169">
      <w:bodyDiv w:val="1"/>
      <w:marLeft w:val="0"/>
      <w:marRight w:val="0"/>
      <w:marTop w:val="0"/>
      <w:marBottom w:val="0"/>
      <w:divBdr>
        <w:top w:val="none" w:sz="0" w:space="0" w:color="auto"/>
        <w:left w:val="none" w:sz="0" w:space="0" w:color="auto"/>
        <w:bottom w:val="none" w:sz="0" w:space="0" w:color="auto"/>
        <w:right w:val="none" w:sz="0" w:space="0" w:color="auto"/>
      </w:divBdr>
    </w:div>
    <w:div w:id="42336713">
      <w:bodyDiv w:val="1"/>
      <w:marLeft w:val="0"/>
      <w:marRight w:val="0"/>
      <w:marTop w:val="0"/>
      <w:marBottom w:val="0"/>
      <w:divBdr>
        <w:top w:val="none" w:sz="0" w:space="0" w:color="auto"/>
        <w:left w:val="none" w:sz="0" w:space="0" w:color="auto"/>
        <w:bottom w:val="none" w:sz="0" w:space="0" w:color="auto"/>
        <w:right w:val="none" w:sz="0" w:space="0" w:color="auto"/>
      </w:divBdr>
    </w:div>
    <w:div w:id="43720213">
      <w:bodyDiv w:val="1"/>
      <w:marLeft w:val="0"/>
      <w:marRight w:val="0"/>
      <w:marTop w:val="0"/>
      <w:marBottom w:val="0"/>
      <w:divBdr>
        <w:top w:val="none" w:sz="0" w:space="0" w:color="auto"/>
        <w:left w:val="none" w:sz="0" w:space="0" w:color="auto"/>
        <w:bottom w:val="none" w:sz="0" w:space="0" w:color="auto"/>
        <w:right w:val="none" w:sz="0" w:space="0" w:color="auto"/>
      </w:divBdr>
    </w:div>
    <w:div w:id="44645111">
      <w:bodyDiv w:val="1"/>
      <w:marLeft w:val="0"/>
      <w:marRight w:val="0"/>
      <w:marTop w:val="0"/>
      <w:marBottom w:val="0"/>
      <w:divBdr>
        <w:top w:val="none" w:sz="0" w:space="0" w:color="auto"/>
        <w:left w:val="none" w:sz="0" w:space="0" w:color="auto"/>
        <w:bottom w:val="none" w:sz="0" w:space="0" w:color="auto"/>
        <w:right w:val="none" w:sz="0" w:space="0" w:color="auto"/>
      </w:divBdr>
    </w:div>
    <w:div w:id="45226566">
      <w:bodyDiv w:val="1"/>
      <w:marLeft w:val="0"/>
      <w:marRight w:val="0"/>
      <w:marTop w:val="0"/>
      <w:marBottom w:val="0"/>
      <w:divBdr>
        <w:top w:val="none" w:sz="0" w:space="0" w:color="auto"/>
        <w:left w:val="none" w:sz="0" w:space="0" w:color="auto"/>
        <w:bottom w:val="none" w:sz="0" w:space="0" w:color="auto"/>
        <w:right w:val="none" w:sz="0" w:space="0" w:color="auto"/>
      </w:divBdr>
    </w:div>
    <w:div w:id="45295855">
      <w:bodyDiv w:val="1"/>
      <w:marLeft w:val="0"/>
      <w:marRight w:val="0"/>
      <w:marTop w:val="0"/>
      <w:marBottom w:val="0"/>
      <w:divBdr>
        <w:top w:val="none" w:sz="0" w:space="0" w:color="auto"/>
        <w:left w:val="none" w:sz="0" w:space="0" w:color="auto"/>
        <w:bottom w:val="none" w:sz="0" w:space="0" w:color="auto"/>
        <w:right w:val="none" w:sz="0" w:space="0" w:color="auto"/>
      </w:divBdr>
    </w:div>
    <w:div w:id="45690458">
      <w:bodyDiv w:val="1"/>
      <w:marLeft w:val="0"/>
      <w:marRight w:val="0"/>
      <w:marTop w:val="0"/>
      <w:marBottom w:val="0"/>
      <w:divBdr>
        <w:top w:val="none" w:sz="0" w:space="0" w:color="auto"/>
        <w:left w:val="none" w:sz="0" w:space="0" w:color="auto"/>
        <w:bottom w:val="none" w:sz="0" w:space="0" w:color="auto"/>
        <w:right w:val="none" w:sz="0" w:space="0" w:color="auto"/>
      </w:divBdr>
    </w:div>
    <w:div w:id="47146342">
      <w:bodyDiv w:val="1"/>
      <w:marLeft w:val="0"/>
      <w:marRight w:val="0"/>
      <w:marTop w:val="0"/>
      <w:marBottom w:val="0"/>
      <w:divBdr>
        <w:top w:val="none" w:sz="0" w:space="0" w:color="auto"/>
        <w:left w:val="none" w:sz="0" w:space="0" w:color="auto"/>
        <w:bottom w:val="none" w:sz="0" w:space="0" w:color="auto"/>
        <w:right w:val="none" w:sz="0" w:space="0" w:color="auto"/>
      </w:divBdr>
    </w:div>
    <w:div w:id="47457103">
      <w:bodyDiv w:val="1"/>
      <w:marLeft w:val="0"/>
      <w:marRight w:val="0"/>
      <w:marTop w:val="0"/>
      <w:marBottom w:val="0"/>
      <w:divBdr>
        <w:top w:val="none" w:sz="0" w:space="0" w:color="auto"/>
        <w:left w:val="none" w:sz="0" w:space="0" w:color="auto"/>
        <w:bottom w:val="none" w:sz="0" w:space="0" w:color="auto"/>
        <w:right w:val="none" w:sz="0" w:space="0" w:color="auto"/>
      </w:divBdr>
    </w:div>
    <w:div w:id="47580138">
      <w:bodyDiv w:val="1"/>
      <w:marLeft w:val="0"/>
      <w:marRight w:val="0"/>
      <w:marTop w:val="0"/>
      <w:marBottom w:val="0"/>
      <w:divBdr>
        <w:top w:val="none" w:sz="0" w:space="0" w:color="auto"/>
        <w:left w:val="none" w:sz="0" w:space="0" w:color="auto"/>
        <w:bottom w:val="none" w:sz="0" w:space="0" w:color="auto"/>
        <w:right w:val="none" w:sz="0" w:space="0" w:color="auto"/>
      </w:divBdr>
    </w:div>
    <w:div w:id="47924497">
      <w:bodyDiv w:val="1"/>
      <w:marLeft w:val="0"/>
      <w:marRight w:val="0"/>
      <w:marTop w:val="0"/>
      <w:marBottom w:val="0"/>
      <w:divBdr>
        <w:top w:val="none" w:sz="0" w:space="0" w:color="auto"/>
        <w:left w:val="none" w:sz="0" w:space="0" w:color="auto"/>
        <w:bottom w:val="none" w:sz="0" w:space="0" w:color="auto"/>
        <w:right w:val="none" w:sz="0" w:space="0" w:color="auto"/>
      </w:divBdr>
    </w:div>
    <w:div w:id="49158327">
      <w:bodyDiv w:val="1"/>
      <w:marLeft w:val="0"/>
      <w:marRight w:val="0"/>
      <w:marTop w:val="0"/>
      <w:marBottom w:val="0"/>
      <w:divBdr>
        <w:top w:val="none" w:sz="0" w:space="0" w:color="auto"/>
        <w:left w:val="none" w:sz="0" w:space="0" w:color="auto"/>
        <w:bottom w:val="none" w:sz="0" w:space="0" w:color="auto"/>
        <w:right w:val="none" w:sz="0" w:space="0" w:color="auto"/>
      </w:divBdr>
    </w:div>
    <w:div w:id="50739698">
      <w:bodyDiv w:val="1"/>
      <w:marLeft w:val="0"/>
      <w:marRight w:val="0"/>
      <w:marTop w:val="0"/>
      <w:marBottom w:val="0"/>
      <w:divBdr>
        <w:top w:val="none" w:sz="0" w:space="0" w:color="auto"/>
        <w:left w:val="none" w:sz="0" w:space="0" w:color="auto"/>
        <w:bottom w:val="none" w:sz="0" w:space="0" w:color="auto"/>
        <w:right w:val="none" w:sz="0" w:space="0" w:color="auto"/>
      </w:divBdr>
    </w:div>
    <w:div w:id="52898223">
      <w:bodyDiv w:val="1"/>
      <w:marLeft w:val="0"/>
      <w:marRight w:val="0"/>
      <w:marTop w:val="0"/>
      <w:marBottom w:val="0"/>
      <w:divBdr>
        <w:top w:val="none" w:sz="0" w:space="0" w:color="auto"/>
        <w:left w:val="none" w:sz="0" w:space="0" w:color="auto"/>
        <w:bottom w:val="none" w:sz="0" w:space="0" w:color="auto"/>
        <w:right w:val="none" w:sz="0" w:space="0" w:color="auto"/>
      </w:divBdr>
    </w:div>
    <w:div w:id="53355095">
      <w:bodyDiv w:val="1"/>
      <w:marLeft w:val="0"/>
      <w:marRight w:val="0"/>
      <w:marTop w:val="0"/>
      <w:marBottom w:val="0"/>
      <w:divBdr>
        <w:top w:val="none" w:sz="0" w:space="0" w:color="auto"/>
        <w:left w:val="none" w:sz="0" w:space="0" w:color="auto"/>
        <w:bottom w:val="none" w:sz="0" w:space="0" w:color="auto"/>
        <w:right w:val="none" w:sz="0" w:space="0" w:color="auto"/>
      </w:divBdr>
    </w:div>
    <w:div w:id="53356980">
      <w:bodyDiv w:val="1"/>
      <w:marLeft w:val="0"/>
      <w:marRight w:val="0"/>
      <w:marTop w:val="0"/>
      <w:marBottom w:val="0"/>
      <w:divBdr>
        <w:top w:val="none" w:sz="0" w:space="0" w:color="auto"/>
        <w:left w:val="none" w:sz="0" w:space="0" w:color="auto"/>
        <w:bottom w:val="none" w:sz="0" w:space="0" w:color="auto"/>
        <w:right w:val="none" w:sz="0" w:space="0" w:color="auto"/>
      </w:divBdr>
    </w:div>
    <w:div w:id="53745603">
      <w:bodyDiv w:val="1"/>
      <w:marLeft w:val="0"/>
      <w:marRight w:val="0"/>
      <w:marTop w:val="0"/>
      <w:marBottom w:val="0"/>
      <w:divBdr>
        <w:top w:val="none" w:sz="0" w:space="0" w:color="auto"/>
        <w:left w:val="none" w:sz="0" w:space="0" w:color="auto"/>
        <w:bottom w:val="none" w:sz="0" w:space="0" w:color="auto"/>
        <w:right w:val="none" w:sz="0" w:space="0" w:color="auto"/>
      </w:divBdr>
    </w:div>
    <w:div w:id="53968101">
      <w:bodyDiv w:val="1"/>
      <w:marLeft w:val="0"/>
      <w:marRight w:val="0"/>
      <w:marTop w:val="0"/>
      <w:marBottom w:val="0"/>
      <w:divBdr>
        <w:top w:val="none" w:sz="0" w:space="0" w:color="auto"/>
        <w:left w:val="none" w:sz="0" w:space="0" w:color="auto"/>
        <w:bottom w:val="none" w:sz="0" w:space="0" w:color="auto"/>
        <w:right w:val="none" w:sz="0" w:space="0" w:color="auto"/>
      </w:divBdr>
    </w:div>
    <w:div w:id="55202404">
      <w:bodyDiv w:val="1"/>
      <w:marLeft w:val="0"/>
      <w:marRight w:val="0"/>
      <w:marTop w:val="0"/>
      <w:marBottom w:val="0"/>
      <w:divBdr>
        <w:top w:val="none" w:sz="0" w:space="0" w:color="auto"/>
        <w:left w:val="none" w:sz="0" w:space="0" w:color="auto"/>
        <w:bottom w:val="none" w:sz="0" w:space="0" w:color="auto"/>
        <w:right w:val="none" w:sz="0" w:space="0" w:color="auto"/>
      </w:divBdr>
    </w:div>
    <w:div w:id="55904300">
      <w:bodyDiv w:val="1"/>
      <w:marLeft w:val="0"/>
      <w:marRight w:val="0"/>
      <w:marTop w:val="0"/>
      <w:marBottom w:val="0"/>
      <w:divBdr>
        <w:top w:val="none" w:sz="0" w:space="0" w:color="auto"/>
        <w:left w:val="none" w:sz="0" w:space="0" w:color="auto"/>
        <w:bottom w:val="none" w:sz="0" w:space="0" w:color="auto"/>
        <w:right w:val="none" w:sz="0" w:space="0" w:color="auto"/>
      </w:divBdr>
    </w:div>
    <w:div w:id="61873163">
      <w:bodyDiv w:val="1"/>
      <w:marLeft w:val="0"/>
      <w:marRight w:val="0"/>
      <w:marTop w:val="0"/>
      <w:marBottom w:val="0"/>
      <w:divBdr>
        <w:top w:val="none" w:sz="0" w:space="0" w:color="auto"/>
        <w:left w:val="none" w:sz="0" w:space="0" w:color="auto"/>
        <w:bottom w:val="none" w:sz="0" w:space="0" w:color="auto"/>
        <w:right w:val="none" w:sz="0" w:space="0" w:color="auto"/>
      </w:divBdr>
    </w:div>
    <w:div w:id="62483630">
      <w:bodyDiv w:val="1"/>
      <w:marLeft w:val="0"/>
      <w:marRight w:val="0"/>
      <w:marTop w:val="0"/>
      <w:marBottom w:val="0"/>
      <w:divBdr>
        <w:top w:val="none" w:sz="0" w:space="0" w:color="auto"/>
        <w:left w:val="none" w:sz="0" w:space="0" w:color="auto"/>
        <w:bottom w:val="none" w:sz="0" w:space="0" w:color="auto"/>
        <w:right w:val="none" w:sz="0" w:space="0" w:color="auto"/>
      </w:divBdr>
    </w:div>
    <w:div w:id="63573166">
      <w:bodyDiv w:val="1"/>
      <w:marLeft w:val="0"/>
      <w:marRight w:val="0"/>
      <w:marTop w:val="0"/>
      <w:marBottom w:val="0"/>
      <w:divBdr>
        <w:top w:val="none" w:sz="0" w:space="0" w:color="auto"/>
        <w:left w:val="none" w:sz="0" w:space="0" w:color="auto"/>
        <w:bottom w:val="none" w:sz="0" w:space="0" w:color="auto"/>
        <w:right w:val="none" w:sz="0" w:space="0" w:color="auto"/>
      </w:divBdr>
    </w:div>
    <w:div w:id="63987475">
      <w:bodyDiv w:val="1"/>
      <w:marLeft w:val="0"/>
      <w:marRight w:val="0"/>
      <w:marTop w:val="0"/>
      <w:marBottom w:val="0"/>
      <w:divBdr>
        <w:top w:val="none" w:sz="0" w:space="0" w:color="auto"/>
        <w:left w:val="none" w:sz="0" w:space="0" w:color="auto"/>
        <w:bottom w:val="none" w:sz="0" w:space="0" w:color="auto"/>
        <w:right w:val="none" w:sz="0" w:space="0" w:color="auto"/>
      </w:divBdr>
    </w:div>
    <w:div w:id="64107843">
      <w:bodyDiv w:val="1"/>
      <w:marLeft w:val="0"/>
      <w:marRight w:val="0"/>
      <w:marTop w:val="0"/>
      <w:marBottom w:val="0"/>
      <w:divBdr>
        <w:top w:val="none" w:sz="0" w:space="0" w:color="auto"/>
        <w:left w:val="none" w:sz="0" w:space="0" w:color="auto"/>
        <w:bottom w:val="none" w:sz="0" w:space="0" w:color="auto"/>
        <w:right w:val="none" w:sz="0" w:space="0" w:color="auto"/>
      </w:divBdr>
    </w:div>
    <w:div w:id="65343159">
      <w:bodyDiv w:val="1"/>
      <w:marLeft w:val="0"/>
      <w:marRight w:val="0"/>
      <w:marTop w:val="0"/>
      <w:marBottom w:val="0"/>
      <w:divBdr>
        <w:top w:val="none" w:sz="0" w:space="0" w:color="auto"/>
        <w:left w:val="none" w:sz="0" w:space="0" w:color="auto"/>
        <w:bottom w:val="none" w:sz="0" w:space="0" w:color="auto"/>
        <w:right w:val="none" w:sz="0" w:space="0" w:color="auto"/>
      </w:divBdr>
    </w:div>
    <w:div w:id="65538115">
      <w:bodyDiv w:val="1"/>
      <w:marLeft w:val="0"/>
      <w:marRight w:val="0"/>
      <w:marTop w:val="0"/>
      <w:marBottom w:val="0"/>
      <w:divBdr>
        <w:top w:val="none" w:sz="0" w:space="0" w:color="auto"/>
        <w:left w:val="none" w:sz="0" w:space="0" w:color="auto"/>
        <w:bottom w:val="none" w:sz="0" w:space="0" w:color="auto"/>
        <w:right w:val="none" w:sz="0" w:space="0" w:color="auto"/>
      </w:divBdr>
    </w:div>
    <w:div w:id="65568148">
      <w:bodyDiv w:val="1"/>
      <w:marLeft w:val="0"/>
      <w:marRight w:val="0"/>
      <w:marTop w:val="0"/>
      <w:marBottom w:val="0"/>
      <w:divBdr>
        <w:top w:val="none" w:sz="0" w:space="0" w:color="auto"/>
        <w:left w:val="none" w:sz="0" w:space="0" w:color="auto"/>
        <w:bottom w:val="none" w:sz="0" w:space="0" w:color="auto"/>
        <w:right w:val="none" w:sz="0" w:space="0" w:color="auto"/>
      </w:divBdr>
    </w:div>
    <w:div w:id="65958997">
      <w:bodyDiv w:val="1"/>
      <w:marLeft w:val="0"/>
      <w:marRight w:val="0"/>
      <w:marTop w:val="0"/>
      <w:marBottom w:val="0"/>
      <w:divBdr>
        <w:top w:val="none" w:sz="0" w:space="0" w:color="auto"/>
        <w:left w:val="none" w:sz="0" w:space="0" w:color="auto"/>
        <w:bottom w:val="none" w:sz="0" w:space="0" w:color="auto"/>
        <w:right w:val="none" w:sz="0" w:space="0" w:color="auto"/>
      </w:divBdr>
    </w:div>
    <w:div w:id="66465174">
      <w:bodyDiv w:val="1"/>
      <w:marLeft w:val="0"/>
      <w:marRight w:val="0"/>
      <w:marTop w:val="0"/>
      <w:marBottom w:val="0"/>
      <w:divBdr>
        <w:top w:val="none" w:sz="0" w:space="0" w:color="auto"/>
        <w:left w:val="none" w:sz="0" w:space="0" w:color="auto"/>
        <w:bottom w:val="none" w:sz="0" w:space="0" w:color="auto"/>
        <w:right w:val="none" w:sz="0" w:space="0" w:color="auto"/>
      </w:divBdr>
    </w:div>
    <w:div w:id="67465063">
      <w:bodyDiv w:val="1"/>
      <w:marLeft w:val="0"/>
      <w:marRight w:val="0"/>
      <w:marTop w:val="0"/>
      <w:marBottom w:val="0"/>
      <w:divBdr>
        <w:top w:val="none" w:sz="0" w:space="0" w:color="auto"/>
        <w:left w:val="none" w:sz="0" w:space="0" w:color="auto"/>
        <w:bottom w:val="none" w:sz="0" w:space="0" w:color="auto"/>
        <w:right w:val="none" w:sz="0" w:space="0" w:color="auto"/>
      </w:divBdr>
    </w:div>
    <w:div w:id="69809542">
      <w:bodyDiv w:val="1"/>
      <w:marLeft w:val="0"/>
      <w:marRight w:val="0"/>
      <w:marTop w:val="0"/>
      <w:marBottom w:val="0"/>
      <w:divBdr>
        <w:top w:val="none" w:sz="0" w:space="0" w:color="auto"/>
        <w:left w:val="none" w:sz="0" w:space="0" w:color="auto"/>
        <w:bottom w:val="none" w:sz="0" w:space="0" w:color="auto"/>
        <w:right w:val="none" w:sz="0" w:space="0" w:color="auto"/>
      </w:divBdr>
    </w:div>
    <w:div w:id="70584781">
      <w:bodyDiv w:val="1"/>
      <w:marLeft w:val="0"/>
      <w:marRight w:val="0"/>
      <w:marTop w:val="0"/>
      <w:marBottom w:val="0"/>
      <w:divBdr>
        <w:top w:val="none" w:sz="0" w:space="0" w:color="auto"/>
        <w:left w:val="none" w:sz="0" w:space="0" w:color="auto"/>
        <w:bottom w:val="none" w:sz="0" w:space="0" w:color="auto"/>
        <w:right w:val="none" w:sz="0" w:space="0" w:color="auto"/>
      </w:divBdr>
    </w:div>
    <w:div w:id="70736631">
      <w:bodyDiv w:val="1"/>
      <w:marLeft w:val="0"/>
      <w:marRight w:val="0"/>
      <w:marTop w:val="0"/>
      <w:marBottom w:val="0"/>
      <w:divBdr>
        <w:top w:val="none" w:sz="0" w:space="0" w:color="auto"/>
        <w:left w:val="none" w:sz="0" w:space="0" w:color="auto"/>
        <w:bottom w:val="none" w:sz="0" w:space="0" w:color="auto"/>
        <w:right w:val="none" w:sz="0" w:space="0" w:color="auto"/>
      </w:divBdr>
    </w:div>
    <w:div w:id="71702117">
      <w:bodyDiv w:val="1"/>
      <w:marLeft w:val="0"/>
      <w:marRight w:val="0"/>
      <w:marTop w:val="0"/>
      <w:marBottom w:val="0"/>
      <w:divBdr>
        <w:top w:val="none" w:sz="0" w:space="0" w:color="auto"/>
        <w:left w:val="none" w:sz="0" w:space="0" w:color="auto"/>
        <w:bottom w:val="none" w:sz="0" w:space="0" w:color="auto"/>
        <w:right w:val="none" w:sz="0" w:space="0" w:color="auto"/>
      </w:divBdr>
    </w:div>
    <w:div w:id="74598808">
      <w:bodyDiv w:val="1"/>
      <w:marLeft w:val="0"/>
      <w:marRight w:val="0"/>
      <w:marTop w:val="0"/>
      <w:marBottom w:val="0"/>
      <w:divBdr>
        <w:top w:val="none" w:sz="0" w:space="0" w:color="auto"/>
        <w:left w:val="none" w:sz="0" w:space="0" w:color="auto"/>
        <w:bottom w:val="none" w:sz="0" w:space="0" w:color="auto"/>
        <w:right w:val="none" w:sz="0" w:space="0" w:color="auto"/>
      </w:divBdr>
    </w:div>
    <w:div w:id="75635448">
      <w:bodyDiv w:val="1"/>
      <w:marLeft w:val="0"/>
      <w:marRight w:val="0"/>
      <w:marTop w:val="0"/>
      <w:marBottom w:val="0"/>
      <w:divBdr>
        <w:top w:val="none" w:sz="0" w:space="0" w:color="auto"/>
        <w:left w:val="none" w:sz="0" w:space="0" w:color="auto"/>
        <w:bottom w:val="none" w:sz="0" w:space="0" w:color="auto"/>
        <w:right w:val="none" w:sz="0" w:space="0" w:color="auto"/>
      </w:divBdr>
    </w:div>
    <w:div w:id="77334821">
      <w:bodyDiv w:val="1"/>
      <w:marLeft w:val="0"/>
      <w:marRight w:val="0"/>
      <w:marTop w:val="0"/>
      <w:marBottom w:val="0"/>
      <w:divBdr>
        <w:top w:val="none" w:sz="0" w:space="0" w:color="auto"/>
        <w:left w:val="none" w:sz="0" w:space="0" w:color="auto"/>
        <w:bottom w:val="none" w:sz="0" w:space="0" w:color="auto"/>
        <w:right w:val="none" w:sz="0" w:space="0" w:color="auto"/>
      </w:divBdr>
    </w:div>
    <w:div w:id="77674093">
      <w:bodyDiv w:val="1"/>
      <w:marLeft w:val="0"/>
      <w:marRight w:val="0"/>
      <w:marTop w:val="0"/>
      <w:marBottom w:val="0"/>
      <w:divBdr>
        <w:top w:val="none" w:sz="0" w:space="0" w:color="auto"/>
        <w:left w:val="none" w:sz="0" w:space="0" w:color="auto"/>
        <w:bottom w:val="none" w:sz="0" w:space="0" w:color="auto"/>
        <w:right w:val="none" w:sz="0" w:space="0" w:color="auto"/>
      </w:divBdr>
    </w:div>
    <w:div w:id="79713947">
      <w:bodyDiv w:val="1"/>
      <w:marLeft w:val="0"/>
      <w:marRight w:val="0"/>
      <w:marTop w:val="0"/>
      <w:marBottom w:val="0"/>
      <w:divBdr>
        <w:top w:val="none" w:sz="0" w:space="0" w:color="auto"/>
        <w:left w:val="none" w:sz="0" w:space="0" w:color="auto"/>
        <w:bottom w:val="none" w:sz="0" w:space="0" w:color="auto"/>
        <w:right w:val="none" w:sz="0" w:space="0" w:color="auto"/>
      </w:divBdr>
    </w:div>
    <w:div w:id="85809163">
      <w:bodyDiv w:val="1"/>
      <w:marLeft w:val="0"/>
      <w:marRight w:val="0"/>
      <w:marTop w:val="0"/>
      <w:marBottom w:val="0"/>
      <w:divBdr>
        <w:top w:val="none" w:sz="0" w:space="0" w:color="auto"/>
        <w:left w:val="none" w:sz="0" w:space="0" w:color="auto"/>
        <w:bottom w:val="none" w:sz="0" w:space="0" w:color="auto"/>
        <w:right w:val="none" w:sz="0" w:space="0" w:color="auto"/>
      </w:divBdr>
    </w:div>
    <w:div w:id="86122421">
      <w:bodyDiv w:val="1"/>
      <w:marLeft w:val="0"/>
      <w:marRight w:val="0"/>
      <w:marTop w:val="0"/>
      <w:marBottom w:val="0"/>
      <w:divBdr>
        <w:top w:val="none" w:sz="0" w:space="0" w:color="auto"/>
        <w:left w:val="none" w:sz="0" w:space="0" w:color="auto"/>
        <w:bottom w:val="none" w:sz="0" w:space="0" w:color="auto"/>
        <w:right w:val="none" w:sz="0" w:space="0" w:color="auto"/>
      </w:divBdr>
    </w:div>
    <w:div w:id="88821263">
      <w:bodyDiv w:val="1"/>
      <w:marLeft w:val="0"/>
      <w:marRight w:val="0"/>
      <w:marTop w:val="0"/>
      <w:marBottom w:val="0"/>
      <w:divBdr>
        <w:top w:val="none" w:sz="0" w:space="0" w:color="auto"/>
        <w:left w:val="none" w:sz="0" w:space="0" w:color="auto"/>
        <w:bottom w:val="none" w:sz="0" w:space="0" w:color="auto"/>
        <w:right w:val="none" w:sz="0" w:space="0" w:color="auto"/>
      </w:divBdr>
    </w:div>
    <w:div w:id="89159548">
      <w:bodyDiv w:val="1"/>
      <w:marLeft w:val="0"/>
      <w:marRight w:val="0"/>
      <w:marTop w:val="0"/>
      <w:marBottom w:val="0"/>
      <w:divBdr>
        <w:top w:val="none" w:sz="0" w:space="0" w:color="auto"/>
        <w:left w:val="none" w:sz="0" w:space="0" w:color="auto"/>
        <w:bottom w:val="none" w:sz="0" w:space="0" w:color="auto"/>
        <w:right w:val="none" w:sz="0" w:space="0" w:color="auto"/>
      </w:divBdr>
    </w:div>
    <w:div w:id="93673393">
      <w:bodyDiv w:val="1"/>
      <w:marLeft w:val="0"/>
      <w:marRight w:val="0"/>
      <w:marTop w:val="0"/>
      <w:marBottom w:val="0"/>
      <w:divBdr>
        <w:top w:val="none" w:sz="0" w:space="0" w:color="auto"/>
        <w:left w:val="none" w:sz="0" w:space="0" w:color="auto"/>
        <w:bottom w:val="none" w:sz="0" w:space="0" w:color="auto"/>
        <w:right w:val="none" w:sz="0" w:space="0" w:color="auto"/>
      </w:divBdr>
    </w:div>
    <w:div w:id="94061884">
      <w:bodyDiv w:val="1"/>
      <w:marLeft w:val="0"/>
      <w:marRight w:val="0"/>
      <w:marTop w:val="0"/>
      <w:marBottom w:val="0"/>
      <w:divBdr>
        <w:top w:val="none" w:sz="0" w:space="0" w:color="auto"/>
        <w:left w:val="none" w:sz="0" w:space="0" w:color="auto"/>
        <w:bottom w:val="none" w:sz="0" w:space="0" w:color="auto"/>
        <w:right w:val="none" w:sz="0" w:space="0" w:color="auto"/>
      </w:divBdr>
    </w:div>
    <w:div w:id="94717962">
      <w:bodyDiv w:val="1"/>
      <w:marLeft w:val="0"/>
      <w:marRight w:val="0"/>
      <w:marTop w:val="0"/>
      <w:marBottom w:val="0"/>
      <w:divBdr>
        <w:top w:val="none" w:sz="0" w:space="0" w:color="auto"/>
        <w:left w:val="none" w:sz="0" w:space="0" w:color="auto"/>
        <w:bottom w:val="none" w:sz="0" w:space="0" w:color="auto"/>
        <w:right w:val="none" w:sz="0" w:space="0" w:color="auto"/>
      </w:divBdr>
    </w:div>
    <w:div w:id="96487558">
      <w:bodyDiv w:val="1"/>
      <w:marLeft w:val="0"/>
      <w:marRight w:val="0"/>
      <w:marTop w:val="0"/>
      <w:marBottom w:val="0"/>
      <w:divBdr>
        <w:top w:val="none" w:sz="0" w:space="0" w:color="auto"/>
        <w:left w:val="none" w:sz="0" w:space="0" w:color="auto"/>
        <w:bottom w:val="none" w:sz="0" w:space="0" w:color="auto"/>
        <w:right w:val="none" w:sz="0" w:space="0" w:color="auto"/>
      </w:divBdr>
    </w:div>
    <w:div w:id="99302726">
      <w:bodyDiv w:val="1"/>
      <w:marLeft w:val="0"/>
      <w:marRight w:val="0"/>
      <w:marTop w:val="0"/>
      <w:marBottom w:val="0"/>
      <w:divBdr>
        <w:top w:val="none" w:sz="0" w:space="0" w:color="auto"/>
        <w:left w:val="none" w:sz="0" w:space="0" w:color="auto"/>
        <w:bottom w:val="none" w:sz="0" w:space="0" w:color="auto"/>
        <w:right w:val="none" w:sz="0" w:space="0" w:color="auto"/>
      </w:divBdr>
    </w:div>
    <w:div w:id="99956579">
      <w:bodyDiv w:val="1"/>
      <w:marLeft w:val="0"/>
      <w:marRight w:val="0"/>
      <w:marTop w:val="0"/>
      <w:marBottom w:val="0"/>
      <w:divBdr>
        <w:top w:val="none" w:sz="0" w:space="0" w:color="auto"/>
        <w:left w:val="none" w:sz="0" w:space="0" w:color="auto"/>
        <w:bottom w:val="none" w:sz="0" w:space="0" w:color="auto"/>
        <w:right w:val="none" w:sz="0" w:space="0" w:color="auto"/>
      </w:divBdr>
    </w:div>
    <w:div w:id="100608790">
      <w:bodyDiv w:val="1"/>
      <w:marLeft w:val="0"/>
      <w:marRight w:val="0"/>
      <w:marTop w:val="0"/>
      <w:marBottom w:val="0"/>
      <w:divBdr>
        <w:top w:val="none" w:sz="0" w:space="0" w:color="auto"/>
        <w:left w:val="none" w:sz="0" w:space="0" w:color="auto"/>
        <w:bottom w:val="none" w:sz="0" w:space="0" w:color="auto"/>
        <w:right w:val="none" w:sz="0" w:space="0" w:color="auto"/>
      </w:divBdr>
    </w:div>
    <w:div w:id="101414708">
      <w:bodyDiv w:val="1"/>
      <w:marLeft w:val="0"/>
      <w:marRight w:val="0"/>
      <w:marTop w:val="0"/>
      <w:marBottom w:val="0"/>
      <w:divBdr>
        <w:top w:val="none" w:sz="0" w:space="0" w:color="auto"/>
        <w:left w:val="none" w:sz="0" w:space="0" w:color="auto"/>
        <w:bottom w:val="none" w:sz="0" w:space="0" w:color="auto"/>
        <w:right w:val="none" w:sz="0" w:space="0" w:color="auto"/>
      </w:divBdr>
    </w:div>
    <w:div w:id="101531383">
      <w:bodyDiv w:val="1"/>
      <w:marLeft w:val="0"/>
      <w:marRight w:val="0"/>
      <w:marTop w:val="0"/>
      <w:marBottom w:val="0"/>
      <w:divBdr>
        <w:top w:val="none" w:sz="0" w:space="0" w:color="auto"/>
        <w:left w:val="none" w:sz="0" w:space="0" w:color="auto"/>
        <w:bottom w:val="none" w:sz="0" w:space="0" w:color="auto"/>
        <w:right w:val="none" w:sz="0" w:space="0" w:color="auto"/>
      </w:divBdr>
    </w:div>
    <w:div w:id="103155789">
      <w:bodyDiv w:val="1"/>
      <w:marLeft w:val="0"/>
      <w:marRight w:val="0"/>
      <w:marTop w:val="0"/>
      <w:marBottom w:val="0"/>
      <w:divBdr>
        <w:top w:val="none" w:sz="0" w:space="0" w:color="auto"/>
        <w:left w:val="none" w:sz="0" w:space="0" w:color="auto"/>
        <w:bottom w:val="none" w:sz="0" w:space="0" w:color="auto"/>
        <w:right w:val="none" w:sz="0" w:space="0" w:color="auto"/>
      </w:divBdr>
    </w:div>
    <w:div w:id="103308357">
      <w:bodyDiv w:val="1"/>
      <w:marLeft w:val="0"/>
      <w:marRight w:val="0"/>
      <w:marTop w:val="0"/>
      <w:marBottom w:val="0"/>
      <w:divBdr>
        <w:top w:val="none" w:sz="0" w:space="0" w:color="auto"/>
        <w:left w:val="none" w:sz="0" w:space="0" w:color="auto"/>
        <w:bottom w:val="none" w:sz="0" w:space="0" w:color="auto"/>
        <w:right w:val="none" w:sz="0" w:space="0" w:color="auto"/>
      </w:divBdr>
    </w:div>
    <w:div w:id="103574523">
      <w:bodyDiv w:val="1"/>
      <w:marLeft w:val="0"/>
      <w:marRight w:val="0"/>
      <w:marTop w:val="0"/>
      <w:marBottom w:val="0"/>
      <w:divBdr>
        <w:top w:val="none" w:sz="0" w:space="0" w:color="auto"/>
        <w:left w:val="none" w:sz="0" w:space="0" w:color="auto"/>
        <w:bottom w:val="none" w:sz="0" w:space="0" w:color="auto"/>
        <w:right w:val="none" w:sz="0" w:space="0" w:color="auto"/>
      </w:divBdr>
    </w:div>
    <w:div w:id="105856701">
      <w:bodyDiv w:val="1"/>
      <w:marLeft w:val="0"/>
      <w:marRight w:val="0"/>
      <w:marTop w:val="0"/>
      <w:marBottom w:val="0"/>
      <w:divBdr>
        <w:top w:val="none" w:sz="0" w:space="0" w:color="auto"/>
        <w:left w:val="none" w:sz="0" w:space="0" w:color="auto"/>
        <w:bottom w:val="none" w:sz="0" w:space="0" w:color="auto"/>
        <w:right w:val="none" w:sz="0" w:space="0" w:color="auto"/>
      </w:divBdr>
    </w:div>
    <w:div w:id="107242954">
      <w:bodyDiv w:val="1"/>
      <w:marLeft w:val="0"/>
      <w:marRight w:val="0"/>
      <w:marTop w:val="0"/>
      <w:marBottom w:val="0"/>
      <w:divBdr>
        <w:top w:val="none" w:sz="0" w:space="0" w:color="auto"/>
        <w:left w:val="none" w:sz="0" w:space="0" w:color="auto"/>
        <w:bottom w:val="none" w:sz="0" w:space="0" w:color="auto"/>
        <w:right w:val="none" w:sz="0" w:space="0" w:color="auto"/>
      </w:divBdr>
    </w:div>
    <w:div w:id="107821990">
      <w:bodyDiv w:val="1"/>
      <w:marLeft w:val="0"/>
      <w:marRight w:val="0"/>
      <w:marTop w:val="0"/>
      <w:marBottom w:val="0"/>
      <w:divBdr>
        <w:top w:val="none" w:sz="0" w:space="0" w:color="auto"/>
        <w:left w:val="none" w:sz="0" w:space="0" w:color="auto"/>
        <w:bottom w:val="none" w:sz="0" w:space="0" w:color="auto"/>
        <w:right w:val="none" w:sz="0" w:space="0" w:color="auto"/>
      </w:divBdr>
    </w:div>
    <w:div w:id="107890452">
      <w:bodyDiv w:val="1"/>
      <w:marLeft w:val="0"/>
      <w:marRight w:val="0"/>
      <w:marTop w:val="0"/>
      <w:marBottom w:val="0"/>
      <w:divBdr>
        <w:top w:val="none" w:sz="0" w:space="0" w:color="auto"/>
        <w:left w:val="none" w:sz="0" w:space="0" w:color="auto"/>
        <w:bottom w:val="none" w:sz="0" w:space="0" w:color="auto"/>
        <w:right w:val="none" w:sz="0" w:space="0" w:color="auto"/>
      </w:divBdr>
    </w:div>
    <w:div w:id="108865677">
      <w:bodyDiv w:val="1"/>
      <w:marLeft w:val="0"/>
      <w:marRight w:val="0"/>
      <w:marTop w:val="0"/>
      <w:marBottom w:val="0"/>
      <w:divBdr>
        <w:top w:val="none" w:sz="0" w:space="0" w:color="auto"/>
        <w:left w:val="none" w:sz="0" w:space="0" w:color="auto"/>
        <w:bottom w:val="none" w:sz="0" w:space="0" w:color="auto"/>
        <w:right w:val="none" w:sz="0" w:space="0" w:color="auto"/>
      </w:divBdr>
    </w:div>
    <w:div w:id="108932746">
      <w:bodyDiv w:val="1"/>
      <w:marLeft w:val="0"/>
      <w:marRight w:val="0"/>
      <w:marTop w:val="0"/>
      <w:marBottom w:val="0"/>
      <w:divBdr>
        <w:top w:val="none" w:sz="0" w:space="0" w:color="auto"/>
        <w:left w:val="none" w:sz="0" w:space="0" w:color="auto"/>
        <w:bottom w:val="none" w:sz="0" w:space="0" w:color="auto"/>
        <w:right w:val="none" w:sz="0" w:space="0" w:color="auto"/>
      </w:divBdr>
    </w:div>
    <w:div w:id="113642801">
      <w:bodyDiv w:val="1"/>
      <w:marLeft w:val="0"/>
      <w:marRight w:val="0"/>
      <w:marTop w:val="0"/>
      <w:marBottom w:val="0"/>
      <w:divBdr>
        <w:top w:val="none" w:sz="0" w:space="0" w:color="auto"/>
        <w:left w:val="none" w:sz="0" w:space="0" w:color="auto"/>
        <w:bottom w:val="none" w:sz="0" w:space="0" w:color="auto"/>
        <w:right w:val="none" w:sz="0" w:space="0" w:color="auto"/>
      </w:divBdr>
    </w:div>
    <w:div w:id="115485020">
      <w:bodyDiv w:val="1"/>
      <w:marLeft w:val="0"/>
      <w:marRight w:val="0"/>
      <w:marTop w:val="0"/>
      <w:marBottom w:val="0"/>
      <w:divBdr>
        <w:top w:val="none" w:sz="0" w:space="0" w:color="auto"/>
        <w:left w:val="none" w:sz="0" w:space="0" w:color="auto"/>
        <w:bottom w:val="none" w:sz="0" w:space="0" w:color="auto"/>
        <w:right w:val="none" w:sz="0" w:space="0" w:color="auto"/>
      </w:divBdr>
    </w:div>
    <w:div w:id="121117537">
      <w:bodyDiv w:val="1"/>
      <w:marLeft w:val="0"/>
      <w:marRight w:val="0"/>
      <w:marTop w:val="0"/>
      <w:marBottom w:val="0"/>
      <w:divBdr>
        <w:top w:val="none" w:sz="0" w:space="0" w:color="auto"/>
        <w:left w:val="none" w:sz="0" w:space="0" w:color="auto"/>
        <w:bottom w:val="none" w:sz="0" w:space="0" w:color="auto"/>
        <w:right w:val="none" w:sz="0" w:space="0" w:color="auto"/>
      </w:divBdr>
    </w:div>
    <w:div w:id="121314580">
      <w:bodyDiv w:val="1"/>
      <w:marLeft w:val="0"/>
      <w:marRight w:val="0"/>
      <w:marTop w:val="0"/>
      <w:marBottom w:val="0"/>
      <w:divBdr>
        <w:top w:val="none" w:sz="0" w:space="0" w:color="auto"/>
        <w:left w:val="none" w:sz="0" w:space="0" w:color="auto"/>
        <w:bottom w:val="none" w:sz="0" w:space="0" w:color="auto"/>
        <w:right w:val="none" w:sz="0" w:space="0" w:color="auto"/>
      </w:divBdr>
    </w:div>
    <w:div w:id="121580576">
      <w:bodyDiv w:val="1"/>
      <w:marLeft w:val="0"/>
      <w:marRight w:val="0"/>
      <w:marTop w:val="0"/>
      <w:marBottom w:val="0"/>
      <w:divBdr>
        <w:top w:val="none" w:sz="0" w:space="0" w:color="auto"/>
        <w:left w:val="none" w:sz="0" w:space="0" w:color="auto"/>
        <w:bottom w:val="none" w:sz="0" w:space="0" w:color="auto"/>
        <w:right w:val="none" w:sz="0" w:space="0" w:color="auto"/>
      </w:divBdr>
    </w:div>
    <w:div w:id="121655303">
      <w:bodyDiv w:val="1"/>
      <w:marLeft w:val="0"/>
      <w:marRight w:val="0"/>
      <w:marTop w:val="0"/>
      <w:marBottom w:val="0"/>
      <w:divBdr>
        <w:top w:val="none" w:sz="0" w:space="0" w:color="auto"/>
        <w:left w:val="none" w:sz="0" w:space="0" w:color="auto"/>
        <w:bottom w:val="none" w:sz="0" w:space="0" w:color="auto"/>
        <w:right w:val="none" w:sz="0" w:space="0" w:color="auto"/>
      </w:divBdr>
    </w:div>
    <w:div w:id="126512090">
      <w:bodyDiv w:val="1"/>
      <w:marLeft w:val="0"/>
      <w:marRight w:val="0"/>
      <w:marTop w:val="0"/>
      <w:marBottom w:val="0"/>
      <w:divBdr>
        <w:top w:val="none" w:sz="0" w:space="0" w:color="auto"/>
        <w:left w:val="none" w:sz="0" w:space="0" w:color="auto"/>
        <w:bottom w:val="none" w:sz="0" w:space="0" w:color="auto"/>
        <w:right w:val="none" w:sz="0" w:space="0" w:color="auto"/>
      </w:divBdr>
    </w:div>
    <w:div w:id="129708077">
      <w:bodyDiv w:val="1"/>
      <w:marLeft w:val="0"/>
      <w:marRight w:val="0"/>
      <w:marTop w:val="0"/>
      <w:marBottom w:val="0"/>
      <w:divBdr>
        <w:top w:val="none" w:sz="0" w:space="0" w:color="auto"/>
        <w:left w:val="none" w:sz="0" w:space="0" w:color="auto"/>
        <w:bottom w:val="none" w:sz="0" w:space="0" w:color="auto"/>
        <w:right w:val="none" w:sz="0" w:space="0" w:color="auto"/>
      </w:divBdr>
    </w:div>
    <w:div w:id="130631583">
      <w:bodyDiv w:val="1"/>
      <w:marLeft w:val="0"/>
      <w:marRight w:val="0"/>
      <w:marTop w:val="0"/>
      <w:marBottom w:val="0"/>
      <w:divBdr>
        <w:top w:val="none" w:sz="0" w:space="0" w:color="auto"/>
        <w:left w:val="none" w:sz="0" w:space="0" w:color="auto"/>
        <w:bottom w:val="none" w:sz="0" w:space="0" w:color="auto"/>
        <w:right w:val="none" w:sz="0" w:space="0" w:color="auto"/>
      </w:divBdr>
    </w:div>
    <w:div w:id="130902257">
      <w:bodyDiv w:val="1"/>
      <w:marLeft w:val="0"/>
      <w:marRight w:val="0"/>
      <w:marTop w:val="0"/>
      <w:marBottom w:val="0"/>
      <w:divBdr>
        <w:top w:val="none" w:sz="0" w:space="0" w:color="auto"/>
        <w:left w:val="none" w:sz="0" w:space="0" w:color="auto"/>
        <w:bottom w:val="none" w:sz="0" w:space="0" w:color="auto"/>
        <w:right w:val="none" w:sz="0" w:space="0" w:color="auto"/>
      </w:divBdr>
    </w:div>
    <w:div w:id="131793191">
      <w:bodyDiv w:val="1"/>
      <w:marLeft w:val="0"/>
      <w:marRight w:val="0"/>
      <w:marTop w:val="0"/>
      <w:marBottom w:val="0"/>
      <w:divBdr>
        <w:top w:val="none" w:sz="0" w:space="0" w:color="auto"/>
        <w:left w:val="none" w:sz="0" w:space="0" w:color="auto"/>
        <w:bottom w:val="none" w:sz="0" w:space="0" w:color="auto"/>
        <w:right w:val="none" w:sz="0" w:space="0" w:color="auto"/>
      </w:divBdr>
    </w:div>
    <w:div w:id="133061877">
      <w:bodyDiv w:val="1"/>
      <w:marLeft w:val="0"/>
      <w:marRight w:val="0"/>
      <w:marTop w:val="0"/>
      <w:marBottom w:val="0"/>
      <w:divBdr>
        <w:top w:val="none" w:sz="0" w:space="0" w:color="auto"/>
        <w:left w:val="none" w:sz="0" w:space="0" w:color="auto"/>
        <w:bottom w:val="none" w:sz="0" w:space="0" w:color="auto"/>
        <w:right w:val="none" w:sz="0" w:space="0" w:color="auto"/>
      </w:divBdr>
    </w:div>
    <w:div w:id="133064360">
      <w:bodyDiv w:val="1"/>
      <w:marLeft w:val="0"/>
      <w:marRight w:val="0"/>
      <w:marTop w:val="0"/>
      <w:marBottom w:val="0"/>
      <w:divBdr>
        <w:top w:val="none" w:sz="0" w:space="0" w:color="auto"/>
        <w:left w:val="none" w:sz="0" w:space="0" w:color="auto"/>
        <w:bottom w:val="none" w:sz="0" w:space="0" w:color="auto"/>
        <w:right w:val="none" w:sz="0" w:space="0" w:color="auto"/>
      </w:divBdr>
    </w:div>
    <w:div w:id="133447122">
      <w:bodyDiv w:val="1"/>
      <w:marLeft w:val="0"/>
      <w:marRight w:val="0"/>
      <w:marTop w:val="0"/>
      <w:marBottom w:val="0"/>
      <w:divBdr>
        <w:top w:val="none" w:sz="0" w:space="0" w:color="auto"/>
        <w:left w:val="none" w:sz="0" w:space="0" w:color="auto"/>
        <w:bottom w:val="none" w:sz="0" w:space="0" w:color="auto"/>
        <w:right w:val="none" w:sz="0" w:space="0" w:color="auto"/>
      </w:divBdr>
    </w:div>
    <w:div w:id="134763080">
      <w:bodyDiv w:val="1"/>
      <w:marLeft w:val="0"/>
      <w:marRight w:val="0"/>
      <w:marTop w:val="0"/>
      <w:marBottom w:val="0"/>
      <w:divBdr>
        <w:top w:val="none" w:sz="0" w:space="0" w:color="auto"/>
        <w:left w:val="none" w:sz="0" w:space="0" w:color="auto"/>
        <w:bottom w:val="none" w:sz="0" w:space="0" w:color="auto"/>
        <w:right w:val="none" w:sz="0" w:space="0" w:color="auto"/>
      </w:divBdr>
    </w:div>
    <w:div w:id="135151226">
      <w:bodyDiv w:val="1"/>
      <w:marLeft w:val="0"/>
      <w:marRight w:val="0"/>
      <w:marTop w:val="0"/>
      <w:marBottom w:val="0"/>
      <w:divBdr>
        <w:top w:val="none" w:sz="0" w:space="0" w:color="auto"/>
        <w:left w:val="none" w:sz="0" w:space="0" w:color="auto"/>
        <w:bottom w:val="none" w:sz="0" w:space="0" w:color="auto"/>
        <w:right w:val="none" w:sz="0" w:space="0" w:color="auto"/>
      </w:divBdr>
    </w:div>
    <w:div w:id="138109315">
      <w:bodyDiv w:val="1"/>
      <w:marLeft w:val="0"/>
      <w:marRight w:val="0"/>
      <w:marTop w:val="0"/>
      <w:marBottom w:val="0"/>
      <w:divBdr>
        <w:top w:val="none" w:sz="0" w:space="0" w:color="auto"/>
        <w:left w:val="none" w:sz="0" w:space="0" w:color="auto"/>
        <w:bottom w:val="none" w:sz="0" w:space="0" w:color="auto"/>
        <w:right w:val="none" w:sz="0" w:space="0" w:color="auto"/>
      </w:divBdr>
    </w:div>
    <w:div w:id="140273507">
      <w:bodyDiv w:val="1"/>
      <w:marLeft w:val="0"/>
      <w:marRight w:val="0"/>
      <w:marTop w:val="0"/>
      <w:marBottom w:val="0"/>
      <w:divBdr>
        <w:top w:val="none" w:sz="0" w:space="0" w:color="auto"/>
        <w:left w:val="none" w:sz="0" w:space="0" w:color="auto"/>
        <w:bottom w:val="none" w:sz="0" w:space="0" w:color="auto"/>
        <w:right w:val="none" w:sz="0" w:space="0" w:color="auto"/>
      </w:divBdr>
    </w:div>
    <w:div w:id="140390684">
      <w:bodyDiv w:val="1"/>
      <w:marLeft w:val="0"/>
      <w:marRight w:val="0"/>
      <w:marTop w:val="0"/>
      <w:marBottom w:val="0"/>
      <w:divBdr>
        <w:top w:val="none" w:sz="0" w:space="0" w:color="auto"/>
        <w:left w:val="none" w:sz="0" w:space="0" w:color="auto"/>
        <w:bottom w:val="none" w:sz="0" w:space="0" w:color="auto"/>
        <w:right w:val="none" w:sz="0" w:space="0" w:color="auto"/>
      </w:divBdr>
    </w:div>
    <w:div w:id="140730883">
      <w:bodyDiv w:val="1"/>
      <w:marLeft w:val="0"/>
      <w:marRight w:val="0"/>
      <w:marTop w:val="0"/>
      <w:marBottom w:val="0"/>
      <w:divBdr>
        <w:top w:val="none" w:sz="0" w:space="0" w:color="auto"/>
        <w:left w:val="none" w:sz="0" w:space="0" w:color="auto"/>
        <w:bottom w:val="none" w:sz="0" w:space="0" w:color="auto"/>
        <w:right w:val="none" w:sz="0" w:space="0" w:color="auto"/>
      </w:divBdr>
    </w:div>
    <w:div w:id="142434094">
      <w:bodyDiv w:val="1"/>
      <w:marLeft w:val="0"/>
      <w:marRight w:val="0"/>
      <w:marTop w:val="0"/>
      <w:marBottom w:val="0"/>
      <w:divBdr>
        <w:top w:val="none" w:sz="0" w:space="0" w:color="auto"/>
        <w:left w:val="none" w:sz="0" w:space="0" w:color="auto"/>
        <w:bottom w:val="none" w:sz="0" w:space="0" w:color="auto"/>
        <w:right w:val="none" w:sz="0" w:space="0" w:color="auto"/>
      </w:divBdr>
    </w:div>
    <w:div w:id="144276192">
      <w:bodyDiv w:val="1"/>
      <w:marLeft w:val="0"/>
      <w:marRight w:val="0"/>
      <w:marTop w:val="0"/>
      <w:marBottom w:val="0"/>
      <w:divBdr>
        <w:top w:val="none" w:sz="0" w:space="0" w:color="auto"/>
        <w:left w:val="none" w:sz="0" w:space="0" w:color="auto"/>
        <w:bottom w:val="none" w:sz="0" w:space="0" w:color="auto"/>
        <w:right w:val="none" w:sz="0" w:space="0" w:color="auto"/>
      </w:divBdr>
    </w:div>
    <w:div w:id="145362590">
      <w:bodyDiv w:val="1"/>
      <w:marLeft w:val="0"/>
      <w:marRight w:val="0"/>
      <w:marTop w:val="0"/>
      <w:marBottom w:val="0"/>
      <w:divBdr>
        <w:top w:val="none" w:sz="0" w:space="0" w:color="auto"/>
        <w:left w:val="none" w:sz="0" w:space="0" w:color="auto"/>
        <w:bottom w:val="none" w:sz="0" w:space="0" w:color="auto"/>
        <w:right w:val="none" w:sz="0" w:space="0" w:color="auto"/>
      </w:divBdr>
    </w:div>
    <w:div w:id="146552698">
      <w:bodyDiv w:val="1"/>
      <w:marLeft w:val="0"/>
      <w:marRight w:val="0"/>
      <w:marTop w:val="0"/>
      <w:marBottom w:val="0"/>
      <w:divBdr>
        <w:top w:val="none" w:sz="0" w:space="0" w:color="auto"/>
        <w:left w:val="none" w:sz="0" w:space="0" w:color="auto"/>
        <w:bottom w:val="none" w:sz="0" w:space="0" w:color="auto"/>
        <w:right w:val="none" w:sz="0" w:space="0" w:color="auto"/>
      </w:divBdr>
    </w:div>
    <w:div w:id="146941599">
      <w:bodyDiv w:val="1"/>
      <w:marLeft w:val="0"/>
      <w:marRight w:val="0"/>
      <w:marTop w:val="0"/>
      <w:marBottom w:val="0"/>
      <w:divBdr>
        <w:top w:val="none" w:sz="0" w:space="0" w:color="auto"/>
        <w:left w:val="none" w:sz="0" w:space="0" w:color="auto"/>
        <w:bottom w:val="none" w:sz="0" w:space="0" w:color="auto"/>
        <w:right w:val="none" w:sz="0" w:space="0" w:color="auto"/>
      </w:divBdr>
    </w:div>
    <w:div w:id="148906294">
      <w:bodyDiv w:val="1"/>
      <w:marLeft w:val="0"/>
      <w:marRight w:val="0"/>
      <w:marTop w:val="0"/>
      <w:marBottom w:val="0"/>
      <w:divBdr>
        <w:top w:val="none" w:sz="0" w:space="0" w:color="auto"/>
        <w:left w:val="none" w:sz="0" w:space="0" w:color="auto"/>
        <w:bottom w:val="none" w:sz="0" w:space="0" w:color="auto"/>
        <w:right w:val="none" w:sz="0" w:space="0" w:color="auto"/>
      </w:divBdr>
    </w:div>
    <w:div w:id="149057333">
      <w:bodyDiv w:val="1"/>
      <w:marLeft w:val="0"/>
      <w:marRight w:val="0"/>
      <w:marTop w:val="0"/>
      <w:marBottom w:val="0"/>
      <w:divBdr>
        <w:top w:val="none" w:sz="0" w:space="0" w:color="auto"/>
        <w:left w:val="none" w:sz="0" w:space="0" w:color="auto"/>
        <w:bottom w:val="none" w:sz="0" w:space="0" w:color="auto"/>
        <w:right w:val="none" w:sz="0" w:space="0" w:color="auto"/>
      </w:divBdr>
    </w:div>
    <w:div w:id="153035999">
      <w:bodyDiv w:val="1"/>
      <w:marLeft w:val="0"/>
      <w:marRight w:val="0"/>
      <w:marTop w:val="0"/>
      <w:marBottom w:val="0"/>
      <w:divBdr>
        <w:top w:val="none" w:sz="0" w:space="0" w:color="auto"/>
        <w:left w:val="none" w:sz="0" w:space="0" w:color="auto"/>
        <w:bottom w:val="none" w:sz="0" w:space="0" w:color="auto"/>
        <w:right w:val="none" w:sz="0" w:space="0" w:color="auto"/>
      </w:divBdr>
    </w:div>
    <w:div w:id="155541219">
      <w:bodyDiv w:val="1"/>
      <w:marLeft w:val="0"/>
      <w:marRight w:val="0"/>
      <w:marTop w:val="0"/>
      <w:marBottom w:val="0"/>
      <w:divBdr>
        <w:top w:val="none" w:sz="0" w:space="0" w:color="auto"/>
        <w:left w:val="none" w:sz="0" w:space="0" w:color="auto"/>
        <w:bottom w:val="none" w:sz="0" w:space="0" w:color="auto"/>
        <w:right w:val="none" w:sz="0" w:space="0" w:color="auto"/>
      </w:divBdr>
    </w:div>
    <w:div w:id="156239398">
      <w:bodyDiv w:val="1"/>
      <w:marLeft w:val="0"/>
      <w:marRight w:val="0"/>
      <w:marTop w:val="0"/>
      <w:marBottom w:val="0"/>
      <w:divBdr>
        <w:top w:val="none" w:sz="0" w:space="0" w:color="auto"/>
        <w:left w:val="none" w:sz="0" w:space="0" w:color="auto"/>
        <w:bottom w:val="none" w:sz="0" w:space="0" w:color="auto"/>
        <w:right w:val="none" w:sz="0" w:space="0" w:color="auto"/>
      </w:divBdr>
    </w:div>
    <w:div w:id="157963102">
      <w:bodyDiv w:val="1"/>
      <w:marLeft w:val="0"/>
      <w:marRight w:val="0"/>
      <w:marTop w:val="0"/>
      <w:marBottom w:val="0"/>
      <w:divBdr>
        <w:top w:val="none" w:sz="0" w:space="0" w:color="auto"/>
        <w:left w:val="none" w:sz="0" w:space="0" w:color="auto"/>
        <w:bottom w:val="none" w:sz="0" w:space="0" w:color="auto"/>
        <w:right w:val="none" w:sz="0" w:space="0" w:color="auto"/>
      </w:divBdr>
    </w:div>
    <w:div w:id="159660180">
      <w:bodyDiv w:val="1"/>
      <w:marLeft w:val="0"/>
      <w:marRight w:val="0"/>
      <w:marTop w:val="0"/>
      <w:marBottom w:val="0"/>
      <w:divBdr>
        <w:top w:val="none" w:sz="0" w:space="0" w:color="auto"/>
        <w:left w:val="none" w:sz="0" w:space="0" w:color="auto"/>
        <w:bottom w:val="none" w:sz="0" w:space="0" w:color="auto"/>
        <w:right w:val="none" w:sz="0" w:space="0" w:color="auto"/>
      </w:divBdr>
    </w:div>
    <w:div w:id="161548508">
      <w:bodyDiv w:val="1"/>
      <w:marLeft w:val="0"/>
      <w:marRight w:val="0"/>
      <w:marTop w:val="0"/>
      <w:marBottom w:val="0"/>
      <w:divBdr>
        <w:top w:val="none" w:sz="0" w:space="0" w:color="auto"/>
        <w:left w:val="none" w:sz="0" w:space="0" w:color="auto"/>
        <w:bottom w:val="none" w:sz="0" w:space="0" w:color="auto"/>
        <w:right w:val="none" w:sz="0" w:space="0" w:color="auto"/>
      </w:divBdr>
    </w:div>
    <w:div w:id="162208324">
      <w:bodyDiv w:val="1"/>
      <w:marLeft w:val="0"/>
      <w:marRight w:val="0"/>
      <w:marTop w:val="0"/>
      <w:marBottom w:val="0"/>
      <w:divBdr>
        <w:top w:val="none" w:sz="0" w:space="0" w:color="auto"/>
        <w:left w:val="none" w:sz="0" w:space="0" w:color="auto"/>
        <w:bottom w:val="none" w:sz="0" w:space="0" w:color="auto"/>
        <w:right w:val="none" w:sz="0" w:space="0" w:color="auto"/>
      </w:divBdr>
    </w:div>
    <w:div w:id="163059750">
      <w:bodyDiv w:val="1"/>
      <w:marLeft w:val="0"/>
      <w:marRight w:val="0"/>
      <w:marTop w:val="0"/>
      <w:marBottom w:val="0"/>
      <w:divBdr>
        <w:top w:val="none" w:sz="0" w:space="0" w:color="auto"/>
        <w:left w:val="none" w:sz="0" w:space="0" w:color="auto"/>
        <w:bottom w:val="none" w:sz="0" w:space="0" w:color="auto"/>
        <w:right w:val="none" w:sz="0" w:space="0" w:color="auto"/>
      </w:divBdr>
    </w:div>
    <w:div w:id="163208923">
      <w:bodyDiv w:val="1"/>
      <w:marLeft w:val="0"/>
      <w:marRight w:val="0"/>
      <w:marTop w:val="0"/>
      <w:marBottom w:val="0"/>
      <w:divBdr>
        <w:top w:val="none" w:sz="0" w:space="0" w:color="auto"/>
        <w:left w:val="none" w:sz="0" w:space="0" w:color="auto"/>
        <w:bottom w:val="none" w:sz="0" w:space="0" w:color="auto"/>
        <w:right w:val="none" w:sz="0" w:space="0" w:color="auto"/>
      </w:divBdr>
    </w:div>
    <w:div w:id="163323617">
      <w:bodyDiv w:val="1"/>
      <w:marLeft w:val="0"/>
      <w:marRight w:val="0"/>
      <w:marTop w:val="0"/>
      <w:marBottom w:val="0"/>
      <w:divBdr>
        <w:top w:val="none" w:sz="0" w:space="0" w:color="auto"/>
        <w:left w:val="none" w:sz="0" w:space="0" w:color="auto"/>
        <w:bottom w:val="none" w:sz="0" w:space="0" w:color="auto"/>
        <w:right w:val="none" w:sz="0" w:space="0" w:color="auto"/>
      </w:divBdr>
    </w:div>
    <w:div w:id="164367298">
      <w:bodyDiv w:val="1"/>
      <w:marLeft w:val="0"/>
      <w:marRight w:val="0"/>
      <w:marTop w:val="0"/>
      <w:marBottom w:val="0"/>
      <w:divBdr>
        <w:top w:val="none" w:sz="0" w:space="0" w:color="auto"/>
        <w:left w:val="none" w:sz="0" w:space="0" w:color="auto"/>
        <w:bottom w:val="none" w:sz="0" w:space="0" w:color="auto"/>
        <w:right w:val="none" w:sz="0" w:space="0" w:color="auto"/>
      </w:divBdr>
    </w:div>
    <w:div w:id="165096850">
      <w:bodyDiv w:val="1"/>
      <w:marLeft w:val="0"/>
      <w:marRight w:val="0"/>
      <w:marTop w:val="0"/>
      <w:marBottom w:val="0"/>
      <w:divBdr>
        <w:top w:val="none" w:sz="0" w:space="0" w:color="auto"/>
        <w:left w:val="none" w:sz="0" w:space="0" w:color="auto"/>
        <w:bottom w:val="none" w:sz="0" w:space="0" w:color="auto"/>
        <w:right w:val="none" w:sz="0" w:space="0" w:color="auto"/>
      </w:divBdr>
    </w:div>
    <w:div w:id="166211428">
      <w:bodyDiv w:val="1"/>
      <w:marLeft w:val="0"/>
      <w:marRight w:val="0"/>
      <w:marTop w:val="0"/>
      <w:marBottom w:val="0"/>
      <w:divBdr>
        <w:top w:val="none" w:sz="0" w:space="0" w:color="auto"/>
        <w:left w:val="none" w:sz="0" w:space="0" w:color="auto"/>
        <w:bottom w:val="none" w:sz="0" w:space="0" w:color="auto"/>
        <w:right w:val="none" w:sz="0" w:space="0" w:color="auto"/>
      </w:divBdr>
    </w:div>
    <w:div w:id="166481007">
      <w:bodyDiv w:val="1"/>
      <w:marLeft w:val="0"/>
      <w:marRight w:val="0"/>
      <w:marTop w:val="0"/>
      <w:marBottom w:val="0"/>
      <w:divBdr>
        <w:top w:val="none" w:sz="0" w:space="0" w:color="auto"/>
        <w:left w:val="none" w:sz="0" w:space="0" w:color="auto"/>
        <w:bottom w:val="none" w:sz="0" w:space="0" w:color="auto"/>
        <w:right w:val="none" w:sz="0" w:space="0" w:color="auto"/>
      </w:divBdr>
    </w:div>
    <w:div w:id="166484614">
      <w:bodyDiv w:val="1"/>
      <w:marLeft w:val="0"/>
      <w:marRight w:val="0"/>
      <w:marTop w:val="0"/>
      <w:marBottom w:val="0"/>
      <w:divBdr>
        <w:top w:val="none" w:sz="0" w:space="0" w:color="auto"/>
        <w:left w:val="none" w:sz="0" w:space="0" w:color="auto"/>
        <w:bottom w:val="none" w:sz="0" w:space="0" w:color="auto"/>
        <w:right w:val="none" w:sz="0" w:space="0" w:color="auto"/>
      </w:divBdr>
    </w:div>
    <w:div w:id="167253814">
      <w:bodyDiv w:val="1"/>
      <w:marLeft w:val="0"/>
      <w:marRight w:val="0"/>
      <w:marTop w:val="0"/>
      <w:marBottom w:val="0"/>
      <w:divBdr>
        <w:top w:val="none" w:sz="0" w:space="0" w:color="auto"/>
        <w:left w:val="none" w:sz="0" w:space="0" w:color="auto"/>
        <w:bottom w:val="none" w:sz="0" w:space="0" w:color="auto"/>
        <w:right w:val="none" w:sz="0" w:space="0" w:color="auto"/>
      </w:divBdr>
    </w:div>
    <w:div w:id="169613414">
      <w:bodyDiv w:val="1"/>
      <w:marLeft w:val="0"/>
      <w:marRight w:val="0"/>
      <w:marTop w:val="0"/>
      <w:marBottom w:val="0"/>
      <w:divBdr>
        <w:top w:val="none" w:sz="0" w:space="0" w:color="auto"/>
        <w:left w:val="none" w:sz="0" w:space="0" w:color="auto"/>
        <w:bottom w:val="none" w:sz="0" w:space="0" w:color="auto"/>
        <w:right w:val="none" w:sz="0" w:space="0" w:color="auto"/>
      </w:divBdr>
    </w:div>
    <w:div w:id="169956846">
      <w:bodyDiv w:val="1"/>
      <w:marLeft w:val="0"/>
      <w:marRight w:val="0"/>
      <w:marTop w:val="0"/>
      <w:marBottom w:val="0"/>
      <w:divBdr>
        <w:top w:val="none" w:sz="0" w:space="0" w:color="auto"/>
        <w:left w:val="none" w:sz="0" w:space="0" w:color="auto"/>
        <w:bottom w:val="none" w:sz="0" w:space="0" w:color="auto"/>
        <w:right w:val="none" w:sz="0" w:space="0" w:color="auto"/>
      </w:divBdr>
    </w:div>
    <w:div w:id="170070597">
      <w:bodyDiv w:val="1"/>
      <w:marLeft w:val="0"/>
      <w:marRight w:val="0"/>
      <w:marTop w:val="0"/>
      <w:marBottom w:val="0"/>
      <w:divBdr>
        <w:top w:val="none" w:sz="0" w:space="0" w:color="auto"/>
        <w:left w:val="none" w:sz="0" w:space="0" w:color="auto"/>
        <w:bottom w:val="none" w:sz="0" w:space="0" w:color="auto"/>
        <w:right w:val="none" w:sz="0" w:space="0" w:color="auto"/>
      </w:divBdr>
    </w:div>
    <w:div w:id="171145664">
      <w:bodyDiv w:val="1"/>
      <w:marLeft w:val="0"/>
      <w:marRight w:val="0"/>
      <w:marTop w:val="0"/>
      <w:marBottom w:val="0"/>
      <w:divBdr>
        <w:top w:val="none" w:sz="0" w:space="0" w:color="auto"/>
        <w:left w:val="none" w:sz="0" w:space="0" w:color="auto"/>
        <w:bottom w:val="none" w:sz="0" w:space="0" w:color="auto"/>
        <w:right w:val="none" w:sz="0" w:space="0" w:color="auto"/>
      </w:divBdr>
    </w:div>
    <w:div w:id="173813506">
      <w:bodyDiv w:val="1"/>
      <w:marLeft w:val="0"/>
      <w:marRight w:val="0"/>
      <w:marTop w:val="0"/>
      <w:marBottom w:val="0"/>
      <w:divBdr>
        <w:top w:val="none" w:sz="0" w:space="0" w:color="auto"/>
        <w:left w:val="none" w:sz="0" w:space="0" w:color="auto"/>
        <w:bottom w:val="none" w:sz="0" w:space="0" w:color="auto"/>
        <w:right w:val="none" w:sz="0" w:space="0" w:color="auto"/>
      </w:divBdr>
    </w:div>
    <w:div w:id="174463449">
      <w:bodyDiv w:val="1"/>
      <w:marLeft w:val="0"/>
      <w:marRight w:val="0"/>
      <w:marTop w:val="0"/>
      <w:marBottom w:val="0"/>
      <w:divBdr>
        <w:top w:val="none" w:sz="0" w:space="0" w:color="auto"/>
        <w:left w:val="none" w:sz="0" w:space="0" w:color="auto"/>
        <w:bottom w:val="none" w:sz="0" w:space="0" w:color="auto"/>
        <w:right w:val="none" w:sz="0" w:space="0" w:color="auto"/>
      </w:divBdr>
    </w:div>
    <w:div w:id="174810239">
      <w:bodyDiv w:val="1"/>
      <w:marLeft w:val="0"/>
      <w:marRight w:val="0"/>
      <w:marTop w:val="0"/>
      <w:marBottom w:val="0"/>
      <w:divBdr>
        <w:top w:val="none" w:sz="0" w:space="0" w:color="auto"/>
        <w:left w:val="none" w:sz="0" w:space="0" w:color="auto"/>
        <w:bottom w:val="none" w:sz="0" w:space="0" w:color="auto"/>
        <w:right w:val="none" w:sz="0" w:space="0" w:color="auto"/>
      </w:divBdr>
    </w:div>
    <w:div w:id="177039815">
      <w:bodyDiv w:val="1"/>
      <w:marLeft w:val="0"/>
      <w:marRight w:val="0"/>
      <w:marTop w:val="0"/>
      <w:marBottom w:val="0"/>
      <w:divBdr>
        <w:top w:val="none" w:sz="0" w:space="0" w:color="auto"/>
        <w:left w:val="none" w:sz="0" w:space="0" w:color="auto"/>
        <w:bottom w:val="none" w:sz="0" w:space="0" w:color="auto"/>
        <w:right w:val="none" w:sz="0" w:space="0" w:color="auto"/>
      </w:divBdr>
    </w:div>
    <w:div w:id="178086524">
      <w:bodyDiv w:val="1"/>
      <w:marLeft w:val="0"/>
      <w:marRight w:val="0"/>
      <w:marTop w:val="0"/>
      <w:marBottom w:val="0"/>
      <w:divBdr>
        <w:top w:val="none" w:sz="0" w:space="0" w:color="auto"/>
        <w:left w:val="none" w:sz="0" w:space="0" w:color="auto"/>
        <w:bottom w:val="none" w:sz="0" w:space="0" w:color="auto"/>
        <w:right w:val="none" w:sz="0" w:space="0" w:color="auto"/>
      </w:divBdr>
    </w:div>
    <w:div w:id="178087321">
      <w:bodyDiv w:val="1"/>
      <w:marLeft w:val="0"/>
      <w:marRight w:val="0"/>
      <w:marTop w:val="0"/>
      <w:marBottom w:val="0"/>
      <w:divBdr>
        <w:top w:val="none" w:sz="0" w:space="0" w:color="auto"/>
        <w:left w:val="none" w:sz="0" w:space="0" w:color="auto"/>
        <w:bottom w:val="none" w:sz="0" w:space="0" w:color="auto"/>
        <w:right w:val="none" w:sz="0" w:space="0" w:color="auto"/>
      </w:divBdr>
    </w:div>
    <w:div w:id="180511217">
      <w:bodyDiv w:val="1"/>
      <w:marLeft w:val="0"/>
      <w:marRight w:val="0"/>
      <w:marTop w:val="0"/>
      <w:marBottom w:val="0"/>
      <w:divBdr>
        <w:top w:val="none" w:sz="0" w:space="0" w:color="auto"/>
        <w:left w:val="none" w:sz="0" w:space="0" w:color="auto"/>
        <w:bottom w:val="none" w:sz="0" w:space="0" w:color="auto"/>
        <w:right w:val="none" w:sz="0" w:space="0" w:color="auto"/>
      </w:divBdr>
    </w:div>
    <w:div w:id="180704043">
      <w:bodyDiv w:val="1"/>
      <w:marLeft w:val="0"/>
      <w:marRight w:val="0"/>
      <w:marTop w:val="0"/>
      <w:marBottom w:val="0"/>
      <w:divBdr>
        <w:top w:val="none" w:sz="0" w:space="0" w:color="auto"/>
        <w:left w:val="none" w:sz="0" w:space="0" w:color="auto"/>
        <w:bottom w:val="none" w:sz="0" w:space="0" w:color="auto"/>
        <w:right w:val="none" w:sz="0" w:space="0" w:color="auto"/>
      </w:divBdr>
    </w:div>
    <w:div w:id="181017468">
      <w:bodyDiv w:val="1"/>
      <w:marLeft w:val="0"/>
      <w:marRight w:val="0"/>
      <w:marTop w:val="0"/>
      <w:marBottom w:val="0"/>
      <w:divBdr>
        <w:top w:val="none" w:sz="0" w:space="0" w:color="auto"/>
        <w:left w:val="none" w:sz="0" w:space="0" w:color="auto"/>
        <w:bottom w:val="none" w:sz="0" w:space="0" w:color="auto"/>
        <w:right w:val="none" w:sz="0" w:space="0" w:color="auto"/>
      </w:divBdr>
    </w:div>
    <w:div w:id="183397471">
      <w:bodyDiv w:val="1"/>
      <w:marLeft w:val="0"/>
      <w:marRight w:val="0"/>
      <w:marTop w:val="0"/>
      <w:marBottom w:val="0"/>
      <w:divBdr>
        <w:top w:val="none" w:sz="0" w:space="0" w:color="auto"/>
        <w:left w:val="none" w:sz="0" w:space="0" w:color="auto"/>
        <w:bottom w:val="none" w:sz="0" w:space="0" w:color="auto"/>
        <w:right w:val="none" w:sz="0" w:space="0" w:color="auto"/>
      </w:divBdr>
    </w:div>
    <w:div w:id="183516613">
      <w:bodyDiv w:val="1"/>
      <w:marLeft w:val="0"/>
      <w:marRight w:val="0"/>
      <w:marTop w:val="0"/>
      <w:marBottom w:val="0"/>
      <w:divBdr>
        <w:top w:val="none" w:sz="0" w:space="0" w:color="auto"/>
        <w:left w:val="none" w:sz="0" w:space="0" w:color="auto"/>
        <w:bottom w:val="none" w:sz="0" w:space="0" w:color="auto"/>
        <w:right w:val="none" w:sz="0" w:space="0" w:color="auto"/>
      </w:divBdr>
    </w:div>
    <w:div w:id="184441711">
      <w:bodyDiv w:val="1"/>
      <w:marLeft w:val="0"/>
      <w:marRight w:val="0"/>
      <w:marTop w:val="0"/>
      <w:marBottom w:val="0"/>
      <w:divBdr>
        <w:top w:val="none" w:sz="0" w:space="0" w:color="auto"/>
        <w:left w:val="none" w:sz="0" w:space="0" w:color="auto"/>
        <w:bottom w:val="none" w:sz="0" w:space="0" w:color="auto"/>
        <w:right w:val="none" w:sz="0" w:space="0" w:color="auto"/>
      </w:divBdr>
    </w:div>
    <w:div w:id="186646564">
      <w:bodyDiv w:val="1"/>
      <w:marLeft w:val="0"/>
      <w:marRight w:val="0"/>
      <w:marTop w:val="0"/>
      <w:marBottom w:val="0"/>
      <w:divBdr>
        <w:top w:val="none" w:sz="0" w:space="0" w:color="auto"/>
        <w:left w:val="none" w:sz="0" w:space="0" w:color="auto"/>
        <w:bottom w:val="none" w:sz="0" w:space="0" w:color="auto"/>
        <w:right w:val="none" w:sz="0" w:space="0" w:color="auto"/>
      </w:divBdr>
    </w:div>
    <w:div w:id="188417703">
      <w:bodyDiv w:val="1"/>
      <w:marLeft w:val="0"/>
      <w:marRight w:val="0"/>
      <w:marTop w:val="0"/>
      <w:marBottom w:val="0"/>
      <w:divBdr>
        <w:top w:val="none" w:sz="0" w:space="0" w:color="auto"/>
        <w:left w:val="none" w:sz="0" w:space="0" w:color="auto"/>
        <w:bottom w:val="none" w:sz="0" w:space="0" w:color="auto"/>
        <w:right w:val="none" w:sz="0" w:space="0" w:color="auto"/>
      </w:divBdr>
    </w:div>
    <w:div w:id="189532463">
      <w:bodyDiv w:val="1"/>
      <w:marLeft w:val="0"/>
      <w:marRight w:val="0"/>
      <w:marTop w:val="0"/>
      <w:marBottom w:val="0"/>
      <w:divBdr>
        <w:top w:val="none" w:sz="0" w:space="0" w:color="auto"/>
        <w:left w:val="none" w:sz="0" w:space="0" w:color="auto"/>
        <w:bottom w:val="none" w:sz="0" w:space="0" w:color="auto"/>
        <w:right w:val="none" w:sz="0" w:space="0" w:color="auto"/>
      </w:divBdr>
    </w:div>
    <w:div w:id="195509137">
      <w:bodyDiv w:val="1"/>
      <w:marLeft w:val="0"/>
      <w:marRight w:val="0"/>
      <w:marTop w:val="0"/>
      <w:marBottom w:val="0"/>
      <w:divBdr>
        <w:top w:val="none" w:sz="0" w:space="0" w:color="auto"/>
        <w:left w:val="none" w:sz="0" w:space="0" w:color="auto"/>
        <w:bottom w:val="none" w:sz="0" w:space="0" w:color="auto"/>
        <w:right w:val="none" w:sz="0" w:space="0" w:color="auto"/>
      </w:divBdr>
    </w:div>
    <w:div w:id="198129682">
      <w:bodyDiv w:val="1"/>
      <w:marLeft w:val="0"/>
      <w:marRight w:val="0"/>
      <w:marTop w:val="0"/>
      <w:marBottom w:val="0"/>
      <w:divBdr>
        <w:top w:val="none" w:sz="0" w:space="0" w:color="auto"/>
        <w:left w:val="none" w:sz="0" w:space="0" w:color="auto"/>
        <w:bottom w:val="none" w:sz="0" w:space="0" w:color="auto"/>
        <w:right w:val="none" w:sz="0" w:space="0" w:color="auto"/>
      </w:divBdr>
    </w:div>
    <w:div w:id="199054964">
      <w:bodyDiv w:val="1"/>
      <w:marLeft w:val="0"/>
      <w:marRight w:val="0"/>
      <w:marTop w:val="0"/>
      <w:marBottom w:val="0"/>
      <w:divBdr>
        <w:top w:val="none" w:sz="0" w:space="0" w:color="auto"/>
        <w:left w:val="none" w:sz="0" w:space="0" w:color="auto"/>
        <w:bottom w:val="none" w:sz="0" w:space="0" w:color="auto"/>
        <w:right w:val="none" w:sz="0" w:space="0" w:color="auto"/>
      </w:divBdr>
    </w:div>
    <w:div w:id="199898860">
      <w:bodyDiv w:val="1"/>
      <w:marLeft w:val="0"/>
      <w:marRight w:val="0"/>
      <w:marTop w:val="0"/>
      <w:marBottom w:val="0"/>
      <w:divBdr>
        <w:top w:val="none" w:sz="0" w:space="0" w:color="auto"/>
        <w:left w:val="none" w:sz="0" w:space="0" w:color="auto"/>
        <w:bottom w:val="none" w:sz="0" w:space="0" w:color="auto"/>
        <w:right w:val="none" w:sz="0" w:space="0" w:color="auto"/>
      </w:divBdr>
    </w:div>
    <w:div w:id="202786810">
      <w:bodyDiv w:val="1"/>
      <w:marLeft w:val="0"/>
      <w:marRight w:val="0"/>
      <w:marTop w:val="0"/>
      <w:marBottom w:val="0"/>
      <w:divBdr>
        <w:top w:val="none" w:sz="0" w:space="0" w:color="auto"/>
        <w:left w:val="none" w:sz="0" w:space="0" w:color="auto"/>
        <w:bottom w:val="none" w:sz="0" w:space="0" w:color="auto"/>
        <w:right w:val="none" w:sz="0" w:space="0" w:color="auto"/>
      </w:divBdr>
    </w:div>
    <w:div w:id="205147827">
      <w:bodyDiv w:val="1"/>
      <w:marLeft w:val="0"/>
      <w:marRight w:val="0"/>
      <w:marTop w:val="0"/>
      <w:marBottom w:val="0"/>
      <w:divBdr>
        <w:top w:val="none" w:sz="0" w:space="0" w:color="auto"/>
        <w:left w:val="none" w:sz="0" w:space="0" w:color="auto"/>
        <w:bottom w:val="none" w:sz="0" w:space="0" w:color="auto"/>
        <w:right w:val="none" w:sz="0" w:space="0" w:color="auto"/>
      </w:divBdr>
    </w:div>
    <w:div w:id="205459056">
      <w:bodyDiv w:val="1"/>
      <w:marLeft w:val="0"/>
      <w:marRight w:val="0"/>
      <w:marTop w:val="0"/>
      <w:marBottom w:val="0"/>
      <w:divBdr>
        <w:top w:val="none" w:sz="0" w:space="0" w:color="auto"/>
        <w:left w:val="none" w:sz="0" w:space="0" w:color="auto"/>
        <w:bottom w:val="none" w:sz="0" w:space="0" w:color="auto"/>
        <w:right w:val="none" w:sz="0" w:space="0" w:color="auto"/>
      </w:divBdr>
    </w:div>
    <w:div w:id="205995748">
      <w:bodyDiv w:val="1"/>
      <w:marLeft w:val="0"/>
      <w:marRight w:val="0"/>
      <w:marTop w:val="0"/>
      <w:marBottom w:val="0"/>
      <w:divBdr>
        <w:top w:val="none" w:sz="0" w:space="0" w:color="auto"/>
        <w:left w:val="none" w:sz="0" w:space="0" w:color="auto"/>
        <w:bottom w:val="none" w:sz="0" w:space="0" w:color="auto"/>
        <w:right w:val="none" w:sz="0" w:space="0" w:color="auto"/>
      </w:divBdr>
    </w:div>
    <w:div w:id="206182951">
      <w:bodyDiv w:val="1"/>
      <w:marLeft w:val="0"/>
      <w:marRight w:val="0"/>
      <w:marTop w:val="0"/>
      <w:marBottom w:val="0"/>
      <w:divBdr>
        <w:top w:val="none" w:sz="0" w:space="0" w:color="auto"/>
        <w:left w:val="none" w:sz="0" w:space="0" w:color="auto"/>
        <w:bottom w:val="none" w:sz="0" w:space="0" w:color="auto"/>
        <w:right w:val="none" w:sz="0" w:space="0" w:color="auto"/>
      </w:divBdr>
    </w:div>
    <w:div w:id="207106410">
      <w:bodyDiv w:val="1"/>
      <w:marLeft w:val="0"/>
      <w:marRight w:val="0"/>
      <w:marTop w:val="0"/>
      <w:marBottom w:val="0"/>
      <w:divBdr>
        <w:top w:val="none" w:sz="0" w:space="0" w:color="auto"/>
        <w:left w:val="none" w:sz="0" w:space="0" w:color="auto"/>
        <w:bottom w:val="none" w:sz="0" w:space="0" w:color="auto"/>
        <w:right w:val="none" w:sz="0" w:space="0" w:color="auto"/>
      </w:divBdr>
    </w:div>
    <w:div w:id="207491997">
      <w:bodyDiv w:val="1"/>
      <w:marLeft w:val="0"/>
      <w:marRight w:val="0"/>
      <w:marTop w:val="0"/>
      <w:marBottom w:val="0"/>
      <w:divBdr>
        <w:top w:val="none" w:sz="0" w:space="0" w:color="auto"/>
        <w:left w:val="none" w:sz="0" w:space="0" w:color="auto"/>
        <w:bottom w:val="none" w:sz="0" w:space="0" w:color="auto"/>
        <w:right w:val="none" w:sz="0" w:space="0" w:color="auto"/>
      </w:divBdr>
    </w:div>
    <w:div w:id="209076619">
      <w:bodyDiv w:val="1"/>
      <w:marLeft w:val="0"/>
      <w:marRight w:val="0"/>
      <w:marTop w:val="0"/>
      <w:marBottom w:val="0"/>
      <w:divBdr>
        <w:top w:val="none" w:sz="0" w:space="0" w:color="auto"/>
        <w:left w:val="none" w:sz="0" w:space="0" w:color="auto"/>
        <w:bottom w:val="none" w:sz="0" w:space="0" w:color="auto"/>
        <w:right w:val="none" w:sz="0" w:space="0" w:color="auto"/>
      </w:divBdr>
    </w:div>
    <w:div w:id="209731581">
      <w:bodyDiv w:val="1"/>
      <w:marLeft w:val="0"/>
      <w:marRight w:val="0"/>
      <w:marTop w:val="0"/>
      <w:marBottom w:val="0"/>
      <w:divBdr>
        <w:top w:val="none" w:sz="0" w:space="0" w:color="auto"/>
        <w:left w:val="none" w:sz="0" w:space="0" w:color="auto"/>
        <w:bottom w:val="none" w:sz="0" w:space="0" w:color="auto"/>
        <w:right w:val="none" w:sz="0" w:space="0" w:color="auto"/>
      </w:divBdr>
    </w:div>
    <w:div w:id="210271539">
      <w:bodyDiv w:val="1"/>
      <w:marLeft w:val="0"/>
      <w:marRight w:val="0"/>
      <w:marTop w:val="0"/>
      <w:marBottom w:val="0"/>
      <w:divBdr>
        <w:top w:val="none" w:sz="0" w:space="0" w:color="auto"/>
        <w:left w:val="none" w:sz="0" w:space="0" w:color="auto"/>
        <w:bottom w:val="none" w:sz="0" w:space="0" w:color="auto"/>
        <w:right w:val="none" w:sz="0" w:space="0" w:color="auto"/>
      </w:divBdr>
    </w:div>
    <w:div w:id="210463189">
      <w:bodyDiv w:val="1"/>
      <w:marLeft w:val="0"/>
      <w:marRight w:val="0"/>
      <w:marTop w:val="0"/>
      <w:marBottom w:val="0"/>
      <w:divBdr>
        <w:top w:val="none" w:sz="0" w:space="0" w:color="auto"/>
        <w:left w:val="none" w:sz="0" w:space="0" w:color="auto"/>
        <w:bottom w:val="none" w:sz="0" w:space="0" w:color="auto"/>
        <w:right w:val="none" w:sz="0" w:space="0" w:color="auto"/>
      </w:divBdr>
    </w:div>
    <w:div w:id="210769623">
      <w:bodyDiv w:val="1"/>
      <w:marLeft w:val="0"/>
      <w:marRight w:val="0"/>
      <w:marTop w:val="0"/>
      <w:marBottom w:val="0"/>
      <w:divBdr>
        <w:top w:val="none" w:sz="0" w:space="0" w:color="auto"/>
        <w:left w:val="none" w:sz="0" w:space="0" w:color="auto"/>
        <w:bottom w:val="none" w:sz="0" w:space="0" w:color="auto"/>
        <w:right w:val="none" w:sz="0" w:space="0" w:color="auto"/>
      </w:divBdr>
    </w:div>
    <w:div w:id="212236043">
      <w:bodyDiv w:val="1"/>
      <w:marLeft w:val="0"/>
      <w:marRight w:val="0"/>
      <w:marTop w:val="0"/>
      <w:marBottom w:val="0"/>
      <w:divBdr>
        <w:top w:val="none" w:sz="0" w:space="0" w:color="auto"/>
        <w:left w:val="none" w:sz="0" w:space="0" w:color="auto"/>
        <w:bottom w:val="none" w:sz="0" w:space="0" w:color="auto"/>
        <w:right w:val="none" w:sz="0" w:space="0" w:color="auto"/>
      </w:divBdr>
    </w:div>
    <w:div w:id="213273614">
      <w:bodyDiv w:val="1"/>
      <w:marLeft w:val="0"/>
      <w:marRight w:val="0"/>
      <w:marTop w:val="0"/>
      <w:marBottom w:val="0"/>
      <w:divBdr>
        <w:top w:val="none" w:sz="0" w:space="0" w:color="auto"/>
        <w:left w:val="none" w:sz="0" w:space="0" w:color="auto"/>
        <w:bottom w:val="none" w:sz="0" w:space="0" w:color="auto"/>
        <w:right w:val="none" w:sz="0" w:space="0" w:color="auto"/>
      </w:divBdr>
    </w:div>
    <w:div w:id="213927922">
      <w:bodyDiv w:val="1"/>
      <w:marLeft w:val="0"/>
      <w:marRight w:val="0"/>
      <w:marTop w:val="0"/>
      <w:marBottom w:val="0"/>
      <w:divBdr>
        <w:top w:val="none" w:sz="0" w:space="0" w:color="auto"/>
        <w:left w:val="none" w:sz="0" w:space="0" w:color="auto"/>
        <w:bottom w:val="none" w:sz="0" w:space="0" w:color="auto"/>
        <w:right w:val="none" w:sz="0" w:space="0" w:color="auto"/>
      </w:divBdr>
    </w:div>
    <w:div w:id="215121403">
      <w:bodyDiv w:val="1"/>
      <w:marLeft w:val="0"/>
      <w:marRight w:val="0"/>
      <w:marTop w:val="0"/>
      <w:marBottom w:val="0"/>
      <w:divBdr>
        <w:top w:val="none" w:sz="0" w:space="0" w:color="auto"/>
        <w:left w:val="none" w:sz="0" w:space="0" w:color="auto"/>
        <w:bottom w:val="none" w:sz="0" w:space="0" w:color="auto"/>
        <w:right w:val="none" w:sz="0" w:space="0" w:color="auto"/>
      </w:divBdr>
    </w:div>
    <w:div w:id="219560307">
      <w:bodyDiv w:val="1"/>
      <w:marLeft w:val="0"/>
      <w:marRight w:val="0"/>
      <w:marTop w:val="0"/>
      <w:marBottom w:val="0"/>
      <w:divBdr>
        <w:top w:val="none" w:sz="0" w:space="0" w:color="auto"/>
        <w:left w:val="none" w:sz="0" w:space="0" w:color="auto"/>
        <w:bottom w:val="none" w:sz="0" w:space="0" w:color="auto"/>
        <w:right w:val="none" w:sz="0" w:space="0" w:color="auto"/>
      </w:divBdr>
    </w:div>
    <w:div w:id="219755058">
      <w:bodyDiv w:val="1"/>
      <w:marLeft w:val="0"/>
      <w:marRight w:val="0"/>
      <w:marTop w:val="0"/>
      <w:marBottom w:val="0"/>
      <w:divBdr>
        <w:top w:val="none" w:sz="0" w:space="0" w:color="auto"/>
        <w:left w:val="none" w:sz="0" w:space="0" w:color="auto"/>
        <w:bottom w:val="none" w:sz="0" w:space="0" w:color="auto"/>
        <w:right w:val="none" w:sz="0" w:space="0" w:color="auto"/>
      </w:divBdr>
    </w:div>
    <w:div w:id="220022325">
      <w:bodyDiv w:val="1"/>
      <w:marLeft w:val="0"/>
      <w:marRight w:val="0"/>
      <w:marTop w:val="0"/>
      <w:marBottom w:val="0"/>
      <w:divBdr>
        <w:top w:val="none" w:sz="0" w:space="0" w:color="auto"/>
        <w:left w:val="none" w:sz="0" w:space="0" w:color="auto"/>
        <w:bottom w:val="none" w:sz="0" w:space="0" w:color="auto"/>
        <w:right w:val="none" w:sz="0" w:space="0" w:color="auto"/>
      </w:divBdr>
    </w:div>
    <w:div w:id="221454088">
      <w:bodyDiv w:val="1"/>
      <w:marLeft w:val="0"/>
      <w:marRight w:val="0"/>
      <w:marTop w:val="0"/>
      <w:marBottom w:val="0"/>
      <w:divBdr>
        <w:top w:val="none" w:sz="0" w:space="0" w:color="auto"/>
        <w:left w:val="none" w:sz="0" w:space="0" w:color="auto"/>
        <w:bottom w:val="none" w:sz="0" w:space="0" w:color="auto"/>
        <w:right w:val="none" w:sz="0" w:space="0" w:color="auto"/>
      </w:divBdr>
    </w:div>
    <w:div w:id="221647457">
      <w:bodyDiv w:val="1"/>
      <w:marLeft w:val="0"/>
      <w:marRight w:val="0"/>
      <w:marTop w:val="0"/>
      <w:marBottom w:val="0"/>
      <w:divBdr>
        <w:top w:val="none" w:sz="0" w:space="0" w:color="auto"/>
        <w:left w:val="none" w:sz="0" w:space="0" w:color="auto"/>
        <w:bottom w:val="none" w:sz="0" w:space="0" w:color="auto"/>
        <w:right w:val="none" w:sz="0" w:space="0" w:color="auto"/>
      </w:divBdr>
    </w:div>
    <w:div w:id="221907330">
      <w:bodyDiv w:val="1"/>
      <w:marLeft w:val="0"/>
      <w:marRight w:val="0"/>
      <w:marTop w:val="0"/>
      <w:marBottom w:val="0"/>
      <w:divBdr>
        <w:top w:val="none" w:sz="0" w:space="0" w:color="auto"/>
        <w:left w:val="none" w:sz="0" w:space="0" w:color="auto"/>
        <w:bottom w:val="none" w:sz="0" w:space="0" w:color="auto"/>
        <w:right w:val="none" w:sz="0" w:space="0" w:color="auto"/>
      </w:divBdr>
    </w:div>
    <w:div w:id="222570384">
      <w:bodyDiv w:val="1"/>
      <w:marLeft w:val="0"/>
      <w:marRight w:val="0"/>
      <w:marTop w:val="0"/>
      <w:marBottom w:val="0"/>
      <w:divBdr>
        <w:top w:val="none" w:sz="0" w:space="0" w:color="auto"/>
        <w:left w:val="none" w:sz="0" w:space="0" w:color="auto"/>
        <w:bottom w:val="none" w:sz="0" w:space="0" w:color="auto"/>
        <w:right w:val="none" w:sz="0" w:space="0" w:color="auto"/>
      </w:divBdr>
    </w:div>
    <w:div w:id="223683112">
      <w:bodyDiv w:val="1"/>
      <w:marLeft w:val="0"/>
      <w:marRight w:val="0"/>
      <w:marTop w:val="0"/>
      <w:marBottom w:val="0"/>
      <w:divBdr>
        <w:top w:val="none" w:sz="0" w:space="0" w:color="auto"/>
        <w:left w:val="none" w:sz="0" w:space="0" w:color="auto"/>
        <w:bottom w:val="none" w:sz="0" w:space="0" w:color="auto"/>
        <w:right w:val="none" w:sz="0" w:space="0" w:color="auto"/>
      </w:divBdr>
    </w:div>
    <w:div w:id="223684823">
      <w:bodyDiv w:val="1"/>
      <w:marLeft w:val="0"/>
      <w:marRight w:val="0"/>
      <w:marTop w:val="0"/>
      <w:marBottom w:val="0"/>
      <w:divBdr>
        <w:top w:val="none" w:sz="0" w:space="0" w:color="auto"/>
        <w:left w:val="none" w:sz="0" w:space="0" w:color="auto"/>
        <w:bottom w:val="none" w:sz="0" w:space="0" w:color="auto"/>
        <w:right w:val="none" w:sz="0" w:space="0" w:color="auto"/>
      </w:divBdr>
    </w:div>
    <w:div w:id="223954144">
      <w:bodyDiv w:val="1"/>
      <w:marLeft w:val="0"/>
      <w:marRight w:val="0"/>
      <w:marTop w:val="0"/>
      <w:marBottom w:val="0"/>
      <w:divBdr>
        <w:top w:val="none" w:sz="0" w:space="0" w:color="auto"/>
        <w:left w:val="none" w:sz="0" w:space="0" w:color="auto"/>
        <w:bottom w:val="none" w:sz="0" w:space="0" w:color="auto"/>
        <w:right w:val="none" w:sz="0" w:space="0" w:color="auto"/>
      </w:divBdr>
    </w:div>
    <w:div w:id="224606404">
      <w:bodyDiv w:val="1"/>
      <w:marLeft w:val="0"/>
      <w:marRight w:val="0"/>
      <w:marTop w:val="0"/>
      <w:marBottom w:val="0"/>
      <w:divBdr>
        <w:top w:val="none" w:sz="0" w:space="0" w:color="auto"/>
        <w:left w:val="none" w:sz="0" w:space="0" w:color="auto"/>
        <w:bottom w:val="none" w:sz="0" w:space="0" w:color="auto"/>
        <w:right w:val="none" w:sz="0" w:space="0" w:color="auto"/>
      </w:divBdr>
    </w:div>
    <w:div w:id="228224947">
      <w:bodyDiv w:val="1"/>
      <w:marLeft w:val="0"/>
      <w:marRight w:val="0"/>
      <w:marTop w:val="0"/>
      <w:marBottom w:val="0"/>
      <w:divBdr>
        <w:top w:val="none" w:sz="0" w:space="0" w:color="auto"/>
        <w:left w:val="none" w:sz="0" w:space="0" w:color="auto"/>
        <w:bottom w:val="none" w:sz="0" w:space="0" w:color="auto"/>
        <w:right w:val="none" w:sz="0" w:space="0" w:color="auto"/>
      </w:divBdr>
    </w:div>
    <w:div w:id="228347922">
      <w:bodyDiv w:val="1"/>
      <w:marLeft w:val="0"/>
      <w:marRight w:val="0"/>
      <w:marTop w:val="0"/>
      <w:marBottom w:val="0"/>
      <w:divBdr>
        <w:top w:val="none" w:sz="0" w:space="0" w:color="auto"/>
        <w:left w:val="none" w:sz="0" w:space="0" w:color="auto"/>
        <w:bottom w:val="none" w:sz="0" w:space="0" w:color="auto"/>
        <w:right w:val="none" w:sz="0" w:space="0" w:color="auto"/>
      </w:divBdr>
    </w:div>
    <w:div w:id="228348295">
      <w:bodyDiv w:val="1"/>
      <w:marLeft w:val="0"/>
      <w:marRight w:val="0"/>
      <w:marTop w:val="0"/>
      <w:marBottom w:val="0"/>
      <w:divBdr>
        <w:top w:val="none" w:sz="0" w:space="0" w:color="auto"/>
        <w:left w:val="none" w:sz="0" w:space="0" w:color="auto"/>
        <w:bottom w:val="none" w:sz="0" w:space="0" w:color="auto"/>
        <w:right w:val="none" w:sz="0" w:space="0" w:color="auto"/>
      </w:divBdr>
    </w:div>
    <w:div w:id="228461780">
      <w:bodyDiv w:val="1"/>
      <w:marLeft w:val="0"/>
      <w:marRight w:val="0"/>
      <w:marTop w:val="0"/>
      <w:marBottom w:val="0"/>
      <w:divBdr>
        <w:top w:val="none" w:sz="0" w:space="0" w:color="auto"/>
        <w:left w:val="none" w:sz="0" w:space="0" w:color="auto"/>
        <w:bottom w:val="none" w:sz="0" w:space="0" w:color="auto"/>
        <w:right w:val="none" w:sz="0" w:space="0" w:color="auto"/>
      </w:divBdr>
    </w:div>
    <w:div w:id="229198318">
      <w:bodyDiv w:val="1"/>
      <w:marLeft w:val="0"/>
      <w:marRight w:val="0"/>
      <w:marTop w:val="0"/>
      <w:marBottom w:val="0"/>
      <w:divBdr>
        <w:top w:val="none" w:sz="0" w:space="0" w:color="auto"/>
        <w:left w:val="none" w:sz="0" w:space="0" w:color="auto"/>
        <w:bottom w:val="none" w:sz="0" w:space="0" w:color="auto"/>
        <w:right w:val="none" w:sz="0" w:space="0" w:color="auto"/>
      </w:divBdr>
    </w:div>
    <w:div w:id="229730536">
      <w:bodyDiv w:val="1"/>
      <w:marLeft w:val="0"/>
      <w:marRight w:val="0"/>
      <w:marTop w:val="0"/>
      <w:marBottom w:val="0"/>
      <w:divBdr>
        <w:top w:val="none" w:sz="0" w:space="0" w:color="auto"/>
        <w:left w:val="none" w:sz="0" w:space="0" w:color="auto"/>
        <w:bottom w:val="none" w:sz="0" w:space="0" w:color="auto"/>
        <w:right w:val="none" w:sz="0" w:space="0" w:color="auto"/>
      </w:divBdr>
    </w:div>
    <w:div w:id="229926614">
      <w:bodyDiv w:val="1"/>
      <w:marLeft w:val="0"/>
      <w:marRight w:val="0"/>
      <w:marTop w:val="0"/>
      <w:marBottom w:val="0"/>
      <w:divBdr>
        <w:top w:val="none" w:sz="0" w:space="0" w:color="auto"/>
        <w:left w:val="none" w:sz="0" w:space="0" w:color="auto"/>
        <w:bottom w:val="none" w:sz="0" w:space="0" w:color="auto"/>
        <w:right w:val="none" w:sz="0" w:space="0" w:color="auto"/>
      </w:divBdr>
    </w:div>
    <w:div w:id="230117564">
      <w:bodyDiv w:val="1"/>
      <w:marLeft w:val="0"/>
      <w:marRight w:val="0"/>
      <w:marTop w:val="0"/>
      <w:marBottom w:val="0"/>
      <w:divBdr>
        <w:top w:val="none" w:sz="0" w:space="0" w:color="auto"/>
        <w:left w:val="none" w:sz="0" w:space="0" w:color="auto"/>
        <w:bottom w:val="none" w:sz="0" w:space="0" w:color="auto"/>
        <w:right w:val="none" w:sz="0" w:space="0" w:color="auto"/>
      </w:divBdr>
    </w:div>
    <w:div w:id="230578461">
      <w:bodyDiv w:val="1"/>
      <w:marLeft w:val="0"/>
      <w:marRight w:val="0"/>
      <w:marTop w:val="0"/>
      <w:marBottom w:val="0"/>
      <w:divBdr>
        <w:top w:val="none" w:sz="0" w:space="0" w:color="auto"/>
        <w:left w:val="none" w:sz="0" w:space="0" w:color="auto"/>
        <w:bottom w:val="none" w:sz="0" w:space="0" w:color="auto"/>
        <w:right w:val="none" w:sz="0" w:space="0" w:color="auto"/>
      </w:divBdr>
    </w:div>
    <w:div w:id="230653157">
      <w:bodyDiv w:val="1"/>
      <w:marLeft w:val="0"/>
      <w:marRight w:val="0"/>
      <w:marTop w:val="0"/>
      <w:marBottom w:val="0"/>
      <w:divBdr>
        <w:top w:val="none" w:sz="0" w:space="0" w:color="auto"/>
        <w:left w:val="none" w:sz="0" w:space="0" w:color="auto"/>
        <w:bottom w:val="none" w:sz="0" w:space="0" w:color="auto"/>
        <w:right w:val="none" w:sz="0" w:space="0" w:color="auto"/>
      </w:divBdr>
    </w:div>
    <w:div w:id="232592606">
      <w:bodyDiv w:val="1"/>
      <w:marLeft w:val="0"/>
      <w:marRight w:val="0"/>
      <w:marTop w:val="0"/>
      <w:marBottom w:val="0"/>
      <w:divBdr>
        <w:top w:val="none" w:sz="0" w:space="0" w:color="auto"/>
        <w:left w:val="none" w:sz="0" w:space="0" w:color="auto"/>
        <w:bottom w:val="none" w:sz="0" w:space="0" w:color="auto"/>
        <w:right w:val="none" w:sz="0" w:space="0" w:color="auto"/>
      </w:divBdr>
    </w:div>
    <w:div w:id="235365652">
      <w:bodyDiv w:val="1"/>
      <w:marLeft w:val="0"/>
      <w:marRight w:val="0"/>
      <w:marTop w:val="0"/>
      <w:marBottom w:val="0"/>
      <w:divBdr>
        <w:top w:val="none" w:sz="0" w:space="0" w:color="auto"/>
        <w:left w:val="none" w:sz="0" w:space="0" w:color="auto"/>
        <w:bottom w:val="none" w:sz="0" w:space="0" w:color="auto"/>
        <w:right w:val="none" w:sz="0" w:space="0" w:color="auto"/>
      </w:divBdr>
    </w:div>
    <w:div w:id="235434783">
      <w:bodyDiv w:val="1"/>
      <w:marLeft w:val="0"/>
      <w:marRight w:val="0"/>
      <w:marTop w:val="0"/>
      <w:marBottom w:val="0"/>
      <w:divBdr>
        <w:top w:val="none" w:sz="0" w:space="0" w:color="auto"/>
        <w:left w:val="none" w:sz="0" w:space="0" w:color="auto"/>
        <w:bottom w:val="none" w:sz="0" w:space="0" w:color="auto"/>
        <w:right w:val="none" w:sz="0" w:space="0" w:color="auto"/>
      </w:divBdr>
    </w:div>
    <w:div w:id="236862707">
      <w:bodyDiv w:val="1"/>
      <w:marLeft w:val="0"/>
      <w:marRight w:val="0"/>
      <w:marTop w:val="0"/>
      <w:marBottom w:val="0"/>
      <w:divBdr>
        <w:top w:val="none" w:sz="0" w:space="0" w:color="auto"/>
        <w:left w:val="none" w:sz="0" w:space="0" w:color="auto"/>
        <w:bottom w:val="none" w:sz="0" w:space="0" w:color="auto"/>
        <w:right w:val="none" w:sz="0" w:space="0" w:color="auto"/>
      </w:divBdr>
    </w:div>
    <w:div w:id="237326699">
      <w:bodyDiv w:val="1"/>
      <w:marLeft w:val="0"/>
      <w:marRight w:val="0"/>
      <w:marTop w:val="0"/>
      <w:marBottom w:val="0"/>
      <w:divBdr>
        <w:top w:val="none" w:sz="0" w:space="0" w:color="auto"/>
        <w:left w:val="none" w:sz="0" w:space="0" w:color="auto"/>
        <w:bottom w:val="none" w:sz="0" w:space="0" w:color="auto"/>
        <w:right w:val="none" w:sz="0" w:space="0" w:color="auto"/>
      </w:divBdr>
    </w:div>
    <w:div w:id="237910000">
      <w:bodyDiv w:val="1"/>
      <w:marLeft w:val="0"/>
      <w:marRight w:val="0"/>
      <w:marTop w:val="0"/>
      <w:marBottom w:val="0"/>
      <w:divBdr>
        <w:top w:val="none" w:sz="0" w:space="0" w:color="auto"/>
        <w:left w:val="none" w:sz="0" w:space="0" w:color="auto"/>
        <w:bottom w:val="none" w:sz="0" w:space="0" w:color="auto"/>
        <w:right w:val="none" w:sz="0" w:space="0" w:color="auto"/>
      </w:divBdr>
    </w:div>
    <w:div w:id="238097840">
      <w:bodyDiv w:val="1"/>
      <w:marLeft w:val="0"/>
      <w:marRight w:val="0"/>
      <w:marTop w:val="0"/>
      <w:marBottom w:val="0"/>
      <w:divBdr>
        <w:top w:val="none" w:sz="0" w:space="0" w:color="auto"/>
        <w:left w:val="none" w:sz="0" w:space="0" w:color="auto"/>
        <w:bottom w:val="none" w:sz="0" w:space="0" w:color="auto"/>
        <w:right w:val="none" w:sz="0" w:space="0" w:color="auto"/>
      </w:divBdr>
    </w:div>
    <w:div w:id="239796705">
      <w:bodyDiv w:val="1"/>
      <w:marLeft w:val="0"/>
      <w:marRight w:val="0"/>
      <w:marTop w:val="0"/>
      <w:marBottom w:val="0"/>
      <w:divBdr>
        <w:top w:val="none" w:sz="0" w:space="0" w:color="auto"/>
        <w:left w:val="none" w:sz="0" w:space="0" w:color="auto"/>
        <w:bottom w:val="none" w:sz="0" w:space="0" w:color="auto"/>
        <w:right w:val="none" w:sz="0" w:space="0" w:color="auto"/>
      </w:divBdr>
    </w:div>
    <w:div w:id="240872101">
      <w:bodyDiv w:val="1"/>
      <w:marLeft w:val="0"/>
      <w:marRight w:val="0"/>
      <w:marTop w:val="0"/>
      <w:marBottom w:val="0"/>
      <w:divBdr>
        <w:top w:val="none" w:sz="0" w:space="0" w:color="auto"/>
        <w:left w:val="none" w:sz="0" w:space="0" w:color="auto"/>
        <w:bottom w:val="none" w:sz="0" w:space="0" w:color="auto"/>
        <w:right w:val="none" w:sz="0" w:space="0" w:color="auto"/>
      </w:divBdr>
    </w:div>
    <w:div w:id="243102578">
      <w:bodyDiv w:val="1"/>
      <w:marLeft w:val="0"/>
      <w:marRight w:val="0"/>
      <w:marTop w:val="0"/>
      <w:marBottom w:val="0"/>
      <w:divBdr>
        <w:top w:val="none" w:sz="0" w:space="0" w:color="auto"/>
        <w:left w:val="none" w:sz="0" w:space="0" w:color="auto"/>
        <w:bottom w:val="none" w:sz="0" w:space="0" w:color="auto"/>
        <w:right w:val="none" w:sz="0" w:space="0" w:color="auto"/>
      </w:divBdr>
    </w:div>
    <w:div w:id="243417298">
      <w:bodyDiv w:val="1"/>
      <w:marLeft w:val="0"/>
      <w:marRight w:val="0"/>
      <w:marTop w:val="0"/>
      <w:marBottom w:val="0"/>
      <w:divBdr>
        <w:top w:val="none" w:sz="0" w:space="0" w:color="auto"/>
        <w:left w:val="none" w:sz="0" w:space="0" w:color="auto"/>
        <w:bottom w:val="none" w:sz="0" w:space="0" w:color="auto"/>
        <w:right w:val="none" w:sz="0" w:space="0" w:color="auto"/>
      </w:divBdr>
    </w:div>
    <w:div w:id="244195745">
      <w:bodyDiv w:val="1"/>
      <w:marLeft w:val="0"/>
      <w:marRight w:val="0"/>
      <w:marTop w:val="0"/>
      <w:marBottom w:val="0"/>
      <w:divBdr>
        <w:top w:val="none" w:sz="0" w:space="0" w:color="auto"/>
        <w:left w:val="none" w:sz="0" w:space="0" w:color="auto"/>
        <w:bottom w:val="none" w:sz="0" w:space="0" w:color="auto"/>
        <w:right w:val="none" w:sz="0" w:space="0" w:color="auto"/>
      </w:divBdr>
    </w:div>
    <w:div w:id="244337998">
      <w:bodyDiv w:val="1"/>
      <w:marLeft w:val="0"/>
      <w:marRight w:val="0"/>
      <w:marTop w:val="0"/>
      <w:marBottom w:val="0"/>
      <w:divBdr>
        <w:top w:val="none" w:sz="0" w:space="0" w:color="auto"/>
        <w:left w:val="none" w:sz="0" w:space="0" w:color="auto"/>
        <w:bottom w:val="none" w:sz="0" w:space="0" w:color="auto"/>
        <w:right w:val="none" w:sz="0" w:space="0" w:color="auto"/>
      </w:divBdr>
    </w:div>
    <w:div w:id="244414369">
      <w:bodyDiv w:val="1"/>
      <w:marLeft w:val="0"/>
      <w:marRight w:val="0"/>
      <w:marTop w:val="0"/>
      <w:marBottom w:val="0"/>
      <w:divBdr>
        <w:top w:val="none" w:sz="0" w:space="0" w:color="auto"/>
        <w:left w:val="none" w:sz="0" w:space="0" w:color="auto"/>
        <w:bottom w:val="none" w:sz="0" w:space="0" w:color="auto"/>
        <w:right w:val="none" w:sz="0" w:space="0" w:color="auto"/>
      </w:divBdr>
    </w:div>
    <w:div w:id="245237261">
      <w:bodyDiv w:val="1"/>
      <w:marLeft w:val="0"/>
      <w:marRight w:val="0"/>
      <w:marTop w:val="0"/>
      <w:marBottom w:val="0"/>
      <w:divBdr>
        <w:top w:val="none" w:sz="0" w:space="0" w:color="auto"/>
        <w:left w:val="none" w:sz="0" w:space="0" w:color="auto"/>
        <w:bottom w:val="none" w:sz="0" w:space="0" w:color="auto"/>
        <w:right w:val="none" w:sz="0" w:space="0" w:color="auto"/>
      </w:divBdr>
    </w:div>
    <w:div w:id="245501741">
      <w:bodyDiv w:val="1"/>
      <w:marLeft w:val="0"/>
      <w:marRight w:val="0"/>
      <w:marTop w:val="0"/>
      <w:marBottom w:val="0"/>
      <w:divBdr>
        <w:top w:val="none" w:sz="0" w:space="0" w:color="auto"/>
        <w:left w:val="none" w:sz="0" w:space="0" w:color="auto"/>
        <w:bottom w:val="none" w:sz="0" w:space="0" w:color="auto"/>
        <w:right w:val="none" w:sz="0" w:space="0" w:color="auto"/>
      </w:divBdr>
    </w:div>
    <w:div w:id="245651206">
      <w:bodyDiv w:val="1"/>
      <w:marLeft w:val="0"/>
      <w:marRight w:val="0"/>
      <w:marTop w:val="0"/>
      <w:marBottom w:val="0"/>
      <w:divBdr>
        <w:top w:val="none" w:sz="0" w:space="0" w:color="auto"/>
        <w:left w:val="none" w:sz="0" w:space="0" w:color="auto"/>
        <w:bottom w:val="none" w:sz="0" w:space="0" w:color="auto"/>
        <w:right w:val="none" w:sz="0" w:space="0" w:color="auto"/>
      </w:divBdr>
    </w:div>
    <w:div w:id="246229741">
      <w:bodyDiv w:val="1"/>
      <w:marLeft w:val="0"/>
      <w:marRight w:val="0"/>
      <w:marTop w:val="0"/>
      <w:marBottom w:val="0"/>
      <w:divBdr>
        <w:top w:val="none" w:sz="0" w:space="0" w:color="auto"/>
        <w:left w:val="none" w:sz="0" w:space="0" w:color="auto"/>
        <w:bottom w:val="none" w:sz="0" w:space="0" w:color="auto"/>
        <w:right w:val="none" w:sz="0" w:space="0" w:color="auto"/>
      </w:divBdr>
    </w:div>
    <w:div w:id="249314672">
      <w:bodyDiv w:val="1"/>
      <w:marLeft w:val="0"/>
      <w:marRight w:val="0"/>
      <w:marTop w:val="0"/>
      <w:marBottom w:val="0"/>
      <w:divBdr>
        <w:top w:val="none" w:sz="0" w:space="0" w:color="auto"/>
        <w:left w:val="none" w:sz="0" w:space="0" w:color="auto"/>
        <w:bottom w:val="none" w:sz="0" w:space="0" w:color="auto"/>
        <w:right w:val="none" w:sz="0" w:space="0" w:color="auto"/>
      </w:divBdr>
    </w:div>
    <w:div w:id="251398399">
      <w:bodyDiv w:val="1"/>
      <w:marLeft w:val="0"/>
      <w:marRight w:val="0"/>
      <w:marTop w:val="0"/>
      <w:marBottom w:val="0"/>
      <w:divBdr>
        <w:top w:val="none" w:sz="0" w:space="0" w:color="auto"/>
        <w:left w:val="none" w:sz="0" w:space="0" w:color="auto"/>
        <w:bottom w:val="none" w:sz="0" w:space="0" w:color="auto"/>
        <w:right w:val="none" w:sz="0" w:space="0" w:color="auto"/>
      </w:divBdr>
    </w:div>
    <w:div w:id="252739277">
      <w:bodyDiv w:val="1"/>
      <w:marLeft w:val="0"/>
      <w:marRight w:val="0"/>
      <w:marTop w:val="0"/>
      <w:marBottom w:val="0"/>
      <w:divBdr>
        <w:top w:val="none" w:sz="0" w:space="0" w:color="auto"/>
        <w:left w:val="none" w:sz="0" w:space="0" w:color="auto"/>
        <w:bottom w:val="none" w:sz="0" w:space="0" w:color="auto"/>
        <w:right w:val="none" w:sz="0" w:space="0" w:color="auto"/>
      </w:divBdr>
    </w:div>
    <w:div w:id="252855793">
      <w:bodyDiv w:val="1"/>
      <w:marLeft w:val="0"/>
      <w:marRight w:val="0"/>
      <w:marTop w:val="0"/>
      <w:marBottom w:val="0"/>
      <w:divBdr>
        <w:top w:val="none" w:sz="0" w:space="0" w:color="auto"/>
        <w:left w:val="none" w:sz="0" w:space="0" w:color="auto"/>
        <w:bottom w:val="none" w:sz="0" w:space="0" w:color="auto"/>
        <w:right w:val="none" w:sz="0" w:space="0" w:color="auto"/>
      </w:divBdr>
    </w:div>
    <w:div w:id="252864712">
      <w:bodyDiv w:val="1"/>
      <w:marLeft w:val="0"/>
      <w:marRight w:val="0"/>
      <w:marTop w:val="0"/>
      <w:marBottom w:val="0"/>
      <w:divBdr>
        <w:top w:val="none" w:sz="0" w:space="0" w:color="auto"/>
        <w:left w:val="none" w:sz="0" w:space="0" w:color="auto"/>
        <w:bottom w:val="none" w:sz="0" w:space="0" w:color="auto"/>
        <w:right w:val="none" w:sz="0" w:space="0" w:color="auto"/>
      </w:divBdr>
    </w:div>
    <w:div w:id="253365131">
      <w:bodyDiv w:val="1"/>
      <w:marLeft w:val="0"/>
      <w:marRight w:val="0"/>
      <w:marTop w:val="0"/>
      <w:marBottom w:val="0"/>
      <w:divBdr>
        <w:top w:val="none" w:sz="0" w:space="0" w:color="auto"/>
        <w:left w:val="none" w:sz="0" w:space="0" w:color="auto"/>
        <w:bottom w:val="none" w:sz="0" w:space="0" w:color="auto"/>
        <w:right w:val="none" w:sz="0" w:space="0" w:color="auto"/>
      </w:divBdr>
    </w:div>
    <w:div w:id="258832446">
      <w:bodyDiv w:val="1"/>
      <w:marLeft w:val="0"/>
      <w:marRight w:val="0"/>
      <w:marTop w:val="0"/>
      <w:marBottom w:val="0"/>
      <w:divBdr>
        <w:top w:val="none" w:sz="0" w:space="0" w:color="auto"/>
        <w:left w:val="none" w:sz="0" w:space="0" w:color="auto"/>
        <w:bottom w:val="none" w:sz="0" w:space="0" w:color="auto"/>
        <w:right w:val="none" w:sz="0" w:space="0" w:color="auto"/>
      </w:divBdr>
    </w:div>
    <w:div w:id="262537280">
      <w:bodyDiv w:val="1"/>
      <w:marLeft w:val="0"/>
      <w:marRight w:val="0"/>
      <w:marTop w:val="0"/>
      <w:marBottom w:val="0"/>
      <w:divBdr>
        <w:top w:val="none" w:sz="0" w:space="0" w:color="auto"/>
        <w:left w:val="none" w:sz="0" w:space="0" w:color="auto"/>
        <w:bottom w:val="none" w:sz="0" w:space="0" w:color="auto"/>
        <w:right w:val="none" w:sz="0" w:space="0" w:color="auto"/>
      </w:divBdr>
    </w:div>
    <w:div w:id="264534348">
      <w:bodyDiv w:val="1"/>
      <w:marLeft w:val="0"/>
      <w:marRight w:val="0"/>
      <w:marTop w:val="0"/>
      <w:marBottom w:val="0"/>
      <w:divBdr>
        <w:top w:val="none" w:sz="0" w:space="0" w:color="auto"/>
        <w:left w:val="none" w:sz="0" w:space="0" w:color="auto"/>
        <w:bottom w:val="none" w:sz="0" w:space="0" w:color="auto"/>
        <w:right w:val="none" w:sz="0" w:space="0" w:color="auto"/>
      </w:divBdr>
    </w:div>
    <w:div w:id="266618551">
      <w:bodyDiv w:val="1"/>
      <w:marLeft w:val="0"/>
      <w:marRight w:val="0"/>
      <w:marTop w:val="0"/>
      <w:marBottom w:val="0"/>
      <w:divBdr>
        <w:top w:val="none" w:sz="0" w:space="0" w:color="auto"/>
        <w:left w:val="none" w:sz="0" w:space="0" w:color="auto"/>
        <w:bottom w:val="none" w:sz="0" w:space="0" w:color="auto"/>
        <w:right w:val="none" w:sz="0" w:space="0" w:color="auto"/>
      </w:divBdr>
    </w:div>
    <w:div w:id="269554381">
      <w:bodyDiv w:val="1"/>
      <w:marLeft w:val="0"/>
      <w:marRight w:val="0"/>
      <w:marTop w:val="0"/>
      <w:marBottom w:val="0"/>
      <w:divBdr>
        <w:top w:val="none" w:sz="0" w:space="0" w:color="auto"/>
        <w:left w:val="none" w:sz="0" w:space="0" w:color="auto"/>
        <w:bottom w:val="none" w:sz="0" w:space="0" w:color="auto"/>
        <w:right w:val="none" w:sz="0" w:space="0" w:color="auto"/>
      </w:divBdr>
    </w:div>
    <w:div w:id="269628789">
      <w:bodyDiv w:val="1"/>
      <w:marLeft w:val="0"/>
      <w:marRight w:val="0"/>
      <w:marTop w:val="0"/>
      <w:marBottom w:val="0"/>
      <w:divBdr>
        <w:top w:val="none" w:sz="0" w:space="0" w:color="auto"/>
        <w:left w:val="none" w:sz="0" w:space="0" w:color="auto"/>
        <w:bottom w:val="none" w:sz="0" w:space="0" w:color="auto"/>
        <w:right w:val="none" w:sz="0" w:space="0" w:color="auto"/>
      </w:divBdr>
    </w:div>
    <w:div w:id="270434006">
      <w:bodyDiv w:val="1"/>
      <w:marLeft w:val="0"/>
      <w:marRight w:val="0"/>
      <w:marTop w:val="0"/>
      <w:marBottom w:val="0"/>
      <w:divBdr>
        <w:top w:val="none" w:sz="0" w:space="0" w:color="auto"/>
        <w:left w:val="none" w:sz="0" w:space="0" w:color="auto"/>
        <w:bottom w:val="none" w:sz="0" w:space="0" w:color="auto"/>
        <w:right w:val="none" w:sz="0" w:space="0" w:color="auto"/>
      </w:divBdr>
    </w:div>
    <w:div w:id="272514666">
      <w:bodyDiv w:val="1"/>
      <w:marLeft w:val="0"/>
      <w:marRight w:val="0"/>
      <w:marTop w:val="0"/>
      <w:marBottom w:val="0"/>
      <w:divBdr>
        <w:top w:val="none" w:sz="0" w:space="0" w:color="auto"/>
        <w:left w:val="none" w:sz="0" w:space="0" w:color="auto"/>
        <w:bottom w:val="none" w:sz="0" w:space="0" w:color="auto"/>
        <w:right w:val="none" w:sz="0" w:space="0" w:color="auto"/>
      </w:divBdr>
    </w:div>
    <w:div w:id="272633300">
      <w:bodyDiv w:val="1"/>
      <w:marLeft w:val="0"/>
      <w:marRight w:val="0"/>
      <w:marTop w:val="0"/>
      <w:marBottom w:val="0"/>
      <w:divBdr>
        <w:top w:val="none" w:sz="0" w:space="0" w:color="auto"/>
        <w:left w:val="none" w:sz="0" w:space="0" w:color="auto"/>
        <w:bottom w:val="none" w:sz="0" w:space="0" w:color="auto"/>
        <w:right w:val="none" w:sz="0" w:space="0" w:color="auto"/>
      </w:divBdr>
    </w:div>
    <w:div w:id="275059458">
      <w:bodyDiv w:val="1"/>
      <w:marLeft w:val="0"/>
      <w:marRight w:val="0"/>
      <w:marTop w:val="0"/>
      <w:marBottom w:val="0"/>
      <w:divBdr>
        <w:top w:val="none" w:sz="0" w:space="0" w:color="auto"/>
        <w:left w:val="none" w:sz="0" w:space="0" w:color="auto"/>
        <w:bottom w:val="none" w:sz="0" w:space="0" w:color="auto"/>
        <w:right w:val="none" w:sz="0" w:space="0" w:color="auto"/>
      </w:divBdr>
    </w:div>
    <w:div w:id="275794339">
      <w:bodyDiv w:val="1"/>
      <w:marLeft w:val="0"/>
      <w:marRight w:val="0"/>
      <w:marTop w:val="0"/>
      <w:marBottom w:val="0"/>
      <w:divBdr>
        <w:top w:val="none" w:sz="0" w:space="0" w:color="auto"/>
        <w:left w:val="none" w:sz="0" w:space="0" w:color="auto"/>
        <w:bottom w:val="none" w:sz="0" w:space="0" w:color="auto"/>
        <w:right w:val="none" w:sz="0" w:space="0" w:color="auto"/>
      </w:divBdr>
    </w:div>
    <w:div w:id="276373559">
      <w:bodyDiv w:val="1"/>
      <w:marLeft w:val="0"/>
      <w:marRight w:val="0"/>
      <w:marTop w:val="0"/>
      <w:marBottom w:val="0"/>
      <w:divBdr>
        <w:top w:val="none" w:sz="0" w:space="0" w:color="auto"/>
        <w:left w:val="none" w:sz="0" w:space="0" w:color="auto"/>
        <w:bottom w:val="none" w:sz="0" w:space="0" w:color="auto"/>
        <w:right w:val="none" w:sz="0" w:space="0" w:color="auto"/>
      </w:divBdr>
    </w:div>
    <w:div w:id="276451396">
      <w:bodyDiv w:val="1"/>
      <w:marLeft w:val="0"/>
      <w:marRight w:val="0"/>
      <w:marTop w:val="0"/>
      <w:marBottom w:val="0"/>
      <w:divBdr>
        <w:top w:val="none" w:sz="0" w:space="0" w:color="auto"/>
        <w:left w:val="none" w:sz="0" w:space="0" w:color="auto"/>
        <w:bottom w:val="none" w:sz="0" w:space="0" w:color="auto"/>
        <w:right w:val="none" w:sz="0" w:space="0" w:color="auto"/>
      </w:divBdr>
    </w:div>
    <w:div w:id="277027278">
      <w:bodyDiv w:val="1"/>
      <w:marLeft w:val="0"/>
      <w:marRight w:val="0"/>
      <w:marTop w:val="0"/>
      <w:marBottom w:val="0"/>
      <w:divBdr>
        <w:top w:val="none" w:sz="0" w:space="0" w:color="auto"/>
        <w:left w:val="none" w:sz="0" w:space="0" w:color="auto"/>
        <w:bottom w:val="none" w:sz="0" w:space="0" w:color="auto"/>
        <w:right w:val="none" w:sz="0" w:space="0" w:color="auto"/>
      </w:divBdr>
    </w:div>
    <w:div w:id="277883042">
      <w:bodyDiv w:val="1"/>
      <w:marLeft w:val="0"/>
      <w:marRight w:val="0"/>
      <w:marTop w:val="0"/>
      <w:marBottom w:val="0"/>
      <w:divBdr>
        <w:top w:val="none" w:sz="0" w:space="0" w:color="auto"/>
        <w:left w:val="none" w:sz="0" w:space="0" w:color="auto"/>
        <w:bottom w:val="none" w:sz="0" w:space="0" w:color="auto"/>
        <w:right w:val="none" w:sz="0" w:space="0" w:color="auto"/>
      </w:divBdr>
    </w:div>
    <w:div w:id="278219502">
      <w:bodyDiv w:val="1"/>
      <w:marLeft w:val="0"/>
      <w:marRight w:val="0"/>
      <w:marTop w:val="0"/>
      <w:marBottom w:val="0"/>
      <w:divBdr>
        <w:top w:val="none" w:sz="0" w:space="0" w:color="auto"/>
        <w:left w:val="none" w:sz="0" w:space="0" w:color="auto"/>
        <w:bottom w:val="none" w:sz="0" w:space="0" w:color="auto"/>
        <w:right w:val="none" w:sz="0" w:space="0" w:color="auto"/>
      </w:divBdr>
    </w:div>
    <w:div w:id="281116248">
      <w:bodyDiv w:val="1"/>
      <w:marLeft w:val="0"/>
      <w:marRight w:val="0"/>
      <w:marTop w:val="0"/>
      <w:marBottom w:val="0"/>
      <w:divBdr>
        <w:top w:val="none" w:sz="0" w:space="0" w:color="auto"/>
        <w:left w:val="none" w:sz="0" w:space="0" w:color="auto"/>
        <w:bottom w:val="none" w:sz="0" w:space="0" w:color="auto"/>
        <w:right w:val="none" w:sz="0" w:space="0" w:color="auto"/>
      </w:divBdr>
    </w:div>
    <w:div w:id="281612730">
      <w:bodyDiv w:val="1"/>
      <w:marLeft w:val="0"/>
      <w:marRight w:val="0"/>
      <w:marTop w:val="0"/>
      <w:marBottom w:val="0"/>
      <w:divBdr>
        <w:top w:val="none" w:sz="0" w:space="0" w:color="auto"/>
        <w:left w:val="none" w:sz="0" w:space="0" w:color="auto"/>
        <w:bottom w:val="none" w:sz="0" w:space="0" w:color="auto"/>
        <w:right w:val="none" w:sz="0" w:space="0" w:color="auto"/>
      </w:divBdr>
    </w:div>
    <w:div w:id="283118401">
      <w:bodyDiv w:val="1"/>
      <w:marLeft w:val="0"/>
      <w:marRight w:val="0"/>
      <w:marTop w:val="0"/>
      <w:marBottom w:val="0"/>
      <w:divBdr>
        <w:top w:val="none" w:sz="0" w:space="0" w:color="auto"/>
        <w:left w:val="none" w:sz="0" w:space="0" w:color="auto"/>
        <w:bottom w:val="none" w:sz="0" w:space="0" w:color="auto"/>
        <w:right w:val="none" w:sz="0" w:space="0" w:color="auto"/>
      </w:divBdr>
    </w:div>
    <w:div w:id="283657973">
      <w:bodyDiv w:val="1"/>
      <w:marLeft w:val="0"/>
      <w:marRight w:val="0"/>
      <w:marTop w:val="0"/>
      <w:marBottom w:val="0"/>
      <w:divBdr>
        <w:top w:val="none" w:sz="0" w:space="0" w:color="auto"/>
        <w:left w:val="none" w:sz="0" w:space="0" w:color="auto"/>
        <w:bottom w:val="none" w:sz="0" w:space="0" w:color="auto"/>
        <w:right w:val="none" w:sz="0" w:space="0" w:color="auto"/>
      </w:divBdr>
    </w:div>
    <w:div w:id="284851310">
      <w:bodyDiv w:val="1"/>
      <w:marLeft w:val="0"/>
      <w:marRight w:val="0"/>
      <w:marTop w:val="0"/>
      <w:marBottom w:val="0"/>
      <w:divBdr>
        <w:top w:val="none" w:sz="0" w:space="0" w:color="auto"/>
        <w:left w:val="none" w:sz="0" w:space="0" w:color="auto"/>
        <w:bottom w:val="none" w:sz="0" w:space="0" w:color="auto"/>
        <w:right w:val="none" w:sz="0" w:space="0" w:color="auto"/>
      </w:divBdr>
    </w:div>
    <w:div w:id="287052551">
      <w:bodyDiv w:val="1"/>
      <w:marLeft w:val="0"/>
      <w:marRight w:val="0"/>
      <w:marTop w:val="0"/>
      <w:marBottom w:val="0"/>
      <w:divBdr>
        <w:top w:val="none" w:sz="0" w:space="0" w:color="auto"/>
        <w:left w:val="none" w:sz="0" w:space="0" w:color="auto"/>
        <w:bottom w:val="none" w:sz="0" w:space="0" w:color="auto"/>
        <w:right w:val="none" w:sz="0" w:space="0" w:color="auto"/>
      </w:divBdr>
    </w:div>
    <w:div w:id="287443007">
      <w:bodyDiv w:val="1"/>
      <w:marLeft w:val="0"/>
      <w:marRight w:val="0"/>
      <w:marTop w:val="0"/>
      <w:marBottom w:val="0"/>
      <w:divBdr>
        <w:top w:val="none" w:sz="0" w:space="0" w:color="auto"/>
        <w:left w:val="none" w:sz="0" w:space="0" w:color="auto"/>
        <w:bottom w:val="none" w:sz="0" w:space="0" w:color="auto"/>
        <w:right w:val="none" w:sz="0" w:space="0" w:color="auto"/>
      </w:divBdr>
    </w:div>
    <w:div w:id="289434029">
      <w:bodyDiv w:val="1"/>
      <w:marLeft w:val="0"/>
      <w:marRight w:val="0"/>
      <w:marTop w:val="0"/>
      <w:marBottom w:val="0"/>
      <w:divBdr>
        <w:top w:val="none" w:sz="0" w:space="0" w:color="auto"/>
        <w:left w:val="none" w:sz="0" w:space="0" w:color="auto"/>
        <w:bottom w:val="none" w:sz="0" w:space="0" w:color="auto"/>
        <w:right w:val="none" w:sz="0" w:space="0" w:color="auto"/>
      </w:divBdr>
    </w:div>
    <w:div w:id="290792998">
      <w:bodyDiv w:val="1"/>
      <w:marLeft w:val="0"/>
      <w:marRight w:val="0"/>
      <w:marTop w:val="0"/>
      <w:marBottom w:val="0"/>
      <w:divBdr>
        <w:top w:val="none" w:sz="0" w:space="0" w:color="auto"/>
        <w:left w:val="none" w:sz="0" w:space="0" w:color="auto"/>
        <w:bottom w:val="none" w:sz="0" w:space="0" w:color="auto"/>
        <w:right w:val="none" w:sz="0" w:space="0" w:color="auto"/>
      </w:divBdr>
    </w:div>
    <w:div w:id="293947661">
      <w:bodyDiv w:val="1"/>
      <w:marLeft w:val="0"/>
      <w:marRight w:val="0"/>
      <w:marTop w:val="0"/>
      <w:marBottom w:val="0"/>
      <w:divBdr>
        <w:top w:val="none" w:sz="0" w:space="0" w:color="auto"/>
        <w:left w:val="none" w:sz="0" w:space="0" w:color="auto"/>
        <w:bottom w:val="none" w:sz="0" w:space="0" w:color="auto"/>
        <w:right w:val="none" w:sz="0" w:space="0" w:color="auto"/>
      </w:divBdr>
    </w:div>
    <w:div w:id="294139116">
      <w:bodyDiv w:val="1"/>
      <w:marLeft w:val="0"/>
      <w:marRight w:val="0"/>
      <w:marTop w:val="0"/>
      <w:marBottom w:val="0"/>
      <w:divBdr>
        <w:top w:val="none" w:sz="0" w:space="0" w:color="auto"/>
        <w:left w:val="none" w:sz="0" w:space="0" w:color="auto"/>
        <w:bottom w:val="none" w:sz="0" w:space="0" w:color="auto"/>
        <w:right w:val="none" w:sz="0" w:space="0" w:color="auto"/>
      </w:divBdr>
    </w:div>
    <w:div w:id="294877504">
      <w:bodyDiv w:val="1"/>
      <w:marLeft w:val="0"/>
      <w:marRight w:val="0"/>
      <w:marTop w:val="0"/>
      <w:marBottom w:val="0"/>
      <w:divBdr>
        <w:top w:val="none" w:sz="0" w:space="0" w:color="auto"/>
        <w:left w:val="none" w:sz="0" w:space="0" w:color="auto"/>
        <w:bottom w:val="none" w:sz="0" w:space="0" w:color="auto"/>
        <w:right w:val="none" w:sz="0" w:space="0" w:color="auto"/>
      </w:divBdr>
    </w:div>
    <w:div w:id="295376547">
      <w:bodyDiv w:val="1"/>
      <w:marLeft w:val="0"/>
      <w:marRight w:val="0"/>
      <w:marTop w:val="0"/>
      <w:marBottom w:val="0"/>
      <w:divBdr>
        <w:top w:val="none" w:sz="0" w:space="0" w:color="auto"/>
        <w:left w:val="none" w:sz="0" w:space="0" w:color="auto"/>
        <w:bottom w:val="none" w:sz="0" w:space="0" w:color="auto"/>
        <w:right w:val="none" w:sz="0" w:space="0" w:color="auto"/>
      </w:divBdr>
    </w:div>
    <w:div w:id="296688832">
      <w:bodyDiv w:val="1"/>
      <w:marLeft w:val="0"/>
      <w:marRight w:val="0"/>
      <w:marTop w:val="0"/>
      <w:marBottom w:val="0"/>
      <w:divBdr>
        <w:top w:val="none" w:sz="0" w:space="0" w:color="auto"/>
        <w:left w:val="none" w:sz="0" w:space="0" w:color="auto"/>
        <w:bottom w:val="none" w:sz="0" w:space="0" w:color="auto"/>
        <w:right w:val="none" w:sz="0" w:space="0" w:color="auto"/>
      </w:divBdr>
    </w:div>
    <w:div w:id="297491773">
      <w:bodyDiv w:val="1"/>
      <w:marLeft w:val="0"/>
      <w:marRight w:val="0"/>
      <w:marTop w:val="0"/>
      <w:marBottom w:val="0"/>
      <w:divBdr>
        <w:top w:val="none" w:sz="0" w:space="0" w:color="auto"/>
        <w:left w:val="none" w:sz="0" w:space="0" w:color="auto"/>
        <w:bottom w:val="none" w:sz="0" w:space="0" w:color="auto"/>
        <w:right w:val="none" w:sz="0" w:space="0" w:color="auto"/>
      </w:divBdr>
    </w:div>
    <w:div w:id="298264645">
      <w:bodyDiv w:val="1"/>
      <w:marLeft w:val="0"/>
      <w:marRight w:val="0"/>
      <w:marTop w:val="0"/>
      <w:marBottom w:val="0"/>
      <w:divBdr>
        <w:top w:val="none" w:sz="0" w:space="0" w:color="auto"/>
        <w:left w:val="none" w:sz="0" w:space="0" w:color="auto"/>
        <w:bottom w:val="none" w:sz="0" w:space="0" w:color="auto"/>
        <w:right w:val="none" w:sz="0" w:space="0" w:color="auto"/>
      </w:divBdr>
    </w:div>
    <w:div w:id="298582259">
      <w:bodyDiv w:val="1"/>
      <w:marLeft w:val="0"/>
      <w:marRight w:val="0"/>
      <w:marTop w:val="0"/>
      <w:marBottom w:val="0"/>
      <w:divBdr>
        <w:top w:val="none" w:sz="0" w:space="0" w:color="auto"/>
        <w:left w:val="none" w:sz="0" w:space="0" w:color="auto"/>
        <w:bottom w:val="none" w:sz="0" w:space="0" w:color="auto"/>
        <w:right w:val="none" w:sz="0" w:space="0" w:color="auto"/>
      </w:divBdr>
    </w:div>
    <w:div w:id="298657859">
      <w:bodyDiv w:val="1"/>
      <w:marLeft w:val="0"/>
      <w:marRight w:val="0"/>
      <w:marTop w:val="0"/>
      <w:marBottom w:val="0"/>
      <w:divBdr>
        <w:top w:val="none" w:sz="0" w:space="0" w:color="auto"/>
        <w:left w:val="none" w:sz="0" w:space="0" w:color="auto"/>
        <w:bottom w:val="none" w:sz="0" w:space="0" w:color="auto"/>
        <w:right w:val="none" w:sz="0" w:space="0" w:color="auto"/>
      </w:divBdr>
    </w:div>
    <w:div w:id="299071711">
      <w:bodyDiv w:val="1"/>
      <w:marLeft w:val="0"/>
      <w:marRight w:val="0"/>
      <w:marTop w:val="0"/>
      <w:marBottom w:val="0"/>
      <w:divBdr>
        <w:top w:val="none" w:sz="0" w:space="0" w:color="auto"/>
        <w:left w:val="none" w:sz="0" w:space="0" w:color="auto"/>
        <w:bottom w:val="none" w:sz="0" w:space="0" w:color="auto"/>
        <w:right w:val="none" w:sz="0" w:space="0" w:color="auto"/>
      </w:divBdr>
    </w:div>
    <w:div w:id="299919363">
      <w:bodyDiv w:val="1"/>
      <w:marLeft w:val="0"/>
      <w:marRight w:val="0"/>
      <w:marTop w:val="0"/>
      <w:marBottom w:val="0"/>
      <w:divBdr>
        <w:top w:val="none" w:sz="0" w:space="0" w:color="auto"/>
        <w:left w:val="none" w:sz="0" w:space="0" w:color="auto"/>
        <w:bottom w:val="none" w:sz="0" w:space="0" w:color="auto"/>
        <w:right w:val="none" w:sz="0" w:space="0" w:color="auto"/>
      </w:divBdr>
    </w:div>
    <w:div w:id="301427935">
      <w:bodyDiv w:val="1"/>
      <w:marLeft w:val="0"/>
      <w:marRight w:val="0"/>
      <w:marTop w:val="0"/>
      <w:marBottom w:val="0"/>
      <w:divBdr>
        <w:top w:val="none" w:sz="0" w:space="0" w:color="auto"/>
        <w:left w:val="none" w:sz="0" w:space="0" w:color="auto"/>
        <w:bottom w:val="none" w:sz="0" w:space="0" w:color="auto"/>
        <w:right w:val="none" w:sz="0" w:space="0" w:color="auto"/>
      </w:divBdr>
    </w:div>
    <w:div w:id="301546229">
      <w:bodyDiv w:val="1"/>
      <w:marLeft w:val="0"/>
      <w:marRight w:val="0"/>
      <w:marTop w:val="0"/>
      <w:marBottom w:val="0"/>
      <w:divBdr>
        <w:top w:val="none" w:sz="0" w:space="0" w:color="auto"/>
        <w:left w:val="none" w:sz="0" w:space="0" w:color="auto"/>
        <w:bottom w:val="none" w:sz="0" w:space="0" w:color="auto"/>
        <w:right w:val="none" w:sz="0" w:space="0" w:color="auto"/>
      </w:divBdr>
    </w:div>
    <w:div w:id="301884073">
      <w:bodyDiv w:val="1"/>
      <w:marLeft w:val="0"/>
      <w:marRight w:val="0"/>
      <w:marTop w:val="0"/>
      <w:marBottom w:val="0"/>
      <w:divBdr>
        <w:top w:val="none" w:sz="0" w:space="0" w:color="auto"/>
        <w:left w:val="none" w:sz="0" w:space="0" w:color="auto"/>
        <w:bottom w:val="none" w:sz="0" w:space="0" w:color="auto"/>
        <w:right w:val="none" w:sz="0" w:space="0" w:color="auto"/>
      </w:divBdr>
    </w:div>
    <w:div w:id="302854353">
      <w:bodyDiv w:val="1"/>
      <w:marLeft w:val="0"/>
      <w:marRight w:val="0"/>
      <w:marTop w:val="0"/>
      <w:marBottom w:val="0"/>
      <w:divBdr>
        <w:top w:val="none" w:sz="0" w:space="0" w:color="auto"/>
        <w:left w:val="none" w:sz="0" w:space="0" w:color="auto"/>
        <w:bottom w:val="none" w:sz="0" w:space="0" w:color="auto"/>
        <w:right w:val="none" w:sz="0" w:space="0" w:color="auto"/>
      </w:divBdr>
    </w:div>
    <w:div w:id="302925597">
      <w:bodyDiv w:val="1"/>
      <w:marLeft w:val="0"/>
      <w:marRight w:val="0"/>
      <w:marTop w:val="0"/>
      <w:marBottom w:val="0"/>
      <w:divBdr>
        <w:top w:val="none" w:sz="0" w:space="0" w:color="auto"/>
        <w:left w:val="none" w:sz="0" w:space="0" w:color="auto"/>
        <w:bottom w:val="none" w:sz="0" w:space="0" w:color="auto"/>
        <w:right w:val="none" w:sz="0" w:space="0" w:color="auto"/>
      </w:divBdr>
    </w:div>
    <w:div w:id="303896602">
      <w:bodyDiv w:val="1"/>
      <w:marLeft w:val="0"/>
      <w:marRight w:val="0"/>
      <w:marTop w:val="0"/>
      <w:marBottom w:val="0"/>
      <w:divBdr>
        <w:top w:val="none" w:sz="0" w:space="0" w:color="auto"/>
        <w:left w:val="none" w:sz="0" w:space="0" w:color="auto"/>
        <w:bottom w:val="none" w:sz="0" w:space="0" w:color="auto"/>
        <w:right w:val="none" w:sz="0" w:space="0" w:color="auto"/>
      </w:divBdr>
    </w:div>
    <w:div w:id="304626385">
      <w:bodyDiv w:val="1"/>
      <w:marLeft w:val="0"/>
      <w:marRight w:val="0"/>
      <w:marTop w:val="0"/>
      <w:marBottom w:val="0"/>
      <w:divBdr>
        <w:top w:val="none" w:sz="0" w:space="0" w:color="auto"/>
        <w:left w:val="none" w:sz="0" w:space="0" w:color="auto"/>
        <w:bottom w:val="none" w:sz="0" w:space="0" w:color="auto"/>
        <w:right w:val="none" w:sz="0" w:space="0" w:color="auto"/>
      </w:divBdr>
    </w:div>
    <w:div w:id="305597133">
      <w:bodyDiv w:val="1"/>
      <w:marLeft w:val="0"/>
      <w:marRight w:val="0"/>
      <w:marTop w:val="0"/>
      <w:marBottom w:val="0"/>
      <w:divBdr>
        <w:top w:val="none" w:sz="0" w:space="0" w:color="auto"/>
        <w:left w:val="none" w:sz="0" w:space="0" w:color="auto"/>
        <w:bottom w:val="none" w:sz="0" w:space="0" w:color="auto"/>
        <w:right w:val="none" w:sz="0" w:space="0" w:color="auto"/>
      </w:divBdr>
    </w:div>
    <w:div w:id="306782357">
      <w:bodyDiv w:val="1"/>
      <w:marLeft w:val="0"/>
      <w:marRight w:val="0"/>
      <w:marTop w:val="0"/>
      <w:marBottom w:val="0"/>
      <w:divBdr>
        <w:top w:val="none" w:sz="0" w:space="0" w:color="auto"/>
        <w:left w:val="none" w:sz="0" w:space="0" w:color="auto"/>
        <w:bottom w:val="none" w:sz="0" w:space="0" w:color="auto"/>
        <w:right w:val="none" w:sz="0" w:space="0" w:color="auto"/>
      </w:divBdr>
    </w:div>
    <w:div w:id="307327948">
      <w:bodyDiv w:val="1"/>
      <w:marLeft w:val="0"/>
      <w:marRight w:val="0"/>
      <w:marTop w:val="0"/>
      <w:marBottom w:val="0"/>
      <w:divBdr>
        <w:top w:val="none" w:sz="0" w:space="0" w:color="auto"/>
        <w:left w:val="none" w:sz="0" w:space="0" w:color="auto"/>
        <w:bottom w:val="none" w:sz="0" w:space="0" w:color="auto"/>
        <w:right w:val="none" w:sz="0" w:space="0" w:color="auto"/>
      </w:divBdr>
    </w:div>
    <w:div w:id="307442178">
      <w:bodyDiv w:val="1"/>
      <w:marLeft w:val="0"/>
      <w:marRight w:val="0"/>
      <w:marTop w:val="0"/>
      <w:marBottom w:val="0"/>
      <w:divBdr>
        <w:top w:val="none" w:sz="0" w:space="0" w:color="auto"/>
        <w:left w:val="none" w:sz="0" w:space="0" w:color="auto"/>
        <w:bottom w:val="none" w:sz="0" w:space="0" w:color="auto"/>
        <w:right w:val="none" w:sz="0" w:space="0" w:color="auto"/>
      </w:divBdr>
    </w:div>
    <w:div w:id="307902355">
      <w:bodyDiv w:val="1"/>
      <w:marLeft w:val="0"/>
      <w:marRight w:val="0"/>
      <w:marTop w:val="0"/>
      <w:marBottom w:val="0"/>
      <w:divBdr>
        <w:top w:val="none" w:sz="0" w:space="0" w:color="auto"/>
        <w:left w:val="none" w:sz="0" w:space="0" w:color="auto"/>
        <w:bottom w:val="none" w:sz="0" w:space="0" w:color="auto"/>
        <w:right w:val="none" w:sz="0" w:space="0" w:color="auto"/>
      </w:divBdr>
    </w:div>
    <w:div w:id="311837398">
      <w:bodyDiv w:val="1"/>
      <w:marLeft w:val="0"/>
      <w:marRight w:val="0"/>
      <w:marTop w:val="0"/>
      <w:marBottom w:val="0"/>
      <w:divBdr>
        <w:top w:val="none" w:sz="0" w:space="0" w:color="auto"/>
        <w:left w:val="none" w:sz="0" w:space="0" w:color="auto"/>
        <w:bottom w:val="none" w:sz="0" w:space="0" w:color="auto"/>
        <w:right w:val="none" w:sz="0" w:space="0" w:color="auto"/>
      </w:divBdr>
    </w:div>
    <w:div w:id="314648533">
      <w:bodyDiv w:val="1"/>
      <w:marLeft w:val="0"/>
      <w:marRight w:val="0"/>
      <w:marTop w:val="0"/>
      <w:marBottom w:val="0"/>
      <w:divBdr>
        <w:top w:val="none" w:sz="0" w:space="0" w:color="auto"/>
        <w:left w:val="none" w:sz="0" w:space="0" w:color="auto"/>
        <w:bottom w:val="none" w:sz="0" w:space="0" w:color="auto"/>
        <w:right w:val="none" w:sz="0" w:space="0" w:color="auto"/>
      </w:divBdr>
    </w:div>
    <w:div w:id="315955457">
      <w:bodyDiv w:val="1"/>
      <w:marLeft w:val="0"/>
      <w:marRight w:val="0"/>
      <w:marTop w:val="0"/>
      <w:marBottom w:val="0"/>
      <w:divBdr>
        <w:top w:val="none" w:sz="0" w:space="0" w:color="auto"/>
        <w:left w:val="none" w:sz="0" w:space="0" w:color="auto"/>
        <w:bottom w:val="none" w:sz="0" w:space="0" w:color="auto"/>
        <w:right w:val="none" w:sz="0" w:space="0" w:color="auto"/>
      </w:divBdr>
    </w:div>
    <w:div w:id="317003910">
      <w:bodyDiv w:val="1"/>
      <w:marLeft w:val="0"/>
      <w:marRight w:val="0"/>
      <w:marTop w:val="0"/>
      <w:marBottom w:val="0"/>
      <w:divBdr>
        <w:top w:val="none" w:sz="0" w:space="0" w:color="auto"/>
        <w:left w:val="none" w:sz="0" w:space="0" w:color="auto"/>
        <w:bottom w:val="none" w:sz="0" w:space="0" w:color="auto"/>
        <w:right w:val="none" w:sz="0" w:space="0" w:color="auto"/>
      </w:divBdr>
    </w:div>
    <w:div w:id="317075092">
      <w:bodyDiv w:val="1"/>
      <w:marLeft w:val="0"/>
      <w:marRight w:val="0"/>
      <w:marTop w:val="0"/>
      <w:marBottom w:val="0"/>
      <w:divBdr>
        <w:top w:val="none" w:sz="0" w:space="0" w:color="auto"/>
        <w:left w:val="none" w:sz="0" w:space="0" w:color="auto"/>
        <w:bottom w:val="none" w:sz="0" w:space="0" w:color="auto"/>
        <w:right w:val="none" w:sz="0" w:space="0" w:color="auto"/>
      </w:divBdr>
    </w:div>
    <w:div w:id="317343952">
      <w:bodyDiv w:val="1"/>
      <w:marLeft w:val="0"/>
      <w:marRight w:val="0"/>
      <w:marTop w:val="0"/>
      <w:marBottom w:val="0"/>
      <w:divBdr>
        <w:top w:val="none" w:sz="0" w:space="0" w:color="auto"/>
        <w:left w:val="none" w:sz="0" w:space="0" w:color="auto"/>
        <w:bottom w:val="none" w:sz="0" w:space="0" w:color="auto"/>
        <w:right w:val="none" w:sz="0" w:space="0" w:color="auto"/>
      </w:divBdr>
    </w:div>
    <w:div w:id="317732807">
      <w:bodyDiv w:val="1"/>
      <w:marLeft w:val="0"/>
      <w:marRight w:val="0"/>
      <w:marTop w:val="0"/>
      <w:marBottom w:val="0"/>
      <w:divBdr>
        <w:top w:val="none" w:sz="0" w:space="0" w:color="auto"/>
        <w:left w:val="none" w:sz="0" w:space="0" w:color="auto"/>
        <w:bottom w:val="none" w:sz="0" w:space="0" w:color="auto"/>
        <w:right w:val="none" w:sz="0" w:space="0" w:color="auto"/>
      </w:divBdr>
    </w:div>
    <w:div w:id="321587318">
      <w:bodyDiv w:val="1"/>
      <w:marLeft w:val="0"/>
      <w:marRight w:val="0"/>
      <w:marTop w:val="0"/>
      <w:marBottom w:val="0"/>
      <w:divBdr>
        <w:top w:val="none" w:sz="0" w:space="0" w:color="auto"/>
        <w:left w:val="none" w:sz="0" w:space="0" w:color="auto"/>
        <w:bottom w:val="none" w:sz="0" w:space="0" w:color="auto"/>
        <w:right w:val="none" w:sz="0" w:space="0" w:color="auto"/>
      </w:divBdr>
    </w:div>
    <w:div w:id="321856758">
      <w:bodyDiv w:val="1"/>
      <w:marLeft w:val="0"/>
      <w:marRight w:val="0"/>
      <w:marTop w:val="0"/>
      <w:marBottom w:val="0"/>
      <w:divBdr>
        <w:top w:val="none" w:sz="0" w:space="0" w:color="auto"/>
        <w:left w:val="none" w:sz="0" w:space="0" w:color="auto"/>
        <w:bottom w:val="none" w:sz="0" w:space="0" w:color="auto"/>
        <w:right w:val="none" w:sz="0" w:space="0" w:color="auto"/>
      </w:divBdr>
    </w:div>
    <w:div w:id="323316017">
      <w:bodyDiv w:val="1"/>
      <w:marLeft w:val="0"/>
      <w:marRight w:val="0"/>
      <w:marTop w:val="0"/>
      <w:marBottom w:val="0"/>
      <w:divBdr>
        <w:top w:val="none" w:sz="0" w:space="0" w:color="auto"/>
        <w:left w:val="none" w:sz="0" w:space="0" w:color="auto"/>
        <w:bottom w:val="none" w:sz="0" w:space="0" w:color="auto"/>
        <w:right w:val="none" w:sz="0" w:space="0" w:color="auto"/>
      </w:divBdr>
    </w:div>
    <w:div w:id="323433515">
      <w:bodyDiv w:val="1"/>
      <w:marLeft w:val="0"/>
      <w:marRight w:val="0"/>
      <w:marTop w:val="0"/>
      <w:marBottom w:val="0"/>
      <w:divBdr>
        <w:top w:val="none" w:sz="0" w:space="0" w:color="auto"/>
        <w:left w:val="none" w:sz="0" w:space="0" w:color="auto"/>
        <w:bottom w:val="none" w:sz="0" w:space="0" w:color="auto"/>
        <w:right w:val="none" w:sz="0" w:space="0" w:color="auto"/>
      </w:divBdr>
    </w:div>
    <w:div w:id="324163322">
      <w:bodyDiv w:val="1"/>
      <w:marLeft w:val="0"/>
      <w:marRight w:val="0"/>
      <w:marTop w:val="0"/>
      <w:marBottom w:val="0"/>
      <w:divBdr>
        <w:top w:val="none" w:sz="0" w:space="0" w:color="auto"/>
        <w:left w:val="none" w:sz="0" w:space="0" w:color="auto"/>
        <w:bottom w:val="none" w:sz="0" w:space="0" w:color="auto"/>
        <w:right w:val="none" w:sz="0" w:space="0" w:color="auto"/>
      </w:divBdr>
    </w:div>
    <w:div w:id="324433393">
      <w:bodyDiv w:val="1"/>
      <w:marLeft w:val="0"/>
      <w:marRight w:val="0"/>
      <w:marTop w:val="0"/>
      <w:marBottom w:val="0"/>
      <w:divBdr>
        <w:top w:val="none" w:sz="0" w:space="0" w:color="auto"/>
        <w:left w:val="none" w:sz="0" w:space="0" w:color="auto"/>
        <w:bottom w:val="none" w:sz="0" w:space="0" w:color="auto"/>
        <w:right w:val="none" w:sz="0" w:space="0" w:color="auto"/>
      </w:divBdr>
    </w:div>
    <w:div w:id="325863524">
      <w:bodyDiv w:val="1"/>
      <w:marLeft w:val="0"/>
      <w:marRight w:val="0"/>
      <w:marTop w:val="0"/>
      <w:marBottom w:val="0"/>
      <w:divBdr>
        <w:top w:val="none" w:sz="0" w:space="0" w:color="auto"/>
        <w:left w:val="none" w:sz="0" w:space="0" w:color="auto"/>
        <w:bottom w:val="none" w:sz="0" w:space="0" w:color="auto"/>
        <w:right w:val="none" w:sz="0" w:space="0" w:color="auto"/>
      </w:divBdr>
    </w:div>
    <w:div w:id="326642027">
      <w:bodyDiv w:val="1"/>
      <w:marLeft w:val="0"/>
      <w:marRight w:val="0"/>
      <w:marTop w:val="0"/>
      <w:marBottom w:val="0"/>
      <w:divBdr>
        <w:top w:val="none" w:sz="0" w:space="0" w:color="auto"/>
        <w:left w:val="none" w:sz="0" w:space="0" w:color="auto"/>
        <w:bottom w:val="none" w:sz="0" w:space="0" w:color="auto"/>
        <w:right w:val="none" w:sz="0" w:space="0" w:color="auto"/>
      </w:divBdr>
    </w:div>
    <w:div w:id="327055208">
      <w:bodyDiv w:val="1"/>
      <w:marLeft w:val="0"/>
      <w:marRight w:val="0"/>
      <w:marTop w:val="0"/>
      <w:marBottom w:val="0"/>
      <w:divBdr>
        <w:top w:val="none" w:sz="0" w:space="0" w:color="auto"/>
        <w:left w:val="none" w:sz="0" w:space="0" w:color="auto"/>
        <w:bottom w:val="none" w:sz="0" w:space="0" w:color="auto"/>
        <w:right w:val="none" w:sz="0" w:space="0" w:color="auto"/>
      </w:divBdr>
    </w:div>
    <w:div w:id="327248701">
      <w:bodyDiv w:val="1"/>
      <w:marLeft w:val="0"/>
      <w:marRight w:val="0"/>
      <w:marTop w:val="0"/>
      <w:marBottom w:val="0"/>
      <w:divBdr>
        <w:top w:val="none" w:sz="0" w:space="0" w:color="auto"/>
        <w:left w:val="none" w:sz="0" w:space="0" w:color="auto"/>
        <w:bottom w:val="none" w:sz="0" w:space="0" w:color="auto"/>
        <w:right w:val="none" w:sz="0" w:space="0" w:color="auto"/>
      </w:divBdr>
    </w:div>
    <w:div w:id="328681827">
      <w:bodyDiv w:val="1"/>
      <w:marLeft w:val="0"/>
      <w:marRight w:val="0"/>
      <w:marTop w:val="0"/>
      <w:marBottom w:val="0"/>
      <w:divBdr>
        <w:top w:val="none" w:sz="0" w:space="0" w:color="auto"/>
        <w:left w:val="none" w:sz="0" w:space="0" w:color="auto"/>
        <w:bottom w:val="none" w:sz="0" w:space="0" w:color="auto"/>
        <w:right w:val="none" w:sz="0" w:space="0" w:color="auto"/>
      </w:divBdr>
    </w:div>
    <w:div w:id="328801109">
      <w:bodyDiv w:val="1"/>
      <w:marLeft w:val="0"/>
      <w:marRight w:val="0"/>
      <w:marTop w:val="0"/>
      <w:marBottom w:val="0"/>
      <w:divBdr>
        <w:top w:val="none" w:sz="0" w:space="0" w:color="auto"/>
        <w:left w:val="none" w:sz="0" w:space="0" w:color="auto"/>
        <w:bottom w:val="none" w:sz="0" w:space="0" w:color="auto"/>
        <w:right w:val="none" w:sz="0" w:space="0" w:color="auto"/>
      </w:divBdr>
    </w:div>
    <w:div w:id="330523469">
      <w:bodyDiv w:val="1"/>
      <w:marLeft w:val="0"/>
      <w:marRight w:val="0"/>
      <w:marTop w:val="0"/>
      <w:marBottom w:val="0"/>
      <w:divBdr>
        <w:top w:val="none" w:sz="0" w:space="0" w:color="auto"/>
        <w:left w:val="none" w:sz="0" w:space="0" w:color="auto"/>
        <w:bottom w:val="none" w:sz="0" w:space="0" w:color="auto"/>
        <w:right w:val="none" w:sz="0" w:space="0" w:color="auto"/>
      </w:divBdr>
    </w:div>
    <w:div w:id="330647276">
      <w:bodyDiv w:val="1"/>
      <w:marLeft w:val="0"/>
      <w:marRight w:val="0"/>
      <w:marTop w:val="0"/>
      <w:marBottom w:val="0"/>
      <w:divBdr>
        <w:top w:val="none" w:sz="0" w:space="0" w:color="auto"/>
        <w:left w:val="none" w:sz="0" w:space="0" w:color="auto"/>
        <w:bottom w:val="none" w:sz="0" w:space="0" w:color="auto"/>
        <w:right w:val="none" w:sz="0" w:space="0" w:color="auto"/>
      </w:divBdr>
    </w:div>
    <w:div w:id="331379731">
      <w:bodyDiv w:val="1"/>
      <w:marLeft w:val="0"/>
      <w:marRight w:val="0"/>
      <w:marTop w:val="0"/>
      <w:marBottom w:val="0"/>
      <w:divBdr>
        <w:top w:val="none" w:sz="0" w:space="0" w:color="auto"/>
        <w:left w:val="none" w:sz="0" w:space="0" w:color="auto"/>
        <w:bottom w:val="none" w:sz="0" w:space="0" w:color="auto"/>
        <w:right w:val="none" w:sz="0" w:space="0" w:color="auto"/>
      </w:divBdr>
    </w:div>
    <w:div w:id="332536097">
      <w:bodyDiv w:val="1"/>
      <w:marLeft w:val="0"/>
      <w:marRight w:val="0"/>
      <w:marTop w:val="0"/>
      <w:marBottom w:val="0"/>
      <w:divBdr>
        <w:top w:val="none" w:sz="0" w:space="0" w:color="auto"/>
        <w:left w:val="none" w:sz="0" w:space="0" w:color="auto"/>
        <w:bottom w:val="none" w:sz="0" w:space="0" w:color="auto"/>
        <w:right w:val="none" w:sz="0" w:space="0" w:color="auto"/>
      </w:divBdr>
    </w:div>
    <w:div w:id="333340846">
      <w:bodyDiv w:val="1"/>
      <w:marLeft w:val="0"/>
      <w:marRight w:val="0"/>
      <w:marTop w:val="0"/>
      <w:marBottom w:val="0"/>
      <w:divBdr>
        <w:top w:val="none" w:sz="0" w:space="0" w:color="auto"/>
        <w:left w:val="none" w:sz="0" w:space="0" w:color="auto"/>
        <w:bottom w:val="none" w:sz="0" w:space="0" w:color="auto"/>
        <w:right w:val="none" w:sz="0" w:space="0" w:color="auto"/>
      </w:divBdr>
    </w:div>
    <w:div w:id="333920592">
      <w:bodyDiv w:val="1"/>
      <w:marLeft w:val="0"/>
      <w:marRight w:val="0"/>
      <w:marTop w:val="0"/>
      <w:marBottom w:val="0"/>
      <w:divBdr>
        <w:top w:val="none" w:sz="0" w:space="0" w:color="auto"/>
        <w:left w:val="none" w:sz="0" w:space="0" w:color="auto"/>
        <w:bottom w:val="none" w:sz="0" w:space="0" w:color="auto"/>
        <w:right w:val="none" w:sz="0" w:space="0" w:color="auto"/>
      </w:divBdr>
    </w:div>
    <w:div w:id="335574393">
      <w:bodyDiv w:val="1"/>
      <w:marLeft w:val="0"/>
      <w:marRight w:val="0"/>
      <w:marTop w:val="0"/>
      <w:marBottom w:val="0"/>
      <w:divBdr>
        <w:top w:val="none" w:sz="0" w:space="0" w:color="auto"/>
        <w:left w:val="none" w:sz="0" w:space="0" w:color="auto"/>
        <w:bottom w:val="none" w:sz="0" w:space="0" w:color="auto"/>
        <w:right w:val="none" w:sz="0" w:space="0" w:color="auto"/>
      </w:divBdr>
    </w:div>
    <w:div w:id="336428170">
      <w:bodyDiv w:val="1"/>
      <w:marLeft w:val="0"/>
      <w:marRight w:val="0"/>
      <w:marTop w:val="0"/>
      <w:marBottom w:val="0"/>
      <w:divBdr>
        <w:top w:val="none" w:sz="0" w:space="0" w:color="auto"/>
        <w:left w:val="none" w:sz="0" w:space="0" w:color="auto"/>
        <w:bottom w:val="none" w:sz="0" w:space="0" w:color="auto"/>
        <w:right w:val="none" w:sz="0" w:space="0" w:color="auto"/>
      </w:divBdr>
    </w:div>
    <w:div w:id="336615260">
      <w:bodyDiv w:val="1"/>
      <w:marLeft w:val="0"/>
      <w:marRight w:val="0"/>
      <w:marTop w:val="0"/>
      <w:marBottom w:val="0"/>
      <w:divBdr>
        <w:top w:val="none" w:sz="0" w:space="0" w:color="auto"/>
        <w:left w:val="none" w:sz="0" w:space="0" w:color="auto"/>
        <w:bottom w:val="none" w:sz="0" w:space="0" w:color="auto"/>
        <w:right w:val="none" w:sz="0" w:space="0" w:color="auto"/>
      </w:divBdr>
    </w:div>
    <w:div w:id="337001550">
      <w:bodyDiv w:val="1"/>
      <w:marLeft w:val="0"/>
      <w:marRight w:val="0"/>
      <w:marTop w:val="0"/>
      <w:marBottom w:val="0"/>
      <w:divBdr>
        <w:top w:val="none" w:sz="0" w:space="0" w:color="auto"/>
        <w:left w:val="none" w:sz="0" w:space="0" w:color="auto"/>
        <w:bottom w:val="none" w:sz="0" w:space="0" w:color="auto"/>
        <w:right w:val="none" w:sz="0" w:space="0" w:color="auto"/>
      </w:divBdr>
    </w:div>
    <w:div w:id="338586109">
      <w:bodyDiv w:val="1"/>
      <w:marLeft w:val="0"/>
      <w:marRight w:val="0"/>
      <w:marTop w:val="0"/>
      <w:marBottom w:val="0"/>
      <w:divBdr>
        <w:top w:val="none" w:sz="0" w:space="0" w:color="auto"/>
        <w:left w:val="none" w:sz="0" w:space="0" w:color="auto"/>
        <w:bottom w:val="none" w:sz="0" w:space="0" w:color="auto"/>
        <w:right w:val="none" w:sz="0" w:space="0" w:color="auto"/>
      </w:divBdr>
    </w:div>
    <w:div w:id="340664619">
      <w:bodyDiv w:val="1"/>
      <w:marLeft w:val="0"/>
      <w:marRight w:val="0"/>
      <w:marTop w:val="0"/>
      <w:marBottom w:val="0"/>
      <w:divBdr>
        <w:top w:val="none" w:sz="0" w:space="0" w:color="auto"/>
        <w:left w:val="none" w:sz="0" w:space="0" w:color="auto"/>
        <w:bottom w:val="none" w:sz="0" w:space="0" w:color="auto"/>
        <w:right w:val="none" w:sz="0" w:space="0" w:color="auto"/>
      </w:divBdr>
    </w:div>
    <w:div w:id="341205808">
      <w:bodyDiv w:val="1"/>
      <w:marLeft w:val="0"/>
      <w:marRight w:val="0"/>
      <w:marTop w:val="0"/>
      <w:marBottom w:val="0"/>
      <w:divBdr>
        <w:top w:val="none" w:sz="0" w:space="0" w:color="auto"/>
        <w:left w:val="none" w:sz="0" w:space="0" w:color="auto"/>
        <w:bottom w:val="none" w:sz="0" w:space="0" w:color="auto"/>
        <w:right w:val="none" w:sz="0" w:space="0" w:color="auto"/>
      </w:divBdr>
    </w:div>
    <w:div w:id="341513990">
      <w:bodyDiv w:val="1"/>
      <w:marLeft w:val="0"/>
      <w:marRight w:val="0"/>
      <w:marTop w:val="0"/>
      <w:marBottom w:val="0"/>
      <w:divBdr>
        <w:top w:val="none" w:sz="0" w:space="0" w:color="auto"/>
        <w:left w:val="none" w:sz="0" w:space="0" w:color="auto"/>
        <w:bottom w:val="none" w:sz="0" w:space="0" w:color="auto"/>
        <w:right w:val="none" w:sz="0" w:space="0" w:color="auto"/>
      </w:divBdr>
    </w:div>
    <w:div w:id="342517429">
      <w:bodyDiv w:val="1"/>
      <w:marLeft w:val="0"/>
      <w:marRight w:val="0"/>
      <w:marTop w:val="0"/>
      <w:marBottom w:val="0"/>
      <w:divBdr>
        <w:top w:val="none" w:sz="0" w:space="0" w:color="auto"/>
        <w:left w:val="none" w:sz="0" w:space="0" w:color="auto"/>
        <w:bottom w:val="none" w:sz="0" w:space="0" w:color="auto"/>
        <w:right w:val="none" w:sz="0" w:space="0" w:color="auto"/>
      </w:divBdr>
    </w:div>
    <w:div w:id="343554684">
      <w:bodyDiv w:val="1"/>
      <w:marLeft w:val="0"/>
      <w:marRight w:val="0"/>
      <w:marTop w:val="0"/>
      <w:marBottom w:val="0"/>
      <w:divBdr>
        <w:top w:val="none" w:sz="0" w:space="0" w:color="auto"/>
        <w:left w:val="none" w:sz="0" w:space="0" w:color="auto"/>
        <w:bottom w:val="none" w:sz="0" w:space="0" w:color="auto"/>
        <w:right w:val="none" w:sz="0" w:space="0" w:color="auto"/>
      </w:divBdr>
    </w:div>
    <w:div w:id="344408347">
      <w:bodyDiv w:val="1"/>
      <w:marLeft w:val="0"/>
      <w:marRight w:val="0"/>
      <w:marTop w:val="0"/>
      <w:marBottom w:val="0"/>
      <w:divBdr>
        <w:top w:val="none" w:sz="0" w:space="0" w:color="auto"/>
        <w:left w:val="none" w:sz="0" w:space="0" w:color="auto"/>
        <w:bottom w:val="none" w:sz="0" w:space="0" w:color="auto"/>
        <w:right w:val="none" w:sz="0" w:space="0" w:color="auto"/>
      </w:divBdr>
    </w:div>
    <w:div w:id="344748793">
      <w:bodyDiv w:val="1"/>
      <w:marLeft w:val="0"/>
      <w:marRight w:val="0"/>
      <w:marTop w:val="0"/>
      <w:marBottom w:val="0"/>
      <w:divBdr>
        <w:top w:val="none" w:sz="0" w:space="0" w:color="auto"/>
        <w:left w:val="none" w:sz="0" w:space="0" w:color="auto"/>
        <w:bottom w:val="none" w:sz="0" w:space="0" w:color="auto"/>
        <w:right w:val="none" w:sz="0" w:space="0" w:color="auto"/>
      </w:divBdr>
    </w:div>
    <w:div w:id="344871670">
      <w:bodyDiv w:val="1"/>
      <w:marLeft w:val="0"/>
      <w:marRight w:val="0"/>
      <w:marTop w:val="0"/>
      <w:marBottom w:val="0"/>
      <w:divBdr>
        <w:top w:val="none" w:sz="0" w:space="0" w:color="auto"/>
        <w:left w:val="none" w:sz="0" w:space="0" w:color="auto"/>
        <w:bottom w:val="none" w:sz="0" w:space="0" w:color="auto"/>
        <w:right w:val="none" w:sz="0" w:space="0" w:color="auto"/>
      </w:divBdr>
    </w:div>
    <w:div w:id="347559096">
      <w:bodyDiv w:val="1"/>
      <w:marLeft w:val="0"/>
      <w:marRight w:val="0"/>
      <w:marTop w:val="0"/>
      <w:marBottom w:val="0"/>
      <w:divBdr>
        <w:top w:val="none" w:sz="0" w:space="0" w:color="auto"/>
        <w:left w:val="none" w:sz="0" w:space="0" w:color="auto"/>
        <w:bottom w:val="none" w:sz="0" w:space="0" w:color="auto"/>
        <w:right w:val="none" w:sz="0" w:space="0" w:color="auto"/>
      </w:divBdr>
    </w:div>
    <w:div w:id="348457030">
      <w:bodyDiv w:val="1"/>
      <w:marLeft w:val="0"/>
      <w:marRight w:val="0"/>
      <w:marTop w:val="0"/>
      <w:marBottom w:val="0"/>
      <w:divBdr>
        <w:top w:val="none" w:sz="0" w:space="0" w:color="auto"/>
        <w:left w:val="none" w:sz="0" w:space="0" w:color="auto"/>
        <w:bottom w:val="none" w:sz="0" w:space="0" w:color="auto"/>
        <w:right w:val="none" w:sz="0" w:space="0" w:color="auto"/>
      </w:divBdr>
    </w:div>
    <w:div w:id="348723720">
      <w:bodyDiv w:val="1"/>
      <w:marLeft w:val="0"/>
      <w:marRight w:val="0"/>
      <w:marTop w:val="0"/>
      <w:marBottom w:val="0"/>
      <w:divBdr>
        <w:top w:val="none" w:sz="0" w:space="0" w:color="auto"/>
        <w:left w:val="none" w:sz="0" w:space="0" w:color="auto"/>
        <w:bottom w:val="none" w:sz="0" w:space="0" w:color="auto"/>
        <w:right w:val="none" w:sz="0" w:space="0" w:color="auto"/>
      </w:divBdr>
    </w:div>
    <w:div w:id="349140497">
      <w:bodyDiv w:val="1"/>
      <w:marLeft w:val="0"/>
      <w:marRight w:val="0"/>
      <w:marTop w:val="0"/>
      <w:marBottom w:val="0"/>
      <w:divBdr>
        <w:top w:val="none" w:sz="0" w:space="0" w:color="auto"/>
        <w:left w:val="none" w:sz="0" w:space="0" w:color="auto"/>
        <w:bottom w:val="none" w:sz="0" w:space="0" w:color="auto"/>
        <w:right w:val="none" w:sz="0" w:space="0" w:color="auto"/>
      </w:divBdr>
    </w:div>
    <w:div w:id="349187642">
      <w:bodyDiv w:val="1"/>
      <w:marLeft w:val="0"/>
      <w:marRight w:val="0"/>
      <w:marTop w:val="0"/>
      <w:marBottom w:val="0"/>
      <w:divBdr>
        <w:top w:val="none" w:sz="0" w:space="0" w:color="auto"/>
        <w:left w:val="none" w:sz="0" w:space="0" w:color="auto"/>
        <w:bottom w:val="none" w:sz="0" w:space="0" w:color="auto"/>
        <w:right w:val="none" w:sz="0" w:space="0" w:color="auto"/>
      </w:divBdr>
    </w:div>
    <w:div w:id="350766015">
      <w:bodyDiv w:val="1"/>
      <w:marLeft w:val="0"/>
      <w:marRight w:val="0"/>
      <w:marTop w:val="0"/>
      <w:marBottom w:val="0"/>
      <w:divBdr>
        <w:top w:val="none" w:sz="0" w:space="0" w:color="auto"/>
        <w:left w:val="none" w:sz="0" w:space="0" w:color="auto"/>
        <w:bottom w:val="none" w:sz="0" w:space="0" w:color="auto"/>
        <w:right w:val="none" w:sz="0" w:space="0" w:color="auto"/>
      </w:divBdr>
    </w:div>
    <w:div w:id="351080345">
      <w:bodyDiv w:val="1"/>
      <w:marLeft w:val="0"/>
      <w:marRight w:val="0"/>
      <w:marTop w:val="0"/>
      <w:marBottom w:val="0"/>
      <w:divBdr>
        <w:top w:val="none" w:sz="0" w:space="0" w:color="auto"/>
        <w:left w:val="none" w:sz="0" w:space="0" w:color="auto"/>
        <w:bottom w:val="none" w:sz="0" w:space="0" w:color="auto"/>
        <w:right w:val="none" w:sz="0" w:space="0" w:color="auto"/>
      </w:divBdr>
    </w:div>
    <w:div w:id="352846661">
      <w:bodyDiv w:val="1"/>
      <w:marLeft w:val="0"/>
      <w:marRight w:val="0"/>
      <w:marTop w:val="0"/>
      <w:marBottom w:val="0"/>
      <w:divBdr>
        <w:top w:val="none" w:sz="0" w:space="0" w:color="auto"/>
        <w:left w:val="none" w:sz="0" w:space="0" w:color="auto"/>
        <w:bottom w:val="none" w:sz="0" w:space="0" w:color="auto"/>
        <w:right w:val="none" w:sz="0" w:space="0" w:color="auto"/>
      </w:divBdr>
    </w:div>
    <w:div w:id="352852446">
      <w:bodyDiv w:val="1"/>
      <w:marLeft w:val="0"/>
      <w:marRight w:val="0"/>
      <w:marTop w:val="0"/>
      <w:marBottom w:val="0"/>
      <w:divBdr>
        <w:top w:val="none" w:sz="0" w:space="0" w:color="auto"/>
        <w:left w:val="none" w:sz="0" w:space="0" w:color="auto"/>
        <w:bottom w:val="none" w:sz="0" w:space="0" w:color="auto"/>
        <w:right w:val="none" w:sz="0" w:space="0" w:color="auto"/>
      </w:divBdr>
    </w:div>
    <w:div w:id="353267083">
      <w:bodyDiv w:val="1"/>
      <w:marLeft w:val="0"/>
      <w:marRight w:val="0"/>
      <w:marTop w:val="0"/>
      <w:marBottom w:val="0"/>
      <w:divBdr>
        <w:top w:val="none" w:sz="0" w:space="0" w:color="auto"/>
        <w:left w:val="none" w:sz="0" w:space="0" w:color="auto"/>
        <w:bottom w:val="none" w:sz="0" w:space="0" w:color="auto"/>
        <w:right w:val="none" w:sz="0" w:space="0" w:color="auto"/>
      </w:divBdr>
    </w:div>
    <w:div w:id="353652527">
      <w:bodyDiv w:val="1"/>
      <w:marLeft w:val="0"/>
      <w:marRight w:val="0"/>
      <w:marTop w:val="0"/>
      <w:marBottom w:val="0"/>
      <w:divBdr>
        <w:top w:val="none" w:sz="0" w:space="0" w:color="auto"/>
        <w:left w:val="none" w:sz="0" w:space="0" w:color="auto"/>
        <w:bottom w:val="none" w:sz="0" w:space="0" w:color="auto"/>
        <w:right w:val="none" w:sz="0" w:space="0" w:color="auto"/>
      </w:divBdr>
    </w:div>
    <w:div w:id="354233281">
      <w:bodyDiv w:val="1"/>
      <w:marLeft w:val="0"/>
      <w:marRight w:val="0"/>
      <w:marTop w:val="0"/>
      <w:marBottom w:val="0"/>
      <w:divBdr>
        <w:top w:val="none" w:sz="0" w:space="0" w:color="auto"/>
        <w:left w:val="none" w:sz="0" w:space="0" w:color="auto"/>
        <w:bottom w:val="none" w:sz="0" w:space="0" w:color="auto"/>
        <w:right w:val="none" w:sz="0" w:space="0" w:color="auto"/>
      </w:divBdr>
    </w:div>
    <w:div w:id="357202790">
      <w:bodyDiv w:val="1"/>
      <w:marLeft w:val="0"/>
      <w:marRight w:val="0"/>
      <w:marTop w:val="0"/>
      <w:marBottom w:val="0"/>
      <w:divBdr>
        <w:top w:val="none" w:sz="0" w:space="0" w:color="auto"/>
        <w:left w:val="none" w:sz="0" w:space="0" w:color="auto"/>
        <w:bottom w:val="none" w:sz="0" w:space="0" w:color="auto"/>
        <w:right w:val="none" w:sz="0" w:space="0" w:color="auto"/>
      </w:divBdr>
    </w:div>
    <w:div w:id="358972943">
      <w:bodyDiv w:val="1"/>
      <w:marLeft w:val="0"/>
      <w:marRight w:val="0"/>
      <w:marTop w:val="0"/>
      <w:marBottom w:val="0"/>
      <w:divBdr>
        <w:top w:val="none" w:sz="0" w:space="0" w:color="auto"/>
        <w:left w:val="none" w:sz="0" w:space="0" w:color="auto"/>
        <w:bottom w:val="none" w:sz="0" w:space="0" w:color="auto"/>
        <w:right w:val="none" w:sz="0" w:space="0" w:color="auto"/>
      </w:divBdr>
    </w:div>
    <w:div w:id="359358817">
      <w:bodyDiv w:val="1"/>
      <w:marLeft w:val="0"/>
      <w:marRight w:val="0"/>
      <w:marTop w:val="0"/>
      <w:marBottom w:val="0"/>
      <w:divBdr>
        <w:top w:val="none" w:sz="0" w:space="0" w:color="auto"/>
        <w:left w:val="none" w:sz="0" w:space="0" w:color="auto"/>
        <w:bottom w:val="none" w:sz="0" w:space="0" w:color="auto"/>
        <w:right w:val="none" w:sz="0" w:space="0" w:color="auto"/>
      </w:divBdr>
    </w:div>
    <w:div w:id="359549369">
      <w:bodyDiv w:val="1"/>
      <w:marLeft w:val="0"/>
      <w:marRight w:val="0"/>
      <w:marTop w:val="0"/>
      <w:marBottom w:val="0"/>
      <w:divBdr>
        <w:top w:val="none" w:sz="0" w:space="0" w:color="auto"/>
        <w:left w:val="none" w:sz="0" w:space="0" w:color="auto"/>
        <w:bottom w:val="none" w:sz="0" w:space="0" w:color="auto"/>
        <w:right w:val="none" w:sz="0" w:space="0" w:color="auto"/>
      </w:divBdr>
    </w:div>
    <w:div w:id="359628343">
      <w:bodyDiv w:val="1"/>
      <w:marLeft w:val="0"/>
      <w:marRight w:val="0"/>
      <w:marTop w:val="0"/>
      <w:marBottom w:val="0"/>
      <w:divBdr>
        <w:top w:val="none" w:sz="0" w:space="0" w:color="auto"/>
        <w:left w:val="none" w:sz="0" w:space="0" w:color="auto"/>
        <w:bottom w:val="none" w:sz="0" w:space="0" w:color="auto"/>
        <w:right w:val="none" w:sz="0" w:space="0" w:color="auto"/>
      </w:divBdr>
    </w:div>
    <w:div w:id="359822375">
      <w:bodyDiv w:val="1"/>
      <w:marLeft w:val="0"/>
      <w:marRight w:val="0"/>
      <w:marTop w:val="0"/>
      <w:marBottom w:val="0"/>
      <w:divBdr>
        <w:top w:val="none" w:sz="0" w:space="0" w:color="auto"/>
        <w:left w:val="none" w:sz="0" w:space="0" w:color="auto"/>
        <w:bottom w:val="none" w:sz="0" w:space="0" w:color="auto"/>
        <w:right w:val="none" w:sz="0" w:space="0" w:color="auto"/>
      </w:divBdr>
    </w:div>
    <w:div w:id="359942768">
      <w:bodyDiv w:val="1"/>
      <w:marLeft w:val="0"/>
      <w:marRight w:val="0"/>
      <w:marTop w:val="0"/>
      <w:marBottom w:val="0"/>
      <w:divBdr>
        <w:top w:val="none" w:sz="0" w:space="0" w:color="auto"/>
        <w:left w:val="none" w:sz="0" w:space="0" w:color="auto"/>
        <w:bottom w:val="none" w:sz="0" w:space="0" w:color="auto"/>
        <w:right w:val="none" w:sz="0" w:space="0" w:color="auto"/>
      </w:divBdr>
    </w:div>
    <w:div w:id="360397444">
      <w:bodyDiv w:val="1"/>
      <w:marLeft w:val="0"/>
      <w:marRight w:val="0"/>
      <w:marTop w:val="0"/>
      <w:marBottom w:val="0"/>
      <w:divBdr>
        <w:top w:val="none" w:sz="0" w:space="0" w:color="auto"/>
        <w:left w:val="none" w:sz="0" w:space="0" w:color="auto"/>
        <w:bottom w:val="none" w:sz="0" w:space="0" w:color="auto"/>
        <w:right w:val="none" w:sz="0" w:space="0" w:color="auto"/>
      </w:divBdr>
    </w:div>
    <w:div w:id="360473769">
      <w:bodyDiv w:val="1"/>
      <w:marLeft w:val="0"/>
      <w:marRight w:val="0"/>
      <w:marTop w:val="0"/>
      <w:marBottom w:val="0"/>
      <w:divBdr>
        <w:top w:val="none" w:sz="0" w:space="0" w:color="auto"/>
        <w:left w:val="none" w:sz="0" w:space="0" w:color="auto"/>
        <w:bottom w:val="none" w:sz="0" w:space="0" w:color="auto"/>
        <w:right w:val="none" w:sz="0" w:space="0" w:color="auto"/>
      </w:divBdr>
    </w:div>
    <w:div w:id="361325560">
      <w:bodyDiv w:val="1"/>
      <w:marLeft w:val="0"/>
      <w:marRight w:val="0"/>
      <w:marTop w:val="0"/>
      <w:marBottom w:val="0"/>
      <w:divBdr>
        <w:top w:val="none" w:sz="0" w:space="0" w:color="auto"/>
        <w:left w:val="none" w:sz="0" w:space="0" w:color="auto"/>
        <w:bottom w:val="none" w:sz="0" w:space="0" w:color="auto"/>
        <w:right w:val="none" w:sz="0" w:space="0" w:color="auto"/>
      </w:divBdr>
    </w:div>
    <w:div w:id="361631986">
      <w:bodyDiv w:val="1"/>
      <w:marLeft w:val="0"/>
      <w:marRight w:val="0"/>
      <w:marTop w:val="0"/>
      <w:marBottom w:val="0"/>
      <w:divBdr>
        <w:top w:val="none" w:sz="0" w:space="0" w:color="auto"/>
        <w:left w:val="none" w:sz="0" w:space="0" w:color="auto"/>
        <w:bottom w:val="none" w:sz="0" w:space="0" w:color="auto"/>
        <w:right w:val="none" w:sz="0" w:space="0" w:color="auto"/>
      </w:divBdr>
    </w:div>
    <w:div w:id="365058534">
      <w:bodyDiv w:val="1"/>
      <w:marLeft w:val="0"/>
      <w:marRight w:val="0"/>
      <w:marTop w:val="0"/>
      <w:marBottom w:val="0"/>
      <w:divBdr>
        <w:top w:val="none" w:sz="0" w:space="0" w:color="auto"/>
        <w:left w:val="none" w:sz="0" w:space="0" w:color="auto"/>
        <w:bottom w:val="none" w:sz="0" w:space="0" w:color="auto"/>
        <w:right w:val="none" w:sz="0" w:space="0" w:color="auto"/>
      </w:divBdr>
    </w:div>
    <w:div w:id="366489460">
      <w:bodyDiv w:val="1"/>
      <w:marLeft w:val="0"/>
      <w:marRight w:val="0"/>
      <w:marTop w:val="0"/>
      <w:marBottom w:val="0"/>
      <w:divBdr>
        <w:top w:val="none" w:sz="0" w:space="0" w:color="auto"/>
        <w:left w:val="none" w:sz="0" w:space="0" w:color="auto"/>
        <w:bottom w:val="none" w:sz="0" w:space="0" w:color="auto"/>
        <w:right w:val="none" w:sz="0" w:space="0" w:color="auto"/>
      </w:divBdr>
    </w:div>
    <w:div w:id="367492008">
      <w:bodyDiv w:val="1"/>
      <w:marLeft w:val="0"/>
      <w:marRight w:val="0"/>
      <w:marTop w:val="0"/>
      <w:marBottom w:val="0"/>
      <w:divBdr>
        <w:top w:val="none" w:sz="0" w:space="0" w:color="auto"/>
        <w:left w:val="none" w:sz="0" w:space="0" w:color="auto"/>
        <w:bottom w:val="none" w:sz="0" w:space="0" w:color="auto"/>
        <w:right w:val="none" w:sz="0" w:space="0" w:color="auto"/>
      </w:divBdr>
    </w:div>
    <w:div w:id="369647953">
      <w:bodyDiv w:val="1"/>
      <w:marLeft w:val="0"/>
      <w:marRight w:val="0"/>
      <w:marTop w:val="0"/>
      <w:marBottom w:val="0"/>
      <w:divBdr>
        <w:top w:val="none" w:sz="0" w:space="0" w:color="auto"/>
        <w:left w:val="none" w:sz="0" w:space="0" w:color="auto"/>
        <w:bottom w:val="none" w:sz="0" w:space="0" w:color="auto"/>
        <w:right w:val="none" w:sz="0" w:space="0" w:color="auto"/>
      </w:divBdr>
    </w:div>
    <w:div w:id="370420610">
      <w:bodyDiv w:val="1"/>
      <w:marLeft w:val="0"/>
      <w:marRight w:val="0"/>
      <w:marTop w:val="0"/>
      <w:marBottom w:val="0"/>
      <w:divBdr>
        <w:top w:val="none" w:sz="0" w:space="0" w:color="auto"/>
        <w:left w:val="none" w:sz="0" w:space="0" w:color="auto"/>
        <w:bottom w:val="none" w:sz="0" w:space="0" w:color="auto"/>
        <w:right w:val="none" w:sz="0" w:space="0" w:color="auto"/>
      </w:divBdr>
    </w:div>
    <w:div w:id="370763736">
      <w:bodyDiv w:val="1"/>
      <w:marLeft w:val="0"/>
      <w:marRight w:val="0"/>
      <w:marTop w:val="0"/>
      <w:marBottom w:val="0"/>
      <w:divBdr>
        <w:top w:val="none" w:sz="0" w:space="0" w:color="auto"/>
        <w:left w:val="none" w:sz="0" w:space="0" w:color="auto"/>
        <w:bottom w:val="none" w:sz="0" w:space="0" w:color="auto"/>
        <w:right w:val="none" w:sz="0" w:space="0" w:color="auto"/>
      </w:divBdr>
    </w:div>
    <w:div w:id="370810884">
      <w:bodyDiv w:val="1"/>
      <w:marLeft w:val="0"/>
      <w:marRight w:val="0"/>
      <w:marTop w:val="0"/>
      <w:marBottom w:val="0"/>
      <w:divBdr>
        <w:top w:val="none" w:sz="0" w:space="0" w:color="auto"/>
        <w:left w:val="none" w:sz="0" w:space="0" w:color="auto"/>
        <w:bottom w:val="none" w:sz="0" w:space="0" w:color="auto"/>
        <w:right w:val="none" w:sz="0" w:space="0" w:color="auto"/>
      </w:divBdr>
    </w:div>
    <w:div w:id="372386343">
      <w:bodyDiv w:val="1"/>
      <w:marLeft w:val="0"/>
      <w:marRight w:val="0"/>
      <w:marTop w:val="0"/>
      <w:marBottom w:val="0"/>
      <w:divBdr>
        <w:top w:val="none" w:sz="0" w:space="0" w:color="auto"/>
        <w:left w:val="none" w:sz="0" w:space="0" w:color="auto"/>
        <w:bottom w:val="none" w:sz="0" w:space="0" w:color="auto"/>
        <w:right w:val="none" w:sz="0" w:space="0" w:color="auto"/>
      </w:divBdr>
    </w:div>
    <w:div w:id="372852306">
      <w:bodyDiv w:val="1"/>
      <w:marLeft w:val="0"/>
      <w:marRight w:val="0"/>
      <w:marTop w:val="0"/>
      <w:marBottom w:val="0"/>
      <w:divBdr>
        <w:top w:val="none" w:sz="0" w:space="0" w:color="auto"/>
        <w:left w:val="none" w:sz="0" w:space="0" w:color="auto"/>
        <w:bottom w:val="none" w:sz="0" w:space="0" w:color="auto"/>
        <w:right w:val="none" w:sz="0" w:space="0" w:color="auto"/>
      </w:divBdr>
    </w:div>
    <w:div w:id="373165942">
      <w:bodyDiv w:val="1"/>
      <w:marLeft w:val="0"/>
      <w:marRight w:val="0"/>
      <w:marTop w:val="0"/>
      <w:marBottom w:val="0"/>
      <w:divBdr>
        <w:top w:val="none" w:sz="0" w:space="0" w:color="auto"/>
        <w:left w:val="none" w:sz="0" w:space="0" w:color="auto"/>
        <w:bottom w:val="none" w:sz="0" w:space="0" w:color="auto"/>
        <w:right w:val="none" w:sz="0" w:space="0" w:color="auto"/>
      </w:divBdr>
    </w:div>
    <w:div w:id="374282029">
      <w:bodyDiv w:val="1"/>
      <w:marLeft w:val="0"/>
      <w:marRight w:val="0"/>
      <w:marTop w:val="0"/>
      <w:marBottom w:val="0"/>
      <w:divBdr>
        <w:top w:val="none" w:sz="0" w:space="0" w:color="auto"/>
        <w:left w:val="none" w:sz="0" w:space="0" w:color="auto"/>
        <w:bottom w:val="none" w:sz="0" w:space="0" w:color="auto"/>
        <w:right w:val="none" w:sz="0" w:space="0" w:color="auto"/>
      </w:divBdr>
    </w:div>
    <w:div w:id="374476359">
      <w:bodyDiv w:val="1"/>
      <w:marLeft w:val="0"/>
      <w:marRight w:val="0"/>
      <w:marTop w:val="0"/>
      <w:marBottom w:val="0"/>
      <w:divBdr>
        <w:top w:val="none" w:sz="0" w:space="0" w:color="auto"/>
        <w:left w:val="none" w:sz="0" w:space="0" w:color="auto"/>
        <w:bottom w:val="none" w:sz="0" w:space="0" w:color="auto"/>
        <w:right w:val="none" w:sz="0" w:space="0" w:color="auto"/>
      </w:divBdr>
    </w:div>
    <w:div w:id="375089233">
      <w:bodyDiv w:val="1"/>
      <w:marLeft w:val="0"/>
      <w:marRight w:val="0"/>
      <w:marTop w:val="0"/>
      <w:marBottom w:val="0"/>
      <w:divBdr>
        <w:top w:val="none" w:sz="0" w:space="0" w:color="auto"/>
        <w:left w:val="none" w:sz="0" w:space="0" w:color="auto"/>
        <w:bottom w:val="none" w:sz="0" w:space="0" w:color="auto"/>
        <w:right w:val="none" w:sz="0" w:space="0" w:color="auto"/>
      </w:divBdr>
    </w:div>
    <w:div w:id="378090808">
      <w:bodyDiv w:val="1"/>
      <w:marLeft w:val="0"/>
      <w:marRight w:val="0"/>
      <w:marTop w:val="0"/>
      <w:marBottom w:val="0"/>
      <w:divBdr>
        <w:top w:val="none" w:sz="0" w:space="0" w:color="auto"/>
        <w:left w:val="none" w:sz="0" w:space="0" w:color="auto"/>
        <w:bottom w:val="none" w:sz="0" w:space="0" w:color="auto"/>
        <w:right w:val="none" w:sz="0" w:space="0" w:color="auto"/>
      </w:divBdr>
    </w:div>
    <w:div w:id="379595283">
      <w:bodyDiv w:val="1"/>
      <w:marLeft w:val="0"/>
      <w:marRight w:val="0"/>
      <w:marTop w:val="0"/>
      <w:marBottom w:val="0"/>
      <w:divBdr>
        <w:top w:val="none" w:sz="0" w:space="0" w:color="auto"/>
        <w:left w:val="none" w:sz="0" w:space="0" w:color="auto"/>
        <w:bottom w:val="none" w:sz="0" w:space="0" w:color="auto"/>
        <w:right w:val="none" w:sz="0" w:space="0" w:color="auto"/>
      </w:divBdr>
    </w:div>
    <w:div w:id="381946717">
      <w:bodyDiv w:val="1"/>
      <w:marLeft w:val="0"/>
      <w:marRight w:val="0"/>
      <w:marTop w:val="0"/>
      <w:marBottom w:val="0"/>
      <w:divBdr>
        <w:top w:val="none" w:sz="0" w:space="0" w:color="auto"/>
        <w:left w:val="none" w:sz="0" w:space="0" w:color="auto"/>
        <w:bottom w:val="none" w:sz="0" w:space="0" w:color="auto"/>
        <w:right w:val="none" w:sz="0" w:space="0" w:color="auto"/>
      </w:divBdr>
    </w:div>
    <w:div w:id="382754196">
      <w:bodyDiv w:val="1"/>
      <w:marLeft w:val="0"/>
      <w:marRight w:val="0"/>
      <w:marTop w:val="0"/>
      <w:marBottom w:val="0"/>
      <w:divBdr>
        <w:top w:val="none" w:sz="0" w:space="0" w:color="auto"/>
        <w:left w:val="none" w:sz="0" w:space="0" w:color="auto"/>
        <w:bottom w:val="none" w:sz="0" w:space="0" w:color="auto"/>
        <w:right w:val="none" w:sz="0" w:space="0" w:color="auto"/>
      </w:divBdr>
    </w:div>
    <w:div w:id="384449466">
      <w:bodyDiv w:val="1"/>
      <w:marLeft w:val="0"/>
      <w:marRight w:val="0"/>
      <w:marTop w:val="0"/>
      <w:marBottom w:val="0"/>
      <w:divBdr>
        <w:top w:val="none" w:sz="0" w:space="0" w:color="auto"/>
        <w:left w:val="none" w:sz="0" w:space="0" w:color="auto"/>
        <w:bottom w:val="none" w:sz="0" w:space="0" w:color="auto"/>
        <w:right w:val="none" w:sz="0" w:space="0" w:color="auto"/>
      </w:divBdr>
    </w:div>
    <w:div w:id="385764858">
      <w:bodyDiv w:val="1"/>
      <w:marLeft w:val="0"/>
      <w:marRight w:val="0"/>
      <w:marTop w:val="0"/>
      <w:marBottom w:val="0"/>
      <w:divBdr>
        <w:top w:val="none" w:sz="0" w:space="0" w:color="auto"/>
        <w:left w:val="none" w:sz="0" w:space="0" w:color="auto"/>
        <w:bottom w:val="none" w:sz="0" w:space="0" w:color="auto"/>
        <w:right w:val="none" w:sz="0" w:space="0" w:color="auto"/>
      </w:divBdr>
    </w:div>
    <w:div w:id="386145912">
      <w:bodyDiv w:val="1"/>
      <w:marLeft w:val="0"/>
      <w:marRight w:val="0"/>
      <w:marTop w:val="0"/>
      <w:marBottom w:val="0"/>
      <w:divBdr>
        <w:top w:val="none" w:sz="0" w:space="0" w:color="auto"/>
        <w:left w:val="none" w:sz="0" w:space="0" w:color="auto"/>
        <w:bottom w:val="none" w:sz="0" w:space="0" w:color="auto"/>
        <w:right w:val="none" w:sz="0" w:space="0" w:color="auto"/>
      </w:divBdr>
    </w:div>
    <w:div w:id="387340238">
      <w:bodyDiv w:val="1"/>
      <w:marLeft w:val="0"/>
      <w:marRight w:val="0"/>
      <w:marTop w:val="0"/>
      <w:marBottom w:val="0"/>
      <w:divBdr>
        <w:top w:val="none" w:sz="0" w:space="0" w:color="auto"/>
        <w:left w:val="none" w:sz="0" w:space="0" w:color="auto"/>
        <w:bottom w:val="none" w:sz="0" w:space="0" w:color="auto"/>
        <w:right w:val="none" w:sz="0" w:space="0" w:color="auto"/>
      </w:divBdr>
    </w:div>
    <w:div w:id="388112237">
      <w:bodyDiv w:val="1"/>
      <w:marLeft w:val="0"/>
      <w:marRight w:val="0"/>
      <w:marTop w:val="0"/>
      <w:marBottom w:val="0"/>
      <w:divBdr>
        <w:top w:val="none" w:sz="0" w:space="0" w:color="auto"/>
        <w:left w:val="none" w:sz="0" w:space="0" w:color="auto"/>
        <w:bottom w:val="none" w:sz="0" w:space="0" w:color="auto"/>
        <w:right w:val="none" w:sz="0" w:space="0" w:color="auto"/>
      </w:divBdr>
    </w:div>
    <w:div w:id="388647652">
      <w:bodyDiv w:val="1"/>
      <w:marLeft w:val="0"/>
      <w:marRight w:val="0"/>
      <w:marTop w:val="0"/>
      <w:marBottom w:val="0"/>
      <w:divBdr>
        <w:top w:val="none" w:sz="0" w:space="0" w:color="auto"/>
        <w:left w:val="none" w:sz="0" w:space="0" w:color="auto"/>
        <w:bottom w:val="none" w:sz="0" w:space="0" w:color="auto"/>
        <w:right w:val="none" w:sz="0" w:space="0" w:color="auto"/>
      </w:divBdr>
    </w:div>
    <w:div w:id="389889640">
      <w:bodyDiv w:val="1"/>
      <w:marLeft w:val="0"/>
      <w:marRight w:val="0"/>
      <w:marTop w:val="0"/>
      <w:marBottom w:val="0"/>
      <w:divBdr>
        <w:top w:val="none" w:sz="0" w:space="0" w:color="auto"/>
        <w:left w:val="none" w:sz="0" w:space="0" w:color="auto"/>
        <w:bottom w:val="none" w:sz="0" w:space="0" w:color="auto"/>
        <w:right w:val="none" w:sz="0" w:space="0" w:color="auto"/>
      </w:divBdr>
    </w:div>
    <w:div w:id="389961826">
      <w:bodyDiv w:val="1"/>
      <w:marLeft w:val="0"/>
      <w:marRight w:val="0"/>
      <w:marTop w:val="0"/>
      <w:marBottom w:val="0"/>
      <w:divBdr>
        <w:top w:val="none" w:sz="0" w:space="0" w:color="auto"/>
        <w:left w:val="none" w:sz="0" w:space="0" w:color="auto"/>
        <w:bottom w:val="none" w:sz="0" w:space="0" w:color="auto"/>
        <w:right w:val="none" w:sz="0" w:space="0" w:color="auto"/>
      </w:divBdr>
    </w:div>
    <w:div w:id="391972921">
      <w:bodyDiv w:val="1"/>
      <w:marLeft w:val="0"/>
      <w:marRight w:val="0"/>
      <w:marTop w:val="0"/>
      <w:marBottom w:val="0"/>
      <w:divBdr>
        <w:top w:val="none" w:sz="0" w:space="0" w:color="auto"/>
        <w:left w:val="none" w:sz="0" w:space="0" w:color="auto"/>
        <w:bottom w:val="none" w:sz="0" w:space="0" w:color="auto"/>
        <w:right w:val="none" w:sz="0" w:space="0" w:color="auto"/>
      </w:divBdr>
    </w:div>
    <w:div w:id="393890190">
      <w:bodyDiv w:val="1"/>
      <w:marLeft w:val="0"/>
      <w:marRight w:val="0"/>
      <w:marTop w:val="0"/>
      <w:marBottom w:val="0"/>
      <w:divBdr>
        <w:top w:val="none" w:sz="0" w:space="0" w:color="auto"/>
        <w:left w:val="none" w:sz="0" w:space="0" w:color="auto"/>
        <w:bottom w:val="none" w:sz="0" w:space="0" w:color="auto"/>
        <w:right w:val="none" w:sz="0" w:space="0" w:color="auto"/>
      </w:divBdr>
    </w:div>
    <w:div w:id="395278356">
      <w:bodyDiv w:val="1"/>
      <w:marLeft w:val="0"/>
      <w:marRight w:val="0"/>
      <w:marTop w:val="0"/>
      <w:marBottom w:val="0"/>
      <w:divBdr>
        <w:top w:val="none" w:sz="0" w:space="0" w:color="auto"/>
        <w:left w:val="none" w:sz="0" w:space="0" w:color="auto"/>
        <w:bottom w:val="none" w:sz="0" w:space="0" w:color="auto"/>
        <w:right w:val="none" w:sz="0" w:space="0" w:color="auto"/>
      </w:divBdr>
    </w:div>
    <w:div w:id="396633388">
      <w:bodyDiv w:val="1"/>
      <w:marLeft w:val="0"/>
      <w:marRight w:val="0"/>
      <w:marTop w:val="0"/>
      <w:marBottom w:val="0"/>
      <w:divBdr>
        <w:top w:val="none" w:sz="0" w:space="0" w:color="auto"/>
        <w:left w:val="none" w:sz="0" w:space="0" w:color="auto"/>
        <w:bottom w:val="none" w:sz="0" w:space="0" w:color="auto"/>
        <w:right w:val="none" w:sz="0" w:space="0" w:color="auto"/>
      </w:divBdr>
    </w:div>
    <w:div w:id="397022764">
      <w:bodyDiv w:val="1"/>
      <w:marLeft w:val="0"/>
      <w:marRight w:val="0"/>
      <w:marTop w:val="0"/>
      <w:marBottom w:val="0"/>
      <w:divBdr>
        <w:top w:val="none" w:sz="0" w:space="0" w:color="auto"/>
        <w:left w:val="none" w:sz="0" w:space="0" w:color="auto"/>
        <w:bottom w:val="none" w:sz="0" w:space="0" w:color="auto"/>
        <w:right w:val="none" w:sz="0" w:space="0" w:color="auto"/>
      </w:divBdr>
    </w:div>
    <w:div w:id="397367561">
      <w:bodyDiv w:val="1"/>
      <w:marLeft w:val="0"/>
      <w:marRight w:val="0"/>
      <w:marTop w:val="0"/>
      <w:marBottom w:val="0"/>
      <w:divBdr>
        <w:top w:val="none" w:sz="0" w:space="0" w:color="auto"/>
        <w:left w:val="none" w:sz="0" w:space="0" w:color="auto"/>
        <w:bottom w:val="none" w:sz="0" w:space="0" w:color="auto"/>
        <w:right w:val="none" w:sz="0" w:space="0" w:color="auto"/>
      </w:divBdr>
    </w:div>
    <w:div w:id="398292367">
      <w:bodyDiv w:val="1"/>
      <w:marLeft w:val="0"/>
      <w:marRight w:val="0"/>
      <w:marTop w:val="0"/>
      <w:marBottom w:val="0"/>
      <w:divBdr>
        <w:top w:val="none" w:sz="0" w:space="0" w:color="auto"/>
        <w:left w:val="none" w:sz="0" w:space="0" w:color="auto"/>
        <w:bottom w:val="none" w:sz="0" w:space="0" w:color="auto"/>
        <w:right w:val="none" w:sz="0" w:space="0" w:color="auto"/>
      </w:divBdr>
    </w:div>
    <w:div w:id="399403697">
      <w:bodyDiv w:val="1"/>
      <w:marLeft w:val="0"/>
      <w:marRight w:val="0"/>
      <w:marTop w:val="0"/>
      <w:marBottom w:val="0"/>
      <w:divBdr>
        <w:top w:val="none" w:sz="0" w:space="0" w:color="auto"/>
        <w:left w:val="none" w:sz="0" w:space="0" w:color="auto"/>
        <w:bottom w:val="none" w:sz="0" w:space="0" w:color="auto"/>
        <w:right w:val="none" w:sz="0" w:space="0" w:color="auto"/>
      </w:divBdr>
    </w:div>
    <w:div w:id="399599353">
      <w:bodyDiv w:val="1"/>
      <w:marLeft w:val="0"/>
      <w:marRight w:val="0"/>
      <w:marTop w:val="0"/>
      <w:marBottom w:val="0"/>
      <w:divBdr>
        <w:top w:val="none" w:sz="0" w:space="0" w:color="auto"/>
        <w:left w:val="none" w:sz="0" w:space="0" w:color="auto"/>
        <w:bottom w:val="none" w:sz="0" w:space="0" w:color="auto"/>
        <w:right w:val="none" w:sz="0" w:space="0" w:color="auto"/>
      </w:divBdr>
    </w:div>
    <w:div w:id="400491372">
      <w:bodyDiv w:val="1"/>
      <w:marLeft w:val="0"/>
      <w:marRight w:val="0"/>
      <w:marTop w:val="0"/>
      <w:marBottom w:val="0"/>
      <w:divBdr>
        <w:top w:val="none" w:sz="0" w:space="0" w:color="auto"/>
        <w:left w:val="none" w:sz="0" w:space="0" w:color="auto"/>
        <w:bottom w:val="none" w:sz="0" w:space="0" w:color="auto"/>
        <w:right w:val="none" w:sz="0" w:space="0" w:color="auto"/>
      </w:divBdr>
    </w:div>
    <w:div w:id="401028981">
      <w:bodyDiv w:val="1"/>
      <w:marLeft w:val="0"/>
      <w:marRight w:val="0"/>
      <w:marTop w:val="0"/>
      <w:marBottom w:val="0"/>
      <w:divBdr>
        <w:top w:val="none" w:sz="0" w:space="0" w:color="auto"/>
        <w:left w:val="none" w:sz="0" w:space="0" w:color="auto"/>
        <w:bottom w:val="none" w:sz="0" w:space="0" w:color="auto"/>
        <w:right w:val="none" w:sz="0" w:space="0" w:color="auto"/>
      </w:divBdr>
    </w:div>
    <w:div w:id="401568686">
      <w:bodyDiv w:val="1"/>
      <w:marLeft w:val="0"/>
      <w:marRight w:val="0"/>
      <w:marTop w:val="0"/>
      <w:marBottom w:val="0"/>
      <w:divBdr>
        <w:top w:val="none" w:sz="0" w:space="0" w:color="auto"/>
        <w:left w:val="none" w:sz="0" w:space="0" w:color="auto"/>
        <w:bottom w:val="none" w:sz="0" w:space="0" w:color="auto"/>
        <w:right w:val="none" w:sz="0" w:space="0" w:color="auto"/>
      </w:divBdr>
    </w:div>
    <w:div w:id="401876268">
      <w:bodyDiv w:val="1"/>
      <w:marLeft w:val="0"/>
      <w:marRight w:val="0"/>
      <w:marTop w:val="0"/>
      <w:marBottom w:val="0"/>
      <w:divBdr>
        <w:top w:val="none" w:sz="0" w:space="0" w:color="auto"/>
        <w:left w:val="none" w:sz="0" w:space="0" w:color="auto"/>
        <w:bottom w:val="none" w:sz="0" w:space="0" w:color="auto"/>
        <w:right w:val="none" w:sz="0" w:space="0" w:color="auto"/>
      </w:divBdr>
    </w:div>
    <w:div w:id="405298374">
      <w:bodyDiv w:val="1"/>
      <w:marLeft w:val="0"/>
      <w:marRight w:val="0"/>
      <w:marTop w:val="0"/>
      <w:marBottom w:val="0"/>
      <w:divBdr>
        <w:top w:val="none" w:sz="0" w:space="0" w:color="auto"/>
        <w:left w:val="none" w:sz="0" w:space="0" w:color="auto"/>
        <w:bottom w:val="none" w:sz="0" w:space="0" w:color="auto"/>
        <w:right w:val="none" w:sz="0" w:space="0" w:color="auto"/>
      </w:divBdr>
    </w:div>
    <w:div w:id="407307302">
      <w:bodyDiv w:val="1"/>
      <w:marLeft w:val="0"/>
      <w:marRight w:val="0"/>
      <w:marTop w:val="0"/>
      <w:marBottom w:val="0"/>
      <w:divBdr>
        <w:top w:val="none" w:sz="0" w:space="0" w:color="auto"/>
        <w:left w:val="none" w:sz="0" w:space="0" w:color="auto"/>
        <w:bottom w:val="none" w:sz="0" w:space="0" w:color="auto"/>
        <w:right w:val="none" w:sz="0" w:space="0" w:color="auto"/>
      </w:divBdr>
    </w:div>
    <w:div w:id="408118121">
      <w:bodyDiv w:val="1"/>
      <w:marLeft w:val="0"/>
      <w:marRight w:val="0"/>
      <w:marTop w:val="0"/>
      <w:marBottom w:val="0"/>
      <w:divBdr>
        <w:top w:val="none" w:sz="0" w:space="0" w:color="auto"/>
        <w:left w:val="none" w:sz="0" w:space="0" w:color="auto"/>
        <w:bottom w:val="none" w:sz="0" w:space="0" w:color="auto"/>
        <w:right w:val="none" w:sz="0" w:space="0" w:color="auto"/>
      </w:divBdr>
    </w:div>
    <w:div w:id="408892720">
      <w:bodyDiv w:val="1"/>
      <w:marLeft w:val="0"/>
      <w:marRight w:val="0"/>
      <w:marTop w:val="0"/>
      <w:marBottom w:val="0"/>
      <w:divBdr>
        <w:top w:val="none" w:sz="0" w:space="0" w:color="auto"/>
        <w:left w:val="none" w:sz="0" w:space="0" w:color="auto"/>
        <w:bottom w:val="none" w:sz="0" w:space="0" w:color="auto"/>
        <w:right w:val="none" w:sz="0" w:space="0" w:color="auto"/>
      </w:divBdr>
    </w:div>
    <w:div w:id="409161429">
      <w:bodyDiv w:val="1"/>
      <w:marLeft w:val="0"/>
      <w:marRight w:val="0"/>
      <w:marTop w:val="0"/>
      <w:marBottom w:val="0"/>
      <w:divBdr>
        <w:top w:val="none" w:sz="0" w:space="0" w:color="auto"/>
        <w:left w:val="none" w:sz="0" w:space="0" w:color="auto"/>
        <w:bottom w:val="none" w:sz="0" w:space="0" w:color="auto"/>
        <w:right w:val="none" w:sz="0" w:space="0" w:color="auto"/>
      </w:divBdr>
    </w:div>
    <w:div w:id="411201139">
      <w:bodyDiv w:val="1"/>
      <w:marLeft w:val="0"/>
      <w:marRight w:val="0"/>
      <w:marTop w:val="0"/>
      <w:marBottom w:val="0"/>
      <w:divBdr>
        <w:top w:val="none" w:sz="0" w:space="0" w:color="auto"/>
        <w:left w:val="none" w:sz="0" w:space="0" w:color="auto"/>
        <w:bottom w:val="none" w:sz="0" w:space="0" w:color="auto"/>
        <w:right w:val="none" w:sz="0" w:space="0" w:color="auto"/>
      </w:divBdr>
    </w:div>
    <w:div w:id="411659899">
      <w:bodyDiv w:val="1"/>
      <w:marLeft w:val="0"/>
      <w:marRight w:val="0"/>
      <w:marTop w:val="0"/>
      <w:marBottom w:val="0"/>
      <w:divBdr>
        <w:top w:val="none" w:sz="0" w:space="0" w:color="auto"/>
        <w:left w:val="none" w:sz="0" w:space="0" w:color="auto"/>
        <w:bottom w:val="none" w:sz="0" w:space="0" w:color="auto"/>
        <w:right w:val="none" w:sz="0" w:space="0" w:color="auto"/>
      </w:divBdr>
    </w:div>
    <w:div w:id="411784097">
      <w:bodyDiv w:val="1"/>
      <w:marLeft w:val="0"/>
      <w:marRight w:val="0"/>
      <w:marTop w:val="0"/>
      <w:marBottom w:val="0"/>
      <w:divBdr>
        <w:top w:val="none" w:sz="0" w:space="0" w:color="auto"/>
        <w:left w:val="none" w:sz="0" w:space="0" w:color="auto"/>
        <w:bottom w:val="none" w:sz="0" w:space="0" w:color="auto"/>
        <w:right w:val="none" w:sz="0" w:space="0" w:color="auto"/>
      </w:divBdr>
    </w:div>
    <w:div w:id="412287807">
      <w:bodyDiv w:val="1"/>
      <w:marLeft w:val="0"/>
      <w:marRight w:val="0"/>
      <w:marTop w:val="0"/>
      <w:marBottom w:val="0"/>
      <w:divBdr>
        <w:top w:val="none" w:sz="0" w:space="0" w:color="auto"/>
        <w:left w:val="none" w:sz="0" w:space="0" w:color="auto"/>
        <w:bottom w:val="none" w:sz="0" w:space="0" w:color="auto"/>
        <w:right w:val="none" w:sz="0" w:space="0" w:color="auto"/>
      </w:divBdr>
    </w:div>
    <w:div w:id="413478349">
      <w:bodyDiv w:val="1"/>
      <w:marLeft w:val="0"/>
      <w:marRight w:val="0"/>
      <w:marTop w:val="0"/>
      <w:marBottom w:val="0"/>
      <w:divBdr>
        <w:top w:val="none" w:sz="0" w:space="0" w:color="auto"/>
        <w:left w:val="none" w:sz="0" w:space="0" w:color="auto"/>
        <w:bottom w:val="none" w:sz="0" w:space="0" w:color="auto"/>
        <w:right w:val="none" w:sz="0" w:space="0" w:color="auto"/>
      </w:divBdr>
    </w:div>
    <w:div w:id="414480477">
      <w:bodyDiv w:val="1"/>
      <w:marLeft w:val="0"/>
      <w:marRight w:val="0"/>
      <w:marTop w:val="0"/>
      <w:marBottom w:val="0"/>
      <w:divBdr>
        <w:top w:val="none" w:sz="0" w:space="0" w:color="auto"/>
        <w:left w:val="none" w:sz="0" w:space="0" w:color="auto"/>
        <w:bottom w:val="none" w:sz="0" w:space="0" w:color="auto"/>
        <w:right w:val="none" w:sz="0" w:space="0" w:color="auto"/>
      </w:divBdr>
    </w:div>
    <w:div w:id="414667114">
      <w:bodyDiv w:val="1"/>
      <w:marLeft w:val="0"/>
      <w:marRight w:val="0"/>
      <w:marTop w:val="0"/>
      <w:marBottom w:val="0"/>
      <w:divBdr>
        <w:top w:val="none" w:sz="0" w:space="0" w:color="auto"/>
        <w:left w:val="none" w:sz="0" w:space="0" w:color="auto"/>
        <w:bottom w:val="none" w:sz="0" w:space="0" w:color="auto"/>
        <w:right w:val="none" w:sz="0" w:space="0" w:color="auto"/>
      </w:divBdr>
    </w:div>
    <w:div w:id="416024147">
      <w:bodyDiv w:val="1"/>
      <w:marLeft w:val="0"/>
      <w:marRight w:val="0"/>
      <w:marTop w:val="0"/>
      <w:marBottom w:val="0"/>
      <w:divBdr>
        <w:top w:val="none" w:sz="0" w:space="0" w:color="auto"/>
        <w:left w:val="none" w:sz="0" w:space="0" w:color="auto"/>
        <w:bottom w:val="none" w:sz="0" w:space="0" w:color="auto"/>
        <w:right w:val="none" w:sz="0" w:space="0" w:color="auto"/>
      </w:divBdr>
    </w:div>
    <w:div w:id="418213828">
      <w:bodyDiv w:val="1"/>
      <w:marLeft w:val="0"/>
      <w:marRight w:val="0"/>
      <w:marTop w:val="0"/>
      <w:marBottom w:val="0"/>
      <w:divBdr>
        <w:top w:val="none" w:sz="0" w:space="0" w:color="auto"/>
        <w:left w:val="none" w:sz="0" w:space="0" w:color="auto"/>
        <w:bottom w:val="none" w:sz="0" w:space="0" w:color="auto"/>
        <w:right w:val="none" w:sz="0" w:space="0" w:color="auto"/>
      </w:divBdr>
    </w:div>
    <w:div w:id="418598776">
      <w:bodyDiv w:val="1"/>
      <w:marLeft w:val="0"/>
      <w:marRight w:val="0"/>
      <w:marTop w:val="0"/>
      <w:marBottom w:val="0"/>
      <w:divBdr>
        <w:top w:val="none" w:sz="0" w:space="0" w:color="auto"/>
        <w:left w:val="none" w:sz="0" w:space="0" w:color="auto"/>
        <w:bottom w:val="none" w:sz="0" w:space="0" w:color="auto"/>
        <w:right w:val="none" w:sz="0" w:space="0" w:color="auto"/>
      </w:divBdr>
    </w:div>
    <w:div w:id="420177412">
      <w:bodyDiv w:val="1"/>
      <w:marLeft w:val="0"/>
      <w:marRight w:val="0"/>
      <w:marTop w:val="0"/>
      <w:marBottom w:val="0"/>
      <w:divBdr>
        <w:top w:val="none" w:sz="0" w:space="0" w:color="auto"/>
        <w:left w:val="none" w:sz="0" w:space="0" w:color="auto"/>
        <w:bottom w:val="none" w:sz="0" w:space="0" w:color="auto"/>
        <w:right w:val="none" w:sz="0" w:space="0" w:color="auto"/>
      </w:divBdr>
    </w:div>
    <w:div w:id="420764041">
      <w:bodyDiv w:val="1"/>
      <w:marLeft w:val="0"/>
      <w:marRight w:val="0"/>
      <w:marTop w:val="0"/>
      <w:marBottom w:val="0"/>
      <w:divBdr>
        <w:top w:val="none" w:sz="0" w:space="0" w:color="auto"/>
        <w:left w:val="none" w:sz="0" w:space="0" w:color="auto"/>
        <w:bottom w:val="none" w:sz="0" w:space="0" w:color="auto"/>
        <w:right w:val="none" w:sz="0" w:space="0" w:color="auto"/>
      </w:divBdr>
    </w:div>
    <w:div w:id="421950445">
      <w:bodyDiv w:val="1"/>
      <w:marLeft w:val="0"/>
      <w:marRight w:val="0"/>
      <w:marTop w:val="0"/>
      <w:marBottom w:val="0"/>
      <w:divBdr>
        <w:top w:val="none" w:sz="0" w:space="0" w:color="auto"/>
        <w:left w:val="none" w:sz="0" w:space="0" w:color="auto"/>
        <w:bottom w:val="none" w:sz="0" w:space="0" w:color="auto"/>
        <w:right w:val="none" w:sz="0" w:space="0" w:color="auto"/>
      </w:divBdr>
    </w:div>
    <w:div w:id="423191049">
      <w:bodyDiv w:val="1"/>
      <w:marLeft w:val="0"/>
      <w:marRight w:val="0"/>
      <w:marTop w:val="0"/>
      <w:marBottom w:val="0"/>
      <w:divBdr>
        <w:top w:val="none" w:sz="0" w:space="0" w:color="auto"/>
        <w:left w:val="none" w:sz="0" w:space="0" w:color="auto"/>
        <w:bottom w:val="none" w:sz="0" w:space="0" w:color="auto"/>
        <w:right w:val="none" w:sz="0" w:space="0" w:color="auto"/>
      </w:divBdr>
    </w:div>
    <w:div w:id="426732119">
      <w:bodyDiv w:val="1"/>
      <w:marLeft w:val="0"/>
      <w:marRight w:val="0"/>
      <w:marTop w:val="0"/>
      <w:marBottom w:val="0"/>
      <w:divBdr>
        <w:top w:val="none" w:sz="0" w:space="0" w:color="auto"/>
        <w:left w:val="none" w:sz="0" w:space="0" w:color="auto"/>
        <w:bottom w:val="none" w:sz="0" w:space="0" w:color="auto"/>
        <w:right w:val="none" w:sz="0" w:space="0" w:color="auto"/>
      </w:divBdr>
    </w:div>
    <w:div w:id="427195937">
      <w:bodyDiv w:val="1"/>
      <w:marLeft w:val="0"/>
      <w:marRight w:val="0"/>
      <w:marTop w:val="0"/>
      <w:marBottom w:val="0"/>
      <w:divBdr>
        <w:top w:val="none" w:sz="0" w:space="0" w:color="auto"/>
        <w:left w:val="none" w:sz="0" w:space="0" w:color="auto"/>
        <w:bottom w:val="none" w:sz="0" w:space="0" w:color="auto"/>
        <w:right w:val="none" w:sz="0" w:space="0" w:color="auto"/>
      </w:divBdr>
    </w:div>
    <w:div w:id="427390473">
      <w:bodyDiv w:val="1"/>
      <w:marLeft w:val="0"/>
      <w:marRight w:val="0"/>
      <w:marTop w:val="0"/>
      <w:marBottom w:val="0"/>
      <w:divBdr>
        <w:top w:val="none" w:sz="0" w:space="0" w:color="auto"/>
        <w:left w:val="none" w:sz="0" w:space="0" w:color="auto"/>
        <w:bottom w:val="none" w:sz="0" w:space="0" w:color="auto"/>
        <w:right w:val="none" w:sz="0" w:space="0" w:color="auto"/>
      </w:divBdr>
    </w:div>
    <w:div w:id="427652400">
      <w:bodyDiv w:val="1"/>
      <w:marLeft w:val="0"/>
      <w:marRight w:val="0"/>
      <w:marTop w:val="0"/>
      <w:marBottom w:val="0"/>
      <w:divBdr>
        <w:top w:val="none" w:sz="0" w:space="0" w:color="auto"/>
        <w:left w:val="none" w:sz="0" w:space="0" w:color="auto"/>
        <w:bottom w:val="none" w:sz="0" w:space="0" w:color="auto"/>
        <w:right w:val="none" w:sz="0" w:space="0" w:color="auto"/>
      </w:divBdr>
    </w:div>
    <w:div w:id="427820086">
      <w:bodyDiv w:val="1"/>
      <w:marLeft w:val="0"/>
      <w:marRight w:val="0"/>
      <w:marTop w:val="0"/>
      <w:marBottom w:val="0"/>
      <w:divBdr>
        <w:top w:val="none" w:sz="0" w:space="0" w:color="auto"/>
        <w:left w:val="none" w:sz="0" w:space="0" w:color="auto"/>
        <w:bottom w:val="none" w:sz="0" w:space="0" w:color="auto"/>
        <w:right w:val="none" w:sz="0" w:space="0" w:color="auto"/>
      </w:divBdr>
    </w:div>
    <w:div w:id="428047212">
      <w:bodyDiv w:val="1"/>
      <w:marLeft w:val="0"/>
      <w:marRight w:val="0"/>
      <w:marTop w:val="0"/>
      <w:marBottom w:val="0"/>
      <w:divBdr>
        <w:top w:val="none" w:sz="0" w:space="0" w:color="auto"/>
        <w:left w:val="none" w:sz="0" w:space="0" w:color="auto"/>
        <w:bottom w:val="none" w:sz="0" w:space="0" w:color="auto"/>
        <w:right w:val="none" w:sz="0" w:space="0" w:color="auto"/>
      </w:divBdr>
    </w:div>
    <w:div w:id="429200254">
      <w:bodyDiv w:val="1"/>
      <w:marLeft w:val="0"/>
      <w:marRight w:val="0"/>
      <w:marTop w:val="0"/>
      <w:marBottom w:val="0"/>
      <w:divBdr>
        <w:top w:val="none" w:sz="0" w:space="0" w:color="auto"/>
        <w:left w:val="none" w:sz="0" w:space="0" w:color="auto"/>
        <w:bottom w:val="none" w:sz="0" w:space="0" w:color="auto"/>
        <w:right w:val="none" w:sz="0" w:space="0" w:color="auto"/>
      </w:divBdr>
    </w:div>
    <w:div w:id="430010560">
      <w:bodyDiv w:val="1"/>
      <w:marLeft w:val="0"/>
      <w:marRight w:val="0"/>
      <w:marTop w:val="0"/>
      <w:marBottom w:val="0"/>
      <w:divBdr>
        <w:top w:val="none" w:sz="0" w:space="0" w:color="auto"/>
        <w:left w:val="none" w:sz="0" w:space="0" w:color="auto"/>
        <w:bottom w:val="none" w:sz="0" w:space="0" w:color="auto"/>
        <w:right w:val="none" w:sz="0" w:space="0" w:color="auto"/>
      </w:divBdr>
    </w:div>
    <w:div w:id="431437564">
      <w:bodyDiv w:val="1"/>
      <w:marLeft w:val="0"/>
      <w:marRight w:val="0"/>
      <w:marTop w:val="0"/>
      <w:marBottom w:val="0"/>
      <w:divBdr>
        <w:top w:val="none" w:sz="0" w:space="0" w:color="auto"/>
        <w:left w:val="none" w:sz="0" w:space="0" w:color="auto"/>
        <w:bottom w:val="none" w:sz="0" w:space="0" w:color="auto"/>
        <w:right w:val="none" w:sz="0" w:space="0" w:color="auto"/>
      </w:divBdr>
    </w:div>
    <w:div w:id="433403875">
      <w:bodyDiv w:val="1"/>
      <w:marLeft w:val="0"/>
      <w:marRight w:val="0"/>
      <w:marTop w:val="0"/>
      <w:marBottom w:val="0"/>
      <w:divBdr>
        <w:top w:val="none" w:sz="0" w:space="0" w:color="auto"/>
        <w:left w:val="none" w:sz="0" w:space="0" w:color="auto"/>
        <w:bottom w:val="none" w:sz="0" w:space="0" w:color="auto"/>
        <w:right w:val="none" w:sz="0" w:space="0" w:color="auto"/>
      </w:divBdr>
    </w:div>
    <w:div w:id="433599959">
      <w:bodyDiv w:val="1"/>
      <w:marLeft w:val="0"/>
      <w:marRight w:val="0"/>
      <w:marTop w:val="0"/>
      <w:marBottom w:val="0"/>
      <w:divBdr>
        <w:top w:val="none" w:sz="0" w:space="0" w:color="auto"/>
        <w:left w:val="none" w:sz="0" w:space="0" w:color="auto"/>
        <w:bottom w:val="none" w:sz="0" w:space="0" w:color="auto"/>
        <w:right w:val="none" w:sz="0" w:space="0" w:color="auto"/>
      </w:divBdr>
    </w:div>
    <w:div w:id="434709898">
      <w:bodyDiv w:val="1"/>
      <w:marLeft w:val="0"/>
      <w:marRight w:val="0"/>
      <w:marTop w:val="0"/>
      <w:marBottom w:val="0"/>
      <w:divBdr>
        <w:top w:val="none" w:sz="0" w:space="0" w:color="auto"/>
        <w:left w:val="none" w:sz="0" w:space="0" w:color="auto"/>
        <w:bottom w:val="none" w:sz="0" w:space="0" w:color="auto"/>
        <w:right w:val="none" w:sz="0" w:space="0" w:color="auto"/>
      </w:divBdr>
    </w:div>
    <w:div w:id="435904913">
      <w:bodyDiv w:val="1"/>
      <w:marLeft w:val="0"/>
      <w:marRight w:val="0"/>
      <w:marTop w:val="0"/>
      <w:marBottom w:val="0"/>
      <w:divBdr>
        <w:top w:val="none" w:sz="0" w:space="0" w:color="auto"/>
        <w:left w:val="none" w:sz="0" w:space="0" w:color="auto"/>
        <w:bottom w:val="none" w:sz="0" w:space="0" w:color="auto"/>
        <w:right w:val="none" w:sz="0" w:space="0" w:color="auto"/>
      </w:divBdr>
    </w:div>
    <w:div w:id="436174060">
      <w:bodyDiv w:val="1"/>
      <w:marLeft w:val="0"/>
      <w:marRight w:val="0"/>
      <w:marTop w:val="0"/>
      <w:marBottom w:val="0"/>
      <w:divBdr>
        <w:top w:val="none" w:sz="0" w:space="0" w:color="auto"/>
        <w:left w:val="none" w:sz="0" w:space="0" w:color="auto"/>
        <w:bottom w:val="none" w:sz="0" w:space="0" w:color="auto"/>
        <w:right w:val="none" w:sz="0" w:space="0" w:color="auto"/>
      </w:divBdr>
    </w:div>
    <w:div w:id="437064345">
      <w:bodyDiv w:val="1"/>
      <w:marLeft w:val="0"/>
      <w:marRight w:val="0"/>
      <w:marTop w:val="0"/>
      <w:marBottom w:val="0"/>
      <w:divBdr>
        <w:top w:val="none" w:sz="0" w:space="0" w:color="auto"/>
        <w:left w:val="none" w:sz="0" w:space="0" w:color="auto"/>
        <w:bottom w:val="none" w:sz="0" w:space="0" w:color="auto"/>
        <w:right w:val="none" w:sz="0" w:space="0" w:color="auto"/>
      </w:divBdr>
    </w:div>
    <w:div w:id="438260273">
      <w:bodyDiv w:val="1"/>
      <w:marLeft w:val="0"/>
      <w:marRight w:val="0"/>
      <w:marTop w:val="0"/>
      <w:marBottom w:val="0"/>
      <w:divBdr>
        <w:top w:val="none" w:sz="0" w:space="0" w:color="auto"/>
        <w:left w:val="none" w:sz="0" w:space="0" w:color="auto"/>
        <w:bottom w:val="none" w:sz="0" w:space="0" w:color="auto"/>
        <w:right w:val="none" w:sz="0" w:space="0" w:color="auto"/>
      </w:divBdr>
    </w:div>
    <w:div w:id="439496921">
      <w:bodyDiv w:val="1"/>
      <w:marLeft w:val="0"/>
      <w:marRight w:val="0"/>
      <w:marTop w:val="0"/>
      <w:marBottom w:val="0"/>
      <w:divBdr>
        <w:top w:val="none" w:sz="0" w:space="0" w:color="auto"/>
        <w:left w:val="none" w:sz="0" w:space="0" w:color="auto"/>
        <w:bottom w:val="none" w:sz="0" w:space="0" w:color="auto"/>
        <w:right w:val="none" w:sz="0" w:space="0" w:color="auto"/>
      </w:divBdr>
    </w:div>
    <w:div w:id="439571786">
      <w:bodyDiv w:val="1"/>
      <w:marLeft w:val="0"/>
      <w:marRight w:val="0"/>
      <w:marTop w:val="0"/>
      <w:marBottom w:val="0"/>
      <w:divBdr>
        <w:top w:val="none" w:sz="0" w:space="0" w:color="auto"/>
        <w:left w:val="none" w:sz="0" w:space="0" w:color="auto"/>
        <w:bottom w:val="none" w:sz="0" w:space="0" w:color="auto"/>
        <w:right w:val="none" w:sz="0" w:space="0" w:color="auto"/>
      </w:divBdr>
    </w:div>
    <w:div w:id="440078627">
      <w:bodyDiv w:val="1"/>
      <w:marLeft w:val="0"/>
      <w:marRight w:val="0"/>
      <w:marTop w:val="0"/>
      <w:marBottom w:val="0"/>
      <w:divBdr>
        <w:top w:val="none" w:sz="0" w:space="0" w:color="auto"/>
        <w:left w:val="none" w:sz="0" w:space="0" w:color="auto"/>
        <w:bottom w:val="none" w:sz="0" w:space="0" w:color="auto"/>
        <w:right w:val="none" w:sz="0" w:space="0" w:color="auto"/>
      </w:divBdr>
    </w:div>
    <w:div w:id="440342176">
      <w:bodyDiv w:val="1"/>
      <w:marLeft w:val="0"/>
      <w:marRight w:val="0"/>
      <w:marTop w:val="0"/>
      <w:marBottom w:val="0"/>
      <w:divBdr>
        <w:top w:val="none" w:sz="0" w:space="0" w:color="auto"/>
        <w:left w:val="none" w:sz="0" w:space="0" w:color="auto"/>
        <w:bottom w:val="none" w:sz="0" w:space="0" w:color="auto"/>
        <w:right w:val="none" w:sz="0" w:space="0" w:color="auto"/>
      </w:divBdr>
    </w:div>
    <w:div w:id="441070289">
      <w:bodyDiv w:val="1"/>
      <w:marLeft w:val="0"/>
      <w:marRight w:val="0"/>
      <w:marTop w:val="0"/>
      <w:marBottom w:val="0"/>
      <w:divBdr>
        <w:top w:val="none" w:sz="0" w:space="0" w:color="auto"/>
        <w:left w:val="none" w:sz="0" w:space="0" w:color="auto"/>
        <w:bottom w:val="none" w:sz="0" w:space="0" w:color="auto"/>
        <w:right w:val="none" w:sz="0" w:space="0" w:color="auto"/>
      </w:divBdr>
    </w:div>
    <w:div w:id="441073249">
      <w:bodyDiv w:val="1"/>
      <w:marLeft w:val="0"/>
      <w:marRight w:val="0"/>
      <w:marTop w:val="0"/>
      <w:marBottom w:val="0"/>
      <w:divBdr>
        <w:top w:val="none" w:sz="0" w:space="0" w:color="auto"/>
        <w:left w:val="none" w:sz="0" w:space="0" w:color="auto"/>
        <w:bottom w:val="none" w:sz="0" w:space="0" w:color="auto"/>
        <w:right w:val="none" w:sz="0" w:space="0" w:color="auto"/>
      </w:divBdr>
    </w:div>
    <w:div w:id="442071922">
      <w:bodyDiv w:val="1"/>
      <w:marLeft w:val="0"/>
      <w:marRight w:val="0"/>
      <w:marTop w:val="0"/>
      <w:marBottom w:val="0"/>
      <w:divBdr>
        <w:top w:val="none" w:sz="0" w:space="0" w:color="auto"/>
        <w:left w:val="none" w:sz="0" w:space="0" w:color="auto"/>
        <w:bottom w:val="none" w:sz="0" w:space="0" w:color="auto"/>
        <w:right w:val="none" w:sz="0" w:space="0" w:color="auto"/>
      </w:divBdr>
    </w:div>
    <w:div w:id="443311073">
      <w:bodyDiv w:val="1"/>
      <w:marLeft w:val="0"/>
      <w:marRight w:val="0"/>
      <w:marTop w:val="0"/>
      <w:marBottom w:val="0"/>
      <w:divBdr>
        <w:top w:val="none" w:sz="0" w:space="0" w:color="auto"/>
        <w:left w:val="none" w:sz="0" w:space="0" w:color="auto"/>
        <w:bottom w:val="none" w:sz="0" w:space="0" w:color="auto"/>
        <w:right w:val="none" w:sz="0" w:space="0" w:color="auto"/>
      </w:divBdr>
    </w:div>
    <w:div w:id="443573240">
      <w:bodyDiv w:val="1"/>
      <w:marLeft w:val="0"/>
      <w:marRight w:val="0"/>
      <w:marTop w:val="0"/>
      <w:marBottom w:val="0"/>
      <w:divBdr>
        <w:top w:val="none" w:sz="0" w:space="0" w:color="auto"/>
        <w:left w:val="none" w:sz="0" w:space="0" w:color="auto"/>
        <w:bottom w:val="none" w:sz="0" w:space="0" w:color="auto"/>
        <w:right w:val="none" w:sz="0" w:space="0" w:color="auto"/>
      </w:divBdr>
    </w:div>
    <w:div w:id="444497682">
      <w:bodyDiv w:val="1"/>
      <w:marLeft w:val="0"/>
      <w:marRight w:val="0"/>
      <w:marTop w:val="0"/>
      <w:marBottom w:val="0"/>
      <w:divBdr>
        <w:top w:val="none" w:sz="0" w:space="0" w:color="auto"/>
        <w:left w:val="none" w:sz="0" w:space="0" w:color="auto"/>
        <w:bottom w:val="none" w:sz="0" w:space="0" w:color="auto"/>
        <w:right w:val="none" w:sz="0" w:space="0" w:color="auto"/>
      </w:divBdr>
    </w:div>
    <w:div w:id="444618925">
      <w:bodyDiv w:val="1"/>
      <w:marLeft w:val="0"/>
      <w:marRight w:val="0"/>
      <w:marTop w:val="0"/>
      <w:marBottom w:val="0"/>
      <w:divBdr>
        <w:top w:val="none" w:sz="0" w:space="0" w:color="auto"/>
        <w:left w:val="none" w:sz="0" w:space="0" w:color="auto"/>
        <w:bottom w:val="none" w:sz="0" w:space="0" w:color="auto"/>
        <w:right w:val="none" w:sz="0" w:space="0" w:color="auto"/>
      </w:divBdr>
    </w:div>
    <w:div w:id="445542485">
      <w:bodyDiv w:val="1"/>
      <w:marLeft w:val="0"/>
      <w:marRight w:val="0"/>
      <w:marTop w:val="0"/>
      <w:marBottom w:val="0"/>
      <w:divBdr>
        <w:top w:val="none" w:sz="0" w:space="0" w:color="auto"/>
        <w:left w:val="none" w:sz="0" w:space="0" w:color="auto"/>
        <w:bottom w:val="none" w:sz="0" w:space="0" w:color="auto"/>
        <w:right w:val="none" w:sz="0" w:space="0" w:color="auto"/>
      </w:divBdr>
    </w:div>
    <w:div w:id="447162365">
      <w:bodyDiv w:val="1"/>
      <w:marLeft w:val="0"/>
      <w:marRight w:val="0"/>
      <w:marTop w:val="0"/>
      <w:marBottom w:val="0"/>
      <w:divBdr>
        <w:top w:val="none" w:sz="0" w:space="0" w:color="auto"/>
        <w:left w:val="none" w:sz="0" w:space="0" w:color="auto"/>
        <w:bottom w:val="none" w:sz="0" w:space="0" w:color="auto"/>
        <w:right w:val="none" w:sz="0" w:space="0" w:color="auto"/>
      </w:divBdr>
    </w:div>
    <w:div w:id="449514019">
      <w:bodyDiv w:val="1"/>
      <w:marLeft w:val="0"/>
      <w:marRight w:val="0"/>
      <w:marTop w:val="0"/>
      <w:marBottom w:val="0"/>
      <w:divBdr>
        <w:top w:val="none" w:sz="0" w:space="0" w:color="auto"/>
        <w:left w:val="none" w:sz="0" w:space="0" w:color="auto"/>
        <w:bottom w:val="none" w:sz="0" w:space="0" w:color="auto"/>
        <w:right w:val="none" w:sz="0" w:space="0" w:color="auto"/>
      </w:divBdr>
    </w:div>
    <w:div w:id="450442148">
      <w:bodyDiv w:val="1"/>
      <w:marLeft w:val="0"/>
      <w:marRight w:val="0"/>
      <w:marTop w:val="0"/>
      <w:marBottom w:val="0"/>
      <w:divBdr>
        <w:top w:val="none" w:sz="0" w:space="0" w:color="auto"/>
        <w:left w:val="none" w:sz="0" w:space="0" w:color="auto"/>
        <w:bottom w:val="none" w:sz="0" w:space="0" w:color="auto"/>
        <w:right w:val="none" w:sz="0" w:space="0" w:color="auto"/>
      </w:divBdr>
    </w:div>
    <w:div w:id="456608020">
      <w:bodyDiv w:val="1"/>
      <w:marLeft w:val="0"/>
      <w:marRight w:val="0"/>
      <w:marTop w:val="0"/>
      <w:marBottom w:val="0"/>
      <w:divBdr>
        <w:top w:val="none" w:sz="0" w:space="0" w:color="auto"/>
        <w:left w:val="none" w:sz="0" w:space="0" w:color="auto"/>
        <w:bottom w:val="none" w:sz="0" w:space="0" w:color="auto"/>
        <w:right w:val="none" w:sz="0" w:space="0" w:color="auto"/>
      </w:divBdr>
    </w:div>
    <w:div w:id="459493718">
      <w:bodyDiv w:val="1"/>
      <w:marLeft w:val="0"/>
      <w:marRight w:val="0"/>
      <w:marTop w:val="0"/>
      <w:marBottom w:val="0"/>
      <w:divBdr>
        <w:top w:val="none" w:sz="0" w:space="0" w:color="auto"/>
        <w:left w:val="none" w:sz="0" w:space="0" w:color="auto"/>
        <w:bottom w:val="none" w:sz="0" w:space="0" w:color="auto"/>
        <w:right w:val="none" w:sz="0" w:space="0" w:color="auto"/>
      </w:divBdr>
    </w:div>
    <w:div w:id="459735365">
      <w:bodyDiv w:val="1"/>
      <w:marLeft w:val="0"/>
      <w:marRight w:val="0"/>
      <w:marTop w:val="0"/>
      <w:marBottom w:val="0"/>
      <w:divBdr>
        <w:top w:val="none" w:sz="0" w:space="0" w:color="auto"/>
        <w:left w:val="none" w:sz="0" w:space="0" w:color="auto"/>
        <w:bottom w:val="none" w:sz="0" w:space="0" w:color="auto"/>
        <w:right w:val="none" w:sz="0" w:space="0" w:color="auto"/>
      </w:divBdr>
    </w:div>
    <w:div w:id="459878629">
      <w:bodyDiv w:val="1"/>
      <w:marLeft w:val="0"/>
      <w:marRight w:val="0"/>
      <w:marTop w:val="0"/>
      <w:marBottom w:val="0"/>
      <w:divBdr>
        <w:top w:val="none" w:sz="0" w:space="0" w:color="auto"/>
        <w:left w:val="none" w:sz="0" w:space="0" w:color="auto"/>
        <w:bottom w:val="none" w:sz="0" w:space="0" w:color="auto"/>
        <w:right w:val="none" w:sz="0" w:space="0" w:color="auto"/>
      </w:divBdr>
    </w:div>
    <w:div w:id="460225760">
      <w:bodyDiv w:val="1"/>
      <w:marLeft w:val="0"/>
      <w:marRight w:val="0"/>
      <w:marTop w:val="0"/>
      <w:marBottom w:val="0"/>
      <w:divBdr>
        <w:top w:val="none" w:sz="0" w:space="0" w:color="auto"/>
        <w:left w:val="none" w:sz="0" w:space="0" w:color="auto"/>
        <w:bottom w:val="none" w:sz="0" w:space="0" w:color="auto"/>
        <w:right w:val="none" w:sz="0" w:space="0" w:color="auto"/>
      </w:divBdr>
    </w:div>
    <w:div w:id="463012105">
      <w:bodyDiv w:val="1"/>
      <w:marLeft w:val="0"/>
      <w:marRight w:val="0"/>
      <w:marTop w:val="0"/>
      <w:marBottom w:val="0"/>
      <w:divBdr>
        <w:top w:val="none" w:sz="0" w:space="0" w:color="auto"/>
        <w:left w:val="none" w:sz="0" w:space="0" w:color="auto"/>
        <w:bottom w:val="none" w:sz="0" w:space="0" w:color="auto"/>
        <w:right w:val="none" w:sz="0" w:space="0" w:color="auto"/>
      </w:divBdr>
    </w:div>
    <w:div w:id="463812526">
      <w:bodyDiv w:val="1"/>
      <w:marLeft w:val="0"/>
      <w:marRight w:val="0"/>
      <w:marTop w:val="0"/>
      <w:marBottom w:val="0"/>
      <w:divBdr>
        <w:top w:val="none" w:sz="0" w:space="0" w:color="auto"/>
        <w:left w:val="none" w:sz="0" w:space="0" w:color="auto"/>
        <w:bottom w:val="none" w:sz="0" w:space="0" w:color="auto"/>
        <w:right w:val="none" w:sz="0" w:space="0" w:color="auto"/>
      </w:divBdr>
    </w:div>
    <w:div w:id="464006329">
      <w:bodyDiv w:val="1"/>
      <w:marLeft w:val="0"/>
      <w:marRight w:val="0"/>
      <w:marTop w:val="0"/>
      <w:marBottom w:val="0"/>
      <w:divBdr>
        <w:top w:val="none" w:sz="0" w:space="0" w:color="auto"/>
        <w:left w:val="none" w:sz="0" w:space="0" w:color="auto"/>
        <w:bottom w:val="none" w:sz="0" w:space="0" w:color="auto"/>
        <w:right w:val="none" w:sz="0" w:space="0" w:color="auto"/>
      </w:divBdr>
    </w:div>
    <w:div w:id="466169739">
      <w:bodyDiv w:val="1"/>
      <w:marLeft w:val="0"/>
      <w:marRight w:val="0"/>
      <w:marTop w:val="0"/>
      <w:marBottom w:val="0"/>
      <w:divBdr>
        <w:top w:val="none" w:sz="0" w:space="0" w:color="auto"/>
        <w:left w:val="none" w:sz="0" w:space="0" w:color="auto"/>
        <w:bottom w:val="none" w:sz="0" w:space="0" w:color="auto"/>
        <w:right w:val="none" w:sz="0" w:space="0" w:color="auto"/>
      </w:divBdr>
    </w:div>
    <w:div w:id="467017077">
      <w:bodyDiv w:val="1"/>
      <w:marLeft w:val="0"/>
      <w:marRight w:val="0"/>
      <w:marTop w:val="0"/>
      <w:marBottom w:val="0"/>
      <w:divBdr>
        <w:top w:val="none" w:sz="0" w:space="0" w:color="auto"/>
        <w:left w:val="none" w:sz="0" w:space="0" w:color="auto"/>
        <w:bottom w:val="none" w:sz="0" w:space="0" w:color="auto"/>
        <w:right w:val="none" w:sz="0" w:space="0" w:color="auto"/>
      </w:divBdr>
    </w:div>
    <w:div w:id="467894111">
      <w:bodyDiv w:val="1"/>
      <w:marLeft w:val="0"/>
      <w:marRight w:val="0"/>
      <w:marTop w:val="0"/>
      <w:marBottom w:val="0"/>
      <w:divBdr>
        <w:top w:val="none" w:sz="0" w:space="0" w:color="auto"/>
        <w:left w:val="none" w:sz="0" w:space="0" w:color="auto"/>
        <w:bottom w:val="none" w:sz="0" w:space="0" w:color="auto"/>
        <w:right w:val="none" w:sz="0" w:space="0" w:color="auto"/>
      </w:divBdr>
    </w:div>
    <w:div w:id="468787520">
      <w:bodyDiv w:val="1"/>
      <w:marLeft w:val="0"/>
      <w:marRight w:val="0"/>
      <w:marTop w:val="0"/>
      <w:marBottom w:val="0"/>
      <w:divBdr>
        <w:top w:val="none" w:sz="0" w:space="0" w:color="auto"/>
        <w:left w:val="none" w:sz="0" w:space="0" w:color="auto"/>
        <w:bottom w:val="none" w:sz="0" w:space="0" w:color="auto"/>
        <w:right w:val="none" w:sz="0" w:space="0" w:color="auto"/>
      </w:divBdr>
    </w:div>
    <w:div w:id="469401157">
      <w:bodyDiv w:val="1"/>
      <w:marLeft w:val="0"/>
      <w:marRight w:val="0"/>
      <w:marTop w:val="0"/>
      <w:marBottom w:val="0"/>
      <w:divBdr>
        <w:top w:val="none" w:sz="0" w:space="0" w:color="auto"/>
        <w:left w:val="none" w:sz="0" w:space="0" w:color="auto"/>
        <w:bottom w:val="none" w:sz="0" w:space="0" w:color="auto"/>
        <w:right w:val="none" w:sz="0" w:space="0" w:color="auto"/>
      </w:divBdr>
    </w:div>
    <w:div w:id="471872607">
      <w:bodyDiv w:val="1"/>
      <w:marLeft w:val="0"/>
      <w:marRight w:val="0"/>
      <w:marTop w:val="0"/>
      <w:marBottom w:val="0"/>
      <w:divBdr>
        <w:top w:val="none" w:sz="0" w:space="0" w:color="auto"/>
        <w:left w:val="none" w:sz="0" w:space="0" w:color="auto"/>
        <w:bottom w:val="none" w:sz="0" w:space="0" w:color="auto"/>
        <w:right w:val="none" w:sz="0" w:space="0" w:color="auto"/>
      </w:divBdr>
    </w:div>
    <w:div w:id="472646626">
      <w:bodyDiv w:val="1"/>
      <w:marLeft w:val="0"/>
      <w:marRight w:val="0"/>
      <w:marTop w:val="0"/>
      <w:marBottom w:val="0"/>
      <w:divBdr>
        <w:top w:val="none" w:sz="0" w:space="0" w:color="auto"/>
        <w:left w:val="none" w:sz="0" w:space="0" w:color="auto"/>
        <w:bottom w:val="none" w:sz="0" w:space="0" w:color="auto"/>
        <w:right w:val="none" w:sz="0" w:space="0" w:color="auto"/>
      </w:divBdr>
    </w:div>
    <w:div w:id="474026098">
      <w:bodyDiv w:val="1"/>
      <w:marLeft w:val="0"/>
      <w:marRight w:val="0"/>
      <w:marTop w:val="0"/>
      <w:marBottom w:val="0"/>
      <w:divBdr>
        <w:top w:val="none" w:sz="0" w:space="0" w:color="auto"/>
        <w:left w:val="none" w:sz="0" w:space="0" w:color="auto"/>
        <w:bottom w:val="none" w:sz="0" w:space="0" w:color="auto"/>
        <w:right w:val="none" w:sz="0" w:space="0" w:color="auto"/>
      </w:divBdr>
    </w:div>
    <w:div w:id="475268249">
      <w:bodyDiv w:val="1"/>
      <w:marLeft w:val="0"/>
      <w:marRight w:val="0"/>
      <w:marTop w:val="0"/>
      <w:marBottom w:val="0"/>
      <w:divBdr>
        <w:top w:val="none" w:sz="0" w:space="0" w:color="auto"/>
        <w:left w:val="none" w:sz="0" w:space="0" w:color="auto"/>
        <w:bottom w:val="none" w:sz="0" w:space="0" w:color="auto"/>
        <w:right w:val="none" w:sz="0" w:space="0" w:color="auto"/>
      </w:divBdr>
    </w:div>
    <w:div w:id="475345362">
      <w:bodyDiv w:val="1"/>
      <w:marLeft w:val="0"/>
      <w:marRight w:val="0"/>
      <w:marTop w:val="0"/>
      <w:marBottom w:val="0"/>
      <w:divBdr>
        <w:top w:val="none" w:sz="0" w:space="0" w:color="auto"/>
        <w:left w:val="none" w:sz="0" w:space="0" w:color="auto"/>
        <w:bottom w:val="none" w:sz="0" w:space="0" w:color="auto"/>
        <w:right w:val="none" w:sz="0" w:space="0" w:color="auto"/>
      </w:divBdr>
    </w:div>
    <w:div w:id="476142025">
      <w:bodyDiv w:val="1"/>
      <w:marLeft w:val="0"/>
      <w:marRight w:val="0"/>
      <w:marTop w:val="0"/>
      <w:marBottom w:val="0"/>
      <w:divBdr>
        <w:top w:val="none" w:sz="0" w:space="0" w:color="auto"/>
        <w:left w:val="none" w:sz="0" w:space="0" w:color="auto"/>
        <w:bottom w:val="none" w:sz="0" w:space="0" w:color="auto"/>
        <w:right w:val="none" w:sz="0" w:space="0" w:color="auto"/>
      </w:divBdr>
    </w:div>
    <w:div w:id="476843497">
      <w:bodyDiv w:val="1"/>
      <w:marLeft w:val="0"/>
      <w:marRight w:val="0"/>
      <w:marTop w:val="0"/>
      <w:marBottom w:val="0"/>
      <w:divBdr>
        <w:top w:val="none" w:sz="0" w:space="0" w:color="auto"/>
        <w:left w:val="none" w:sz="0" w:space="0" w:color="auto"/>
        <w:bottom w:val="none" w:sz="0" w:space="0" w:color="auto"/>
        <w:right w:val="none" w:sz="0" w:space="0" w:color="auto"/>
      </w:divBdr>
    </w:div>
    <w:div w:id="477457454">
      <w:bodyDiv w:val="1"/>
      <w:marLeft w:val="0"/>
      <w:marRight w:val="0"/>
      <w:marTop w:val="0"/>
      <w:marBottom w:val="0"/>
      <w:divBdr>
        <w:top w:val="none" w:sz="0" w:space="0" w:color="auto"/>
        <w:left w:val="none" w:sz="0" w:space="0" w:color="auto"/>
        <w:bottom w:val="none" w:sz="0" w:space="0" w:color="auto"/>
        <w:right w:val="none" w:sz="0" w:space="0" w:color="auto"/>
      </w:divBdr>
    </w:div>
    <w:div w:id="478111288">
      <w:bodyDiv w:val="1"/>
      <w:marLeft w:val="0"/>
      <w:marRight w:val="0"/>
      <w:marTop w:val="0"/>
      <w:marBottom w:val="0"/>
      <w:divBdr>
        <w:top w:val="none" w:sz="0" w:space="0" w:color="auto"/>
        <w:left w:val="none" w:sz="0" w:space="0" w:color="auto"/>
        <w:bottom w:val="none" w:sz="0" w:space="0" w:color="auto"/>
        <w:right w:val="none" w:sz="0" w:space="0" w:color="auto"/>
      </w:divBdr>
    </w:div>
    <w:div w:id="478886997">
      <w:bodyDiv w:val="1"/>
      <w:marLeft w:val="0"/>
      <w:marRight w:val="0"/>
      <w:marTop w:val="0"/>
      <w:marBottom w:val="0"/>
      <w:divBdr>
        <w:top w:val="none" w:sz="0" w:space="0" w:color="auto"/>
        <w:left w:val="none" w:sz="0" w:space="0" w:color="auto"/>
        <w:bottom w:val="none" w:sz="0" w:space="0" w:color="auto"/>
        <w:right w:val="none" w:sz="0" w:space="0" w:color="auto"/>
      </w:divBdr>
    </w:div>
    <w:div w:id="479425685">
      <w:bodyDiv w:val="1"/>
      <w:marLeft w:val="0"/>
      <w:marRight w:val="0"/>
      <w:marTop w:val="0"/>
      <w:marBottom w:val="0"/>
      <w:divBdr>
        <w:top w:val="none" w:sz="0" w:space="0" w:color="auto"/>
        <w:left w:val="none" w:sz="0" w:space="0" w:color="auto"/>
        <w:bottom w:val="none" w:sz="0" w:space="0" w:color="auto"/>
        <w:right w:val="none" w:sz="0" w:space="0" w:color="auto"/>
      </w:divBdr>
    </w:div>
    <w:div w:id="480191581">
      <w:bodyDiv w:val="1"/>
      <w:marLeft w:val="0"/>
      <w:marRight w:val="0"/>
      <w:marTop w:val="0"/>
      <w:marBottom w:val="0"/>
      <w:divBdr>
        <w:top w:val="none" w:sz="0" w:space="0" w:color="auto"/>
        <w:left w:val="none" w:sz="0" w:space="0" w:color="auto"/>
        <w:bottom w:val="none" w:sz="0" w:space="0" w:color="auto"/>
        <w:right w:val="none" w:sz="0" w:space="0" w:color="auto"/>
      </w:divBdr>
    </w:div>
    <w:div w:id="483007053">
      <w:bodyDiv w:val="1"/>
      <w:marLeft w:val="0"/>
      <w:marRight w:val="0"/>
      <w:marTop w:val="0"/>
      <w:marBottom w:val="0"/>
      <w:divBdr>
        <w:top w:val="none" w:sz="0" w:space="0" w:color="auto"/>
        <w:left w:val="none" w:sz="0" w:space="0" w:color="auto"/>
        <w:bottom w:val="none" w:sz="0" w:space="0" w:color="auto"/>
        <w:right w:val="none" w:sz="0" w:space="0" w:color="auto"/>
      </w:divBdr>
    </w:div>
    <w:div w:id="483394544">
      <w:bodyDiv w:val="1"/>
      <w:marLeft w:val="0"/>
      <w:marRight w:val="0"/>
      <w:marTop w:val="0"/>
      <w:marBottom w:val="0"/>
      <w:divBdr>
        <w:top w:val="none" w:sz="0" w:space="0" w:color="auto"/>
        <w:left w:val="none" w:sz="0" w:space="0" w:color="auto"/>
        <w:bottom w:val="none" w:sz="0" w:space="0" w:color="auto"/>
        <w:right w:val="none" w:sz="0" w:space="0" w:color="auto"/>
      </w:divBdr>
    </w:div>
    <w:div w:id="483552578">
      <w:bodyDiv w:val="1"/>
      <w:marLeft w:val="0"/>
      <w:marRight w:val="0"/>
      <w:marTop w:val="0"/>
      <w:marBottom w:val="0"/>
      <w:divBdr>
        <w:top w:val="none" w:sz="0" w:space="0" w:color="auto"/>
        <w:left w:val="none" w:sz="0" w:space="0" w:color="auto"/>
        <w:bottom w:val="none" w:sz="0" w:space="0" w:color="auto"/>
        <w:right w:val="none" w:sz="0" w:space="0" w:color="auto"/>
      </w:divBdr>
    </w:div>
    <w:div w:id="483745060">
      <w:bodyDiv w:val="1"/>
      <w:marLeft w:val="0"/>
      <w:marRight w:val="0"/>
      <w:marTop w:val="0"/>
      <w:marBottom w:val="0"/>
      <w:divBdr>
        <w:top w:val="none" w:sz="0" w:space="0" w:color="auto"/>
        <w:left w:val="none" w:sz="0" w:space="0" w:color="auto"/>
        <w:bottom w:val="none" w:sz="0" w:space="0" w:color="auto"/>
        <w:right w:val="none" w:sz="0" w:space="0" w:color="auto"/>
      </w:divBdr>
    </w:div>
    <w:div w:id="484660916">
      <w:bodyDiv w:val="1"/>
      <w:marLeft w:val="0"/>
      <w:marRight w:val="0"/>
      <w:marTop w:val="0"/>
      <w:marBottom w:val="0"/>
      <w:divBdr>
        <w:top w:val="none" w:sz="0" w:space="0" w:color="auto"/>
        <w:left w:val="none" w:sz="0" w:space="0" w:color="auto"/>
        <w:bottom w:val="none" w:sz="0" w:space="0" w:color="auto"/>
        <w:right w:val="none" w:sz="0" w:space="0" w:color="auto"/>
      </w:divBdr>
    </w:div>
    <w:div w:id="484779994">
      <w:bodyDiv w:val="1"/>
      <w:marLeft w:val="0"/>
      <w:marRight w:val="0"/>
      <w:marTop w:val="0"/>
      <w:marBottom w:val="0"/>
      <w:divBdr>
        <w:top w:val="none" w:sz="0" w:space="0" w:color="auto"/>
        <w:left w:val="none" w:sz="0" w:space="0" w:color="auto"/>
        <w:bottom w:val="none" w:sz="0" w:space="0" w:color="auto"/>
        <w:right w:val="none" w:sz="0" w:space="0" w:color="auto"/>
      </w:divBdr>
    </w:div>
    <w:div w:id="485702609">
      <w:bodyDiv w:val="1"/>
      <w:marLeft w:val="0"/>
      <w:marRight w:val="0"/>
      <w:marTop w:val="0"/>
      <w:marBottom w:val="0"/>
      <w:divBdr>
        <w:top w:val="none" w:sz="0" w:space="0" w:color="auto"/>
        <w:left w:val="none" w:sz="0" w:space="0" w:color="auto"/>
        <w:bottom w:val="none" w:sz="0" w:space="0" w:color="auto"/>
        <w:right w:val="none" w:sz="0" w:space="0" w:color="auto"/>
      </w:divBdr>
    </w:div>
    <w:div w:id="487089858">
      <w:bodyDiv w:val="1"/>
      <w:marLeft w:val="0"/>
      <w:marRight w:val="0"/>
      <w:marTop w:val="0"/>
      <w:marBottom w:val="0"/>
      <w:divBdr>
        <w:top w:val="none" w:sz="0" w:space="0" w:color="auto"/>
        <w:left w:val="none" w:sz="0" w:space="0" w:color="auto"/>
        <w:bottom w:val="none" w:sz="0" w:space="0" w:color="auto"/>
        <w:right w:val="none" w:sz="0" w:space="0" w:color="auto"/>
      </w:divBdr>
    </w:div>
    <w:div w:id="487939936">
      <w:bodyDiv w:val="1"/>
      <w:marLeft w:val="0"/>
      <w:marRight w:val="0"/>
      <w:marTop w:val="0"/>
      <w:marBottom w:val="0"/>
      <w:divBdr>
        <w:top w:val="none" w:sz="0" w:space="0" w:color="auto"/>
        <w:left w:val="none" w:sz="0" w:space="0" w:color="auto"/>
        <w:bottom w:val="none" w:sz="0" w:space="0" w:color="auto"/>
        <w:right w:val="none" w:sz="0" w:space="0" w:color="auto"/>
      </w:divBdr>
    </w:div>
    <w:div w:id="490831416">
      <w:bodyDiv w:val="1"/>
      <w:marLeft w:val="0"/>
      <w:marRight w:val="0"/>
      <w:marTop w:val="0"/>
      <w:marBottom w:val="0"/>
      <w:divBdr>
        <w:top w:val="none" w:sz="0" w:space="0" w:color="auto"/>
        <w:left w:val="none" w:sz="0" w:space="0" w:color="auto"/>
        <w:bottom w:val="none" w:sz="0" w:space="0" w:color="auto"/>
        <w:right w:val="none" w:sz="0" w:space="0" w:color="auto"/>
      </w:divBdr>
    </w:div>
    <w:div w:id="492333335">
      <w:bodyDiv w:val="1"/>
      <w:marLeft w:val="0"/>
      <w:marRight w:val="0"/>
      <w:marTop w:val="0"/>
      <w:marBottom w:val="0"/>
      <w:divBdr>
        <w:top w:val="none" w:sz="0" w:space="0" w:color="auto"/>
        <w:left w:val="none" w:sz="0" w:space="0" w:color="auto"/>
        <w:bottom w:val="none" w:sz="0" w:space="0" w:color="auto"/>
        <w:right w:val="none" w:sz="0" w:space="0" w:color="auto"/>
      </w:divBdr>
    </w:div>
    <w:div w:id="492601281">
      <w:bodyDiv w:val="1"/>
      <w:marLeft w:val="0"/>
      <w:marRight w:val="0"/>
      <w:marTop w:val="0"/>
      <w:marBottom w:val="0"/>
      <w:divBdr>
        <w:top w:val="none" w:sz="0" w:space="0" w:color="auto"/>
        <w:left w:val="none" w:sz="0" w:space="0" w:color="auto"/>
        <w:bottom w:val="none" w:sz="0" w:space="0" w:color="auto"/>
        <w:right w:val="none" w:sz="0" w:space="0" w:color="auto"/>
      </w:divBdr>
    </w:div>
    <w:div w:id="492915070">
      <w:bodyDiv w:val="1"/>
      <w:marLeft w:val="0"/>
      <w:marRight w:val="0"/>
      <w:marTop w:val="0"/>
      <w:marBottom w:val="0"/>
      <w:divBdr>
        <w:top w:val="none" w:sz="0" w:space="0" w:color="auto"/>
        <w:left w:val="none" w:sz="0" w:space="0" w:color="auto"/>
        <w:bottom w:val="none" w:sz="0" w:space="0" w:color="auto"/>
        <w:right w:val="none" w:sz="0" w:space="0" w:color="auto"/>
      </w:divBdr>
    </w:div>
    <w:div w:id="494535592">
      <w:bodyDiv w:val="1"/>
      <w:marLeft w:val="0"/>
      <w:marRight w:val="0"/>
      <w:marTop w:val="0"/>
      <w:marBottom w:val="0"/>
      <w:divBdr>
        <w:top w:val="none" w:sz="0" w:space="0" w:color="auto"/>
        <w:left w:val="none" w:sz="0" w:space="0" w:color="auto"/>
        <w:bottom w:val="none" w:sz="0" w:space="0" w:color="auto"/>
        <w:right w:val="none" w:sz="0" w:space="0" w:color="auto"/>
      </w:divBdr>
    </w:div>
    <w:div w:id="497772494">
      <w:bodyDiv w:val="1"/>
      <w:marLeft w:val="0"/>
      <w:marRight w:val="0"/>
      <w:marTop w:val="0"/>
      <w:marBottom w:val="0"/>
      <w:divBdr>
        <w:top w:val="none" w:sz="0" w:space="0" w:color="auto"/>
        <w:left w:val="none" w:sz="0" w:space="0" w:color="auto"/>
        <w:bottom w:val="none" w:sz="0" w:space="0" w:color="auto"/>
        <w:right w:val="none" w:sz="0" w:space="0" w:color="auto"/>
      </w:divBdr>
    </w:div>
    <w:div w:id="497963423">
      <w:bodyDiv w:val="1"/>
      <w:marLeft w:val="0"/>
      <w:marRight w:val="0"/>
      <w:marTop w:val="0"/>
      <w:marBottom w:val="0"/>
      <w:divBdr>
        <w:top w:val="none" w:sz="0" w:space="0" w:color="auto"/>
        <w:left w:val="none" w:sz="0" w:space="0" w:color="auto"/>
        <w:bottom w:val="none" w:sz="0" w:space="0" w:color="auto"/>
        <w:right w:val="none" w:sz="0" w:space="0" w:color="auto"/>
      </w:divBdr>
    </w:div>
    <w:div w:id="498234624">
      <w:bodyDiv w:val="1"/>
      <w:marLeft w:val="0"/>
      <w:marRight w:val="0"/>
      <w:marTop w:val="0"/>
      <w:marBottom w:val="0"/>
      <w:divBdr>
        <w:top w:val="none" w:sz="0" w:space="0" w:color="auto"/>
        <w:left w:val="none" w:sz="0" w:space="0" w:color="auto"/>
        <w:bottom w:val="none" w:sz="0" w:space="0" w:color="auto"/>
        <w:right w:val="none" w:sz="0" w:space="0" w:color="auto"/>
      </w:divBdr>
    </w:div>
    <w:div w:id="498689835">
      <w:bodyDiv w:val="1"/>
      <w:marLeft w:val="0"/>
      <w:marRight w:val="0"/>
      <w:marTop w:val="0"/>
      <w:marBottom w:val="0"/>
      <w:divBdr>
        <w:top w:val="none" w:sz="0" w:space="0" w:color="auto"/>
        <w:left w:val="none" w:sz="0" w:space="0" w:color="auto"/>
        <w:bottom w:val="none" w:sz="0" w:space="0" w:color="auto"/>
        <w:right w:val="none" w:sz="0" w:space="0" w:color="auto"/>
      </w:divBdr>
    </w:div>
    <w:div w:id="499389444">
      <w:bodyDiv w:val="1"/>
      <w:marLeft w:val="0"/>
      <w:marRight w:val="0"/>
      <w:marTop w:val="0"/>
      <w:marBottom w:val="0"/>
      <w:divBdr>
        <w:top w:val="none" w:sz="0" w:space="0" w:color="auto"/>
        <w:left w:val="none" w:sz="0" w:space="0" w:color="auto"/>
        <w:bottom w:val="none" w:sz="0" w:space="0" w:color="auto"/>
        <w:right w:val="none" w:sz="0" w:space="0" w:color="auto"/>
      </w:divBdr>
    </w:div>
    <w:div w:id="499929819">
      <w:bodyDiv w:val="1"/>
      <w:marLeft w:val="0"/>
      <w:marRight w:val="0"/>
      <w:marTop w:val="0"/>
      <w:marBottom w:val="0"/>
      <w:divBdr>
        <w:top w:val="none" w:sz="0" w:space="0" w:color="auto"/>
        <w:left w:val="none" w:sz="0" w:space="0" w:color="auto"/>
        <w:bottom w:val="none" w:sz="0" w:space="0" w:color="auto"/>
        <w:right w:val="none" w:sz="0" w:space="0" w:color="auto"/>
      </w:divBdr>
    </w:div>
    <w:div w:id="502552090">
      <w:bodyDiv w:val="1"/>
      <w:marLeft w:val="0"/>
      <w:marRight w:val="0"/>
      <w:marTop w:val="0"/>
      <w:marBottom w:val="0"/>
      <w:divBdr>
        <w:top w:val="none" w:sz="0" w:space="0" w:color="auto"/>
        <w:left w:val="none" w:sz="0" w:space="0" w:color="auto"/>
        <w:bottom w:val="none" w:sz="0" w:space="0" w:color="auto"/>
        <w:right w:val="none" w:sz="0" w:space="0" w:color="auto"/>
      </w:divBdr>
    </w:div>
    <w:div w:id="504325625">
      <w:bodyDiv w:val="1"/>
      <w:marLeft w:val="0"/>
      <w:marRight w:val="0"/>
      <w:marTop w:val="0"/>
      <w:marBottom w:val="0"/>
      <w:divBdr>
        <w:top w:val="none" w:sz="0" w:space="0" w:color="auto"/>
        <w:left w:val="none" w:sz="0" w:space="0" w:color="auto"/>
        <w:bottom w:val="none" w:sz="0" w:space="0" w:color="auto"/>
        <w:right w:val="none" w:sz="0" w:space="0" w:color="auto"/>
      </w:divBdr>
    </w:div>
    <w:div w:id="505753209">
      <w:bodyDiv w:val="1"/>
      <w:marLeft w:val="0"/>
      <w:marRight w:val="0"/>
      <w:marTop w:val="0"/>
      <w:marBottom w:val="0"/>
      <w:divBdr>
        <w:top w:val="none" w:sz="0" w:space="0" w:color="auto"/>
        <w:left w:val="none" w:sz="0" w:space="0" w:color="auto"/>
        <w:bottom w:val="none" w:sz="0" w:space="0" w:color="auto"/>
        <w:right w:val="none" w:sz="0" w:space="0" w:color="auto"/>
      </w:divBdr>
    </w:div>
    <w:div w:id="506092381">
      <w:bodyDiv w:val="1"/>
      <w:marLeft w:val="0"/>
      <w:marRight w:val="0"/>
      <w:marTop w:val="0"/>
      <w:marBottom w:val="0"/>
      <w:divBdr>
        <w:top w:val="none" w:sz="0" w:space="0" w:color="auto"/>
        <w:left w:val="none" w:sz="0" w:space="0" w:color="auto"/>
        <w:bottom w:val="none" w:sz="0" w:space="0" w:color="auto"/>
        <w:right w:val="none" w:sz="0" w:space="0" w:color="auto"/>
      </w:divBdr>
    </w:div>
    <w:div w:id="506746511">
      <w:bodyDiv w:val="1"/>
      <w:marLeft w:val="0"/>
      <w:marRight w:val="0"/>
      <w:marTop w:val="0"/>
      <w:marBottom w:val="0"/>
      <w:divBdr>
        <w:top w:val="none" w:sz="0" w:space="0" w:color="auto"/>
        <w:left w:val="none" w:sz="0" w:space="0" w:color="auto"/>
        <w:bottom w:val="none" w:sz="0" w:space="0" w:color="auto"/>
        <w:right w:val="none" w:sz="0" w:space="0" w:color="auto"/>
      </w:divBdr>
    </w:div>
    <w:div w:id="506948132">
      <w:bodyDiv w:val="1"/>
      <w:marLeft w:val="0"/>
      <w:marRight w:val="0"/>
      <w:marTop w:val="0"/>
      <w:marBottom w:val="0"/>
      <w:divBdr>
        <w:top w:val="none" w:sz="0" w:space="0" w:color="auto"/>
        <w:left w:val="none" w:sz="0" w:space="0" w:color="auto"/>
        <w:bottom w:val="none" w:sz="0" w:space="0" w:color="auto"/>
        <w:right w:val="none" w:sz="0" w:space="0" w:color="auto"/>
      </w:divBdr>
    </w:div>
    <w:div w:id="508495614">
      <w:bodyDiv w:val="1"/>
      <w:marLeft w:val="0"/>
      <w:marRight w:val="0"/>
      <w:marTop w:val="0"/>
      <w:marBottom w:val="0"/>
      <w:divBdr>
        <w:top w:val="none" w:sz="0" w:space="0" w:color="auto"/>
        <w:left w:val="none" w:sz="0" w:space="0" w:color="auto"/>
        <w:bottom w:val="none" w:sz="0" w:space="0" w:color="auto"/>
        <w:right w:val="none" w:sz="0" w:space="0" w:color="auto"/>
      </w:divBdr>
    </w:div>
    <w:div w:id="508643074">
      <w:bodyDiv w:val="1"/>
      <w:marLeft w:val="0"/>
      <w:marRight w:val="0"/>
      <w:marTop w:val="0"/>
      <w:marBottom w:val="0"/>
      <w:divBdr>
        <w:top w:val="none" w:sz="0" w:space="0" w:color="auto"/>
        <w:left w:val="none" w:sz="0" w:space="0" w:color="auto"/>
        <w:bottom w:val="none" w:sz="0" w:space="0" w:color="auto"/>
        <w:right w:val="none" w:sz="0" w:space="0" w:color="auto"/>
      </w:divBdr>
    </w:div>
    <w:div w:id="509756483">
      <w:bodyDiv w:val="1"/>
      <w:marLeft w:val="0"/>
      <w:marRight w:val="0"/>
      <w:marTop w:val="0"/>
      <w:marBottom w:val="0"/>
      <w:divBdr>
        <w:top w:val="none" w:sz="0" w:space="0" w:color="auto"/>
        <w:left w:val="none" w:sz="0" w:space="0" w:color="auto"/>
        <w:bottom w:val="none" w:sz="0" w:space="0" w:color="auto"/>
        <w:right w:val="none" w:sz="0" w:space="0" w:color="auto"/>
      </w:divBdr>
    </w:div>
    <w:div w:id="510683442">
      <w:bodyDiv w:val="1"/>
      <w:marLeft w:val="0"/>
      <w:marRight w:val="0"/>
      <w:marTop w:val="0"/>
      <w:marBottom w:val="0"/>
      <w:divBdr>
        <w:top w:val="none" w:sz="0" w:space="0" w:color="auto"/>
        <w:left w:val="none" w:sz="0" w:space="0" w:color="auto"/>
        <w:bottom w:val="none" w:sz="0" w:space="0" w:color="auto"/>
        <w:right w:val="none" w:sz="0" w:space="0" w:color="auto"/>
      </w:divBdr>
    </w:div>
    <w:div w:id="511333772">
      <w:bodyDiv w:val="1"/>
      <w:marLeft w:val="0"/>
      <w:marRight w:val="0"/>
      <w:marTop w:val="0"/>
      <w:marBottom w:val="0"/>
      <w:divBdr>
        <w:top w:val="none" w:sz="0" w:space="0" w:color="auto"/>
        <w:left w:val="none" w:sz="0" w:space="0" w:color="auto"/>
        <w:bottom w:val="none" w:sz="0" w:space="0" w:color="auto"/>
        <w:right w:val="none" w:sz="0" w:space="0" w:color="auto"/>
      </w:divBdr>
    </w:div>
    <w:div w:id="512887075">
      <w:bodyDiv w:val="1"/>
      <w:marLeft w:val="0"/>
      <w:marRight w:val="0"/>
      <w:marTop w:val="0"/>
      <w:marBottom w:val="0"/>
      <w:divBdr>
        <w:top w:val="none" w:sz="0" w:space="0" w:color="auto"/>
        <w:left w:val="none" w:sz="0" w:space="0" w:color="auto"/>
        <w:bottom w:val="none" w:sz="0" w:space="0" w:color="auto"/>
        <w:right w:val="none" w:sz="0" w:space="0" w:color="auto"/>
      </w:divBdr>
    </w:div>
    <w:div w:id="513887708">
      <w:bodyDiv w:val="1"/>
      <w:marLeft w:val="0"/>
      <w:marRight w:val="0"/>
      <w:marTop w:val="0"/>
      <w:marBottom w:val="0"/>
      <w:divBdr>
        <w:top w:val="none" w:sz="0" w:space="0" w:color="auto"/>
        <w:left w:val="none" w:sz="0" w:space="0" w:color="auto"/>
        <w:bottom w:val="none" w:sz="0" w:space="0" w:color="auto"/>
        <w:right w:val="none" w:sz="0" w:space="0" w:color="auto"/>
      </w:divBdr>
    </w:div>
    <w:div w:id="516307264">
      <w:bodyDiv w:val="1"/>
      <w:marLeft w:val="0"/>
      <w:marRight w:val="0"/>
      <w:marTop w:val="0"/>
      <w:marBottom w:val="0"/>
      <w:divBdr>
        <w:top w:val="none" w:sz="0" w:space="0" w:color="auto"/>
        <w:left w:val="none" w:sz="0" w:space="0" w:color="auto"/>
        <w:bottom w:val="none" w:sz="0" w:space="0" w:color="auto"/>
        <w:right w:val="none" w:sz="0" w:space="0" w:color="auto"/>
      </w:divBdr>
    </w:div>
    <w:div w:id="516775018">
      <w:bodyDiv w:val="1"/>
      <w:marLeft w:val="0"/>
      <w:marRight w:val="0"/>
      <w:marTop w:val="0"/>
      <w:marBottom w:val="0"/>
      <w:divBdr>
        <w:top w:val="none" w:sz="0" w:space="0" w:color="auto"/>
        <w:left w:val="none" w:sz="0" w:space="0" w:color="auto"/>
        <w:bottom w:val="none" w:sz="0" w:space="0" w:color="auto"/>
        <w:right w:val="none" w:sz="0" w:space="0" w:color="auto"/>
      </w:divBdr>
    </w:div>
    <w:div w:id="517276360">
      <w:bodyDiv w:val="1"/>
      <w:marLeft w:val="0"/>
      <w:marRight w:val="0"/>
      <w:marTop w:val="0"/>
      <w:marBottom w:val="0"/>
      <w:divBdr>
        <w:top w:val="none" w:sz="0" w:space="0" w:color="auto"/>
        <w:left w:val="none" w:sz="0" w:space="0" w:color="auto"/>
        <w:bottom w:val="none" w:sz="0" w:space="0" w:color="auto"/>
        <w:right w:val="none" w:sz="0" w:space="0" w:color="auto"/>
      </w:divBdr>
    </w:div>
    <w:div w:id="519514770">
      <w:bodyDiv w:val="1"/>
      <w:marLeft w:val="0"/>
      <w:marRight w:val="0"/>
      <w:marTop w:val="0"/>
      <w:marBottom w:val="0"/>
      <w:divBdr>
        <w:top w:val="none" w:sz="0" w:space="0" w:color="auto"/>
        <w:left w:val="none" w:sz="0" w:space="0" w:color="auto"/>
        <w:bottom w:val="none" w:sz="0" w:space="0" w:color="auto"/>
        <w:right w:val="none" w:sz="0" w:space="0" w:color="auto"/>
      </w:divBdr>
    </w:div>
    <w:div w:id="520047446">
      <w:bodyDiv w:val="1"/>
      <w:marLeft w:val="0"/>
      <w:marRight w:val="0"/>
      <w:marTop w:val="0"/>
      <w:marBottom w:val="0"/>
      <w:divBdr>
        <w:top w:val="none" w:sz="0" w:space="0" w:color="auto"/>
        <w:left w:val="none" w:sz="0" w:space="0" w:color="auto"/>
        <w:bottom w:val="none" w:sz="0" w:space="0" w:color="auto"/>
        <w:right w:val="none" w:sz="0" w:space="0" w:color="auto"/>
      </w:divBdr>
    </w:div>
    <w:div w:id="520169155">
      <w:bodyDiv w:val="1"/>
      <w:marLeft w:val="0"/>
      <w:marRight w:val="0"/>
      <w:marTop w:val="0"/>
      <w:marBottom w:val="0"/>
      <w:divBdr>
        <w:top w:val="none" w:sz="0" w:space="0" w:color="auto"/>
        <w:left w:val="none" w:sz="0" w:space="0" w:color="auto"/>
        <w:bottom w:val="none" w:sz="0" w:space="0" w:color="auto"/>
        <w:right w:val="none" w:sz="0" w:space="0" w:color="auto"/>
      </w:divBdr>
    </w:div>
    <w:div w:id="521284725">
      <w:bodyDiv w:val="1"/>
      <w:marLeft w:val="0"/>
      <w:marRight w:val="0"/>
      <w:marTop w:val="0"/>
      <w:marBottom w:val="0"/>
      <w:divBdr>
        <w:top w:val="none" w:sz="0" w:space="0" w:color="auto"/>
        <w:left w:val="none" w:sz="0" w:space="0" w:color="auto"/>
        <w:bottom w:val="none" w:sz="0" w:space="0" w:color="auto"/>
        <w:right w:val="none" w:sz="0" w:space="0" w:color="auto"/>
      </w:divBdr>
    </w:div>
    <w:div w:id="521554798">
      <w:bodyDiv w:val="1"/>
      <w:marLeft w:val="0"/>
      <w:marRight w:val="0"/>
      <w:marTop w:val="0"/>
      <w:marBottom w:val="0"/>
      <w:divBdr>
        <w:top w:val="none" w:sz="0" w:space="0" w:color="auto"/>
        <w:left w:val="none" w:sz="0" w:space="0" w:color="auto"/>
        <w:bottom w:val="none" w:sz="0" w:space="0" w:color="auto"/>
        <w:right w:val="none" w:sz="0" w:space="0" w:color="auto"/>
      </w:divBdr>
    </w:div>
    <w:div w:id="521744624">
      <w:bodyDiv w:val="1"/>
      <w:marLeft w:val="0"/>
      <w:marRight w:val="0"/>
      <w:marTop w:val="0"/>
      <w:marBottom w:val="0"/>
      <w:divBdr>
        <w:top w:val="none" w:sz="0" w:space="0" w:color="auto"/>
        <w:left w:val="none" w:sz="0" w:space="0" w:color="auto"/>
        <w:bottom w:val="none" w:sz="0" w:space="0" w:color="auto"/>
        <w:right w:val="none" w:sz="0" w:space="0" w:color="auto"/>
      </w:divBdr>
    </w:div>
    <w:div w:id="522060651">
      <w:bodyDiv w:val="1"/>
      <w:marLeft w:val="0"/>
      <w:marRight w:val="0"/>
      <w:marTop w:val="0"/>
      <w:marBottom w:val="0"/>
      <w:divBdr>
        <w:top w:val="none" w:sz="0" w:space="0" w:color="auto"/>
        <w:left w:val="none" w:sz="0" w:space="0" w:color="auto"/>
        <w:bottom w:val="none" w:sz="0" w:space="0" w:color="auto"/>
        <w:right w:val="none" w:sz="0" w:space="0" w:color="auto"/>
      </w:divBdr>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23519249">
      <w:bodyDiv w:val="1"/>
      <w:marLeft w:val="0"/>
      <w:marRight w:val="0"/>
      <w:marTop w:val="0"/>
      <w:marBottom w:val="0"/>
      <w:divBdr>
        <w:top w:val="none" w:sz="0" w:space="0" w:color="auto"/>
        <w:left w:val="none" w:sz="0" w:space="0" w:color="auto"/>
        <w:bottom w:val="none" w:sz="0" w:space="0" w:color="auto"/>
        <w:right w:val="none" w:sz="0" w:space="0" w:color="auto"/>
      </w:divBdr>
    </w:div>
    <w:div w:id="524094582">
      <w:bodyDiv w:val="1"/>
      <w:marLeft w:val="0"/>
      <w:marRight w:val="0"/>
      <w:marTop w:val="0"/>
      <w:marBottom w:val="0"/>
      <w:divBdr>
        <w:top w:val="none" w:sz="0" w:space="0" w:color="auto"/>
        <w:left w:val="none" w:sz="0" w:space="0" w:color="auto"/>
        <w:bottom w:val="none" w:sz="0" w:space="0" w:color="auto"/>
        <w:right w:val="none" w:sz="0" w:space="0" w:color="auto"/>
      </w:divBdr>
    </w:div>
    <w:div w:id="525947382">
      <w:bodyDiv w:val="1"/>
      <w:marLeft w:val="0"/>
      <w:marRight w:val="0"/>
      <w:marTop w:val="0"/>
      <w:marBottom w:val="0"/>
      <w:divBdr>
        <w:top w:val="none" w:sz="0" w:space="0" w:color="auto"/>
        <w:left w:val="none" w:sz="0" w:space="0" w:color="auto"/>
        <w:bottom w:val="none" w:sz="0" w:space="0" w:color="auto"/>
        <w:right w:val="none" w:sz="0" w:space="0" w:color="auto"/>
      </w:divBdr>
    </w:div>
    <w:div w:id="526140239">
      <w:bodyDiv w:val="1"/>
      <w:marLeft w:val="0"/>
      <w:marRight w:val="0"/>
      <w:marTop w:val="0"/>
      <w:marBottom w:val="0"/>
      <w:divBdr>
        <w:top w:val="none" w:sz="0" w:space="0" w:color="auto"/>
        <w:left w:val="none" w:sz="0" w:space="0" w:color="auto"/>
        <w:bottom w:val="none" w:sz="0" w:space="0" w:color="auto"/>
        <w:right w:val="none" w:sz="0" w:space="0" w:color="auto"/>
      </w:divBdr>
    </w:div>
    <w:div w:id="526286680">
      <w:bodyDiv w:val="1"/>
      <w:marLeft w:val="0"/>
      <w:marRight w:val="0"/>
      <w:marTop w:val="0"/>
      <w:marBottom w:val="0"/>
      <w:divBdr>
        <w:top w:val="none" w:sz="0" w:space="0" w:color="auto"/>
        <w:left w:val="none" w:sz="0" w:space="0" w:color="auto"/>
        <w:bottom w:val="none" w:sz="0" w:space="0" w:color="auto"/>
        <w:right w:val="none" w:sz="0" w:space="0" w:color="auto"/>
      </w:divBdr>
    </w:div>
    <w:div w:id="527137931">
      <w:bodyDiv w:val="1"/>
      <w:marLeft w:val="0"/>
      <w:marRight w:val="0"/>
      <w:marTop w:val="0"/>
      <w:marBottom w:val="0"/>
      <w:divBdr>
        <w:top w:val="none" w:sz="0" w:space="0" w:color="auto"/>
        <w:left w:val="none" w:sz="0" w:space="0" w:color="auto"/>
        <w:bottom w:val="none" w:sz="0" w:space="0" w:color="auto"/>
        <w:right w:val="none" w:sz="0" w:space="0" w:color="auto"/>
      </w:divBdr>
    </w:div>
    <w:div w:id="527525216">
      <w:bodyDiv w:val="1"/>
      <w:marLeft w:val="0"/>
      <w:marRight w:val="0"/>
      <w:marTop w:val="0"/>
      <w:marBottom w:val="0"/>
      <w:divBdr>
        <w:top w:val="none" w:sz="0" w:space="0" w:color="auto"/>
        <w:left w:val="none" w:sz="0" w:space="0" w:color="auto"/>
        <w:bottom w:val="none" w:sz="0" w:space="0" w:color="auto"/>
        <w:right w:val="none" w:sz="0" w:space="0" w:color="auto"/>
      </w:divBdr>
    </w:div>
    <w:div w:id="530457658">
      <w:bodyDiv w:val="1"/>
      <w:marLeft w:val="0"/>
      <w:marRight w:val="0"/>
      <w:marTop w:val="0"/>
      <w:marBottom w:val="0"/>
      <w:divBdr>
        <w:top w:val="none" w:sz="0" w:space="0" w:color="auto"/>
        <w:left w:val="none" w:sz="0" w:space="0" w:color="auto"/>
        <w:bottom w:val="none" w:sz="0" w:space="0" w:color="auto"/>
        <w:right w:val="none" w:sz="0" w:space="0" w:color="auto"/>
      </w:divBdr>
    </w:div>
    <w:div w:id="530993606">
      <w:bodyDiv w:val="1"/>
      <w:marLeft w:val="0"/>
      <w:marRight w:val="0"/>
      <w:marTop w:val="0"/>
      <w:marBottom w:val="0"/>
      <w:divBdr>
        <w:top w:val="none" w:sz="0" w:space="0" w:color="auto"/>
        <w:left w:val="none" w:sz="0" w:space="0" w:color="auto"/>
        <w:bottom w:val="none" w:sz="0" w:space="0" w:color="auto"/>
        <w:right w:val="none" w:sz="0" w:space="0" w:color="auto"/>
      </w:divBdr>
    </w:div>
    <w:div w:id="531650836">
      <w:bodyDiv w:val="1"/>
      <w:marLeft w:val="0"/>
      <w:marRight w:val="0"/>
      <w:marTop w:val="0"/>
      <w:marBottom w:val="0"/>
      <w:divBdr>
        <w:top w:val="none" w:sz="0" w:space="0" w:color="auto"/>
        <w:left w:val="none" w:sz="0" w:space="0" w:color="auto"/>
        <w:bottom w:val="none" w:sz="0" w:space="0" w:color="auto"/>
        <w:right w:val="none" w:sz="0" w:space="0" w:color="auto"/>
      </w:divBdr>
    </w:div>
    <w:div w:id="532229138">
      <w:bodyDiv w:val="1"/>
      <w:marLeft w:val="0"/>
      <w:marRight w:val="0"/>
      <w:marTop w:val="0"/>
      <w:marBottom w:val="0"/>
      <w:divBdr>
        <w:top w:val="none" w:sz="0" w:space="0" w:color="auto"/>
        <w:left w:val="none" w:sz="0" w:space="0" w:color="auto"/>
        <w:bottom w:val="none" w:sz="0" w:space="0" w:color="auto"/>
        <w:right w:val="none" w:sz="0" w:space="0" w:color="auto"/>
      </w:divBdr>
    </w:div>
    <w:div w:id="533082784">
      <w:bodyDiv w:val="1"/>
      <w:marLeft w:val="0"/>
      <w:marRight w:val="0"/>
      <w:marTop w:val="0"/>
      <w:marBottom w:val="0"/>
      <w:divBdr>
        <w:top w:val="none" w:sz="0" w:space="0" w:color="auto"/>
        <w:left w:val="none" w:sz="0" w:space="0" w:color="auto"/>
        <w:bottom w:val="none" w:sz="0" w:space="0" w:color="auto"/>
        <w:right w:val="none" w:sz="0" w:space="0" w:color="auto"/>
      </w:divBdr>
    </w:div>
    <w:div w:id="533345493">
      <w:bodyDiv w:val="1"/>
      <w:marLeft w:val="0"/>
      <w:marRight w:val="0"/>
      <w:marTop w:val="0"/>
      <w:marBottom w:val="0"/>
      <w:divBdr>
        <w:top w:val="none" w:sz="0" w:space="0" w:color="auto"/>
        <w:left w:val="none" w:sz="0" w:space="0" w:color="auto"/>
        <w:bottom w:val="none" w:sz="0" w:space="0" w:color="auto"/>
        <w:right w:val="none" w:sz="0" w:space="0" w:color="auto"/>
      </w:divBdr>
    </w:div>
    <w:div w:id="533881651">
      <w:bodyDiv w:val="1"/>
      <w:marLeft w:val="0"/>
      <w:marRight w:val="0"/>
      <w:marTop w:val="0"/>
      <w:marBottom w:val="0"/>
      <w:divBdr>
        <w:top w:val="none" w:sz="0" w:space="0" w:color="auto"/>
        <w:left w:val="none" w:sz="0" w:space="0" w:color="auto"/>
        <w:bottom w:val="none" w:sz="0" w:space="0" w:color="auto"/>
        <w:right w:val="none" w:sz="0" w:space="0" w:color="auto"/>
      </w:divBdr>
    </w:div>
    <w:div w:id="534971979">
      <w:bodyDiv w:val="1"/>
      <w:marLeft w:val="0"/>
      <w:marRight w:val="0"/>
      <w:marTop w:val="0"/>
      <w:marBottom w:val="0"/>
      <w:divBdr>
        <w:top w:val="none" w:sz="0" w:space="0" w:color="auto"/>
        <w:left w:val="none" w:sz="0" w:space="0" w:color="auto"/>
        <w:bottom w:val="none" w:sz="0" w:space="0" w:color="auto"/>
        <w:right w:val="none" w:sz="0" w:space="0" w:color="auto"/>
      </w:divBdr>
    </w:div>
    <w:div w:id="536431797">
      <w:bodyDiv w:val="1"/>
      <w:marLeft w:val="0"/>
      <w:marRight w:val="0"/>
      <w:marTop w:val="0"/>
      <w:marBottom w:val="0"/>
      <w:divBdr>
        <w:top w:val="none" w:sz="0" w:space="0" w:color="auto"/>
        <w:left w:val="none" w:sz="0" w:space="0" w:color="auto"/>
        <w:bottom w:val="none" w:sz="0" w:space="0" w:color="auto"/>
        <w:right w:val="none" w:sz="0" w:space="0" w:color="auto"/>
      </w:divBdr>
    </w:div>
    <w:div w:id="536744857">
      <w:bodyDiv w:val="1"/>
      <w:marLeft w:val="0"/>
      <w:marRight w:val="0"/>
      <w:marTop w:val="0"/>
      <w:marBottom w:val="0"/>
      <w:divBdr>
        <w:top w:val="none" w:sz="0" w:space="0" w:color="auto"/>
        <w:left w:val="none" w:sz="0" w:space="0" w:color="auto"/>
        <w:bottom w:val="none" w:sz="0" w:space="0" w:color="auto"/>
        <w:right w:val="none" w:sz="0" w:space="0" w:color="auto"/>
      </w:divBdr>
    </w:div>
    <w:div w:id="537165189">
      <w:bodyDiv w:val="1"/>
      <w:marLeft w:val="0"/>
      <w:marRight w:val="0"/>
      <w:marTop w:val="0"/>
      <w:marBottom w:val="0"/>
      <w:divBdr>
        <w:top w:val="none" w:sz="0" w:space="0" w:color="auto"/>
        <w:left w:val="none" w:sz="0" w:space="0" w:color="auto"/>
        <w:bottom w:val="none" w:sz="0" w:space="0" w:color="auto"/>
        <w:right w:val="none" w:sz="0" w:space="0" w:color="auto"/>
      </w:divBdr>
    </w:div>
    <w:div w:id="539978946">
      <w:bodyDiv w:val="1"/>
      <w:marLeft w:val="0"/>
      <w:marRight w:val="0"/>
      <w:marTop w:val="0"/>
      <w:marBottom w:val="0"/>
      <w:divBdr>
        <w:top w:val="none" w:sz="0" w:space="0" w:color="auto"/>
        <w:left w:val="none" w:sz="0" w:space="0" w:color="auto"/>
        <w:bottom w:val="none" w:sz="0" w:space="0" w:color="auto"/>
        <w:right w:val="none" w:sz="0" w:space="0" w:color="auto"/>
      </w:divBdr>
    </w:div>
    <w:div w:id="541360068">
      <w:bodyDiv w:val="1"/>
      <w:marLeft w:val="0"/>
      <w:marRight w:val="0"/>
      <w:marTop w:val="0"/>
      <w:marBottom w:val="0"/>
      <w:divBdr>
        <w:top w:val="none" w:sz="0" w:space="0" w:color="auto"/>
        <w:left w:val="none" w:sz="0" w:space="0" w:color="auto"/>
        <w:bottom w:val="none" w:sz="0" w:space="0" w:color="auto"/>
        <w:right w:val="none" w:sz="0" w:space="0" w:color="auto"/>
      </w:divBdr>
    </w:div>
    <w:div w:id="542063018">
      <w:bodyDiv w:val="1"/>
      <w:marLeft w:val="0"/>
      <w:marRight w:val="0"/>
      <w:marTop w:val="0"/>
      <w:marBottom w:val="0"/>
      <w:divBdr>
        <w:top w:val="none" w:sz="0" w:space="0" w:color="auto"/>
        <w:left w:val="none" w:sz="0" w:space="0" w:color="auto"/>
        <w:bottom w:val="none" w:sz="0" w:space="0" w:color="auto"/>
        <w:right w:val="none" w:sz="0" w:space="0" w:color="auto"/>
      </w:divBdr>
    </w:div>
    <w:div w:id="542717666">
      <w:bodyDiv w:val="1"/>
      <w:marLeft w:val="0"/>
      <w:marRight w:val="0"/>
      <w:marTop w:val="0"/>
      <w:marBottom w:val="0"/>
      <w:divBdr>
        <w:top w:val="none" w:sz="0" w:space="0" w:color="auto"/>
        <w:left w:val="none" w:sz="0" w:space="0" w:color="auto"/>
        <w:bottom w:val="none" w:sz="0" w:space="0" w:color="auto"/>
        <w:right w:val="none" w:sz="0" w:space="0" w:color="auto"/>
      </w:divBdr>
    </w:div>
    <w:div w:id="544366877">
      <w:bodyDiv w:val="1"/>
      <w:marLeft w:val="0"/>
      <w:marRight w:val="0"/>
      <w:marTop w:val="0"/>
      <w:marBottom w:val="0"/>
      <w:divBdr>
        <w:top w:val="none" w:sz="0" w:space="0" w:color="auto"/>
        <w:left w:val="none" w:sz="0" w:space="0" w:color="auto"/>
        <w:bottom w:val="none" w:sz="0" w:space="0" w:color="auto"/>
        <w:right w:val="none" w:sz="0" w:space="0" w:color="auto"/>
      </w:divBdr>
    </w:div>
    <w:div w:id="544801878">
      <w:bodyDiv w:val="1"/>
      <w:marLeft w:val="0"/>
      <w:marRight w:val="0"/>
      <w:marTop w:val="0"/>
      <w:marBottom w:val="0"/>
      <w:divBdr>
        <w:top w:val="none" w:sz="0" w:space="0" w:color="auto"/>
        <w:left w:val="none" w:sz="0" w:space="0" w:color="auto"/>
        <w:bottom w:val="none" w:sz="0" w:space="0" w:color="auto"/>
        <w:right w:val="none" w:sz="0" w:space="0" w:color="auto"/>
      </w:divBdr>
    </w:div>
    <w:div w:id="545144078">
      <w:bodyDiv w:val="1"/>
      <w:marLeft w:val="0"/>
      <w:marRight w:val="0"/>
      <w:marTop w:val="0"/>
      <w:marBottom w:val="0"/>
      <w:divBdr>
        <w:top w:val="none" w:sz="0" w:space="0" w:color="auto"/>
        <w:left w:val="none" w:sz="0" w:space="0" w:color="auto"/>
        <w:bottom w:val="none" w:sz="0" w:space="0" w:color="auto"/>
        <w:right w:val="none" w:sz="0" w:space="0" w:color="auto"/>
      </w:divBdr>
    </w:div>
    <w:div w:id="545718929">
      <w:bodyDiv w:val="1"/>
      <w:marLeft w:val="0"/>
      <w:marRight w:val="0"/>
      <w:marTop w:val="0"/>
      <w:marBottom w:val="0"/>
      <w:divBdr>
        <w:top w:val="none" w:sz="0" w:space="0" w:color="auto"/>
        <w:left w:val="none" w:sz="0" w:space="0" w:color="auto"/>
        <w:bottom w:val="none" w:sz="0" w:space="0" w:color="auto"/>
        <w:right w:val="none" w:sz="0" w:space="0" w:color="auto"/>
      </w:divBdr>
    </w:div>
    <w:div w:id="545723175">
      <w:bodyDiv w:val="1"/>
      <w:marLeft w:val="0"/>
      <w:marRight w:val="0"/>
      <w:marTop w:val="0"/>
      <w:marBottom w:val="0"/>
      <w:divBdr>
        <w:top w:val="none" w:sz="0" w:space="0" w:color="auto"/>
        <w:left w:val="none" w:sz="0" w:space="0" w:color="auto"/>
        <w:bottom w:val="none" w:sz="0" w:space="0" w:color="auto"/>
        <w:right w:val="none" w:sz="0" w:space="0" w:color="auto"/>
      </w:divBdr>
    </w:div>
    <w:div w:id="548339777">
      <w:bodyDiv w:val="1"/>
      <w:marLeft w:val="0"/>
      <w:marRight w:val="0"/>
      <w:marTop w:val="0"/>
      <w:marBottom w:val="0"/>
      <w:divBdr>
        <w:top w:val="none" w:sz="0" w:space="0" w:color="auto"/>
        <w:left w:val="none" w:sz="0" w:space="0" w:color="auto"/>
        <w:bottom w:val="none" w:sz="0" w:space="0" w:color="auto"/>
        <w:right w:val="none" w:sz="0" w:space="0" w:color="auto"/>
      </w:divBdr>
    </w:div>
    <w:div w:id="551187237">
      <w:bodyDiv w:val="1"/>
      <w:marLeft w:val="0"/>
      <w:marRight w:val="0"/>
      <w:marTop w:val="0"/>
      <w:marBottom w:val="0"/>
      <w:divBdr>
        <w:top w:val="none" w:sz="0" w:space="0" w:color="auto"/>
        <w:left w:val="none" w:sz="0" w:space="0" w:color="auto"/>
        <w:bottom w:val="none" w:sz="0" w:space="0" w:color="auto"/>
        <w:right w:val="none" w:sz="0" w:space="0" w:color="auto"/>
      </w:divBdr>
    </w:div>
    <w:div w:id="551506932">
      <w:bodyDiv w:val="1"/>
      <w:marLeft w:val="0"/>
      <w:marRight w:val="0"/>
      <w:marTop w:val="0"/>
      <w:marBottom w:val="0"/>
      <w:divBdr>
        <w:top w:val="none" w:sz="0" w:space="0" w:color="auto"/>
        <w:left w:val="none" w:sz="0" w:space="0" w:color="auto"/>
        <w:bottom w:val="none" w:sz="0" w:space="0" w:color="auto"/>
        <w:right w:val="none" w:sz="0" w:space="0" w:color="auto"/>
      </w:divBdr>
    </w:div>
    <w:div w:id="552468542">
      <w:bodyDiv w:val="1"/>
      <w:marLeft w:val="0"/>
      <w:marRight w:val="0"/>
      <w:marTop w:val="0"/>
      <w:marBottom w:val="0"/>
      <w:divBdr>
        <w:top w:val="none" w:sz="0" w:space="0" w:color="auto"/>
        <w:left w:val="none" w:sz="0" w:space="0" w:color="auto"/>
        <w:bottom w:val="none" w:sz="0" w:space="0" w:color="auto"/>
        <w:right w:val="none" w:sz="0" w:space="0" w:color="auto"/>
      </w:divBdr>
    </w:div>
    <w:div w:id="553470220">
      <w:bodyDiv w:val="1"/>
      <w:marLeft w:val="0"/>
      <w:marRight w:val="0"/>
      <w:marTop w:val="0"/>
      <w:marBottom w:val="0"/>
      <w:divBdr>
        <w:top w:val="none" w:sz="0" w:space="0" w:color="auto"/>
        <w:left w:val="none" w:sz="0" w:space="0" w:color="auto"/>
        <w:bottom w:val="none" w:sz="0" w:space="0" w:color="auto"/>
        <w:right w:val="none" w:sz="0" w:space="0" w:color="auto"/>
      </w:divBdr>
    </w:div>
    <w:div w:id="553583603">
      <w:bodyDiv w:val="1"/>
      <w:marLeft w:val="0"/>
      <w:marRight w:val="0"/>
      <w:marTop w:val="0"/>
      <w:marBottom w:val="0"/>
      <w:divBdr>
        <w:top w:val="none" w:sz="0" w:space="0" w:color="auto"/>
        <w:left w:val="none" w:sz="0" w:space="0" w:color="auto"/>
        <w:bottom w:val="none" w:sz="0" w:space="0" w:color="auto"/>
        <w:right w:val="none" w:sz="0" w:space="0" w:color="auto"/>
      </w:divBdr>
    </w:div>
    <w:div w:id="554200513">
      <w:bodyDiv w:val="1"/>
      <w:marLeft w:val="0"/>
      <w:marRight w:val="0"/>
      <w:marTop w:val="0"/>
      <w:marBottom w:val="0"/>
      <w:divBdr>
        <w:top w:val="none" w:sz="0" w:space="0" w:color="auto"/>
        <w:left w:val="none" w:sz="0" w:space="0" w:color="auto"/>
        <w:bottom w:val="none" w:sz="0" w:space="0" w:color="auto"/>
        <w:right w:val="none" w:sz="0" w:space="0" w:color="auto"/>
      </w:divBdr>
    </w:div>
    <w:div w:id="554270207">
      <w:bodyDiv w:val="1"/>
      <w:marLeft w:val="0"/>
      <w:marRight w:val="0"/>
      <w:marTop w:val="0"/>
      <w:marBottom w:val="0"/>
      <w:divBdr>
        <w:top w:val="none" w:sz="0" w:space="0" w:color="auto"/>
        <w:left w:val="none" w:sz="0" w:space="0" w:color="auto"/>
        <w:bottom w:val="none" w:sz="0" w:space="0" w:color="auto"/>
        <w:right w:val="none" w:sz="0" w:space="0" w:color="auto"/>
      </w:divBdr>
    </w:div>
    <w:div w:id="554969066">
      <w:bodyDiv w:val="1"/>
      <w:marLeft w:val="0"/>
      <w:marRight w:val="0"/>
      <w:marTop w:val="0"/>
      <w:marBottom w:val="0"/>
      <w:divBdr>
        <w:top w:val="none" w:sz="0" w:space="0" w:color="auto"/>
        <w:left w:val="none" w:sz="0" w:space="0" w:color="auto"/>
        <w:bottom w:val="none" w:sz="0" w:space="0" w:color="auto"/>
        <w:right w:val="none" w:sz="0" w:space="0" w:color="auto"/>
      </w:divBdr>
    </w:div>
    <w:div w:id="555624750">
      <w:bodyDiv w:val="1"/>
      <w:marLeft w:val="0"/>
      <w:marRight w:val="0"/>
      <w:marTop w:val="0"/>
      <w:marBottom w:val="0"/>
      <w:divBdr>
        <w:top w:val="none" w:sz="0" w:space="0" w:color="auto"/>
        <w:left w:val="none" w:sz="0" w:space="0" w:color="auto"/>
        <w:bottom w:val="none" w:sz="0" w:space="0" w:color="auto"/>
        <w:right w:val="none" w:sz="0" w:space="0" w:color="auto"/>
      </w:divBdr>
    </w:div>
    <w:div w:id="556429786">
      <w:bodyDiv w:val="1"/>
      <w:marLeft w:val="0"/>
      <w:marRight w:val="0"/>
      <w:marTop w:val="0"/>
      <w:marBottom w:val="0"/>
      <w:divBdr>
        <w:top w:val="none" w:sz="0" w:space="0" w:color="auto"/>
        <w:left w:val="none" w:sz="0" w:space="0" w:color="auto"/>
        <w:bottom w:val="none" w:sz="0" w:space="0" w:color="auto"/>
        <w:right w:val="none" w:sz="0" w:space="0" w:color="auto"/>
      </w:divBdr>
    </w:div>
    <w:div w:id="556865835">
      <w:bodyDiv w:val="1"/>
      <w:marLeft w:val="0"/>
      <w:marRight w:val="0"/>
      <w:marTop w:val="0"/>
      <w:marBottom w:val="0"/>
      <w:divBdr>
        <w:top w:val="none" w:sz="0" w:space="0" w:color="auto"/>
        <w:left w:val="none" w:sz="0" w:space="0" w:color="auto"/>
        <w:bottom w:val="none" w:sz="0" w:space="0" w:color="auto"/>
        <w:right w:val="none" w:sz="0" w:space="0" w:color="auto"/>
      </w:divBdr>
    </w:div>
    <w:div w:id="557008920">
      <w:bodyDiv w:val="1"/>
      <w:marLeft w:val="0"/>
      <w:marRight w:val="0"/>
      <w:marTop w:val="0"/>
      <w:marBottom w:val="0"/>
      <w:divBdr>
        <w:top w:val="none" w:sz="0" w:space="0" w:color="auto"/>
        <w:left w:val="none" w:sz="0" w:space="0" w:color="auto"/>
        <w:bottom w:val="none" w:sz="0" w:space="0" w:color="auto"/>
        <w:right w:val="none" w:sz="0" w:space="0" w:color="auto"/>
      </w:divBdr>
    </w:div>
    <w:div w:id="557980952">
      <w:bodyDiv w:val="1"/>
      <w:marLeft w:val="0"/>
      <w:marRight w:val="0"/>
      <w:marTop w:val="0"/>
      <w:marBottom w:val="0"/>
      <w:divBdr>
        <w:top w:val="none" w:sz="0" w:space="0" w:color="auto"/>
        <w:left w:val="none" w:sz="0" w:space="0" w:color="auto"/>
        <w:bottom w:val="none" w:sz="0" w:space="0" w:color="auto"/>
        <w:right w:val="none" w:sz="0" w:space="0" w:color="auto"/>
      </w:divBdr>
    </w:div>
    <w:div w:id="558515098">
      <w:bodyDiv w:val="1"/>
      <w:marLeft w:val="0"/>
      <w:marRight w:val="0"/>
      <w:marTop w:val="0"/>
      <w:marBottom w:val="0"/>
      <w:divBdr>
        <w:top w:val="none" w:sz="0" w:space="0" w:color="auto"/>
        <w:left w:val="none" w:sz="0" w:space="0" w:color="auto"/>
        <w:bottom w:val="none" w:sz="0" w:space="0" w:color="auto"/>
        <w:right w:val="none" w:sz="0" w:space="0" w:color="auto"/>
      </w:divBdr>
    </w:div>
    <w:div w:id="558783192">
      <w:bodyDiv w:val="1"/>
      <w:marLeft w:val="0"/>
      <w:marRight w:val="0"/>
      <w:marTop w:val="0"/>
      <w:marBottom w:val="0"/>
      <w:divBdr>
        <w:top w:val="none" w:sz="0" w:space="0" w:color="auto"/>
        <w:left w:val="none" w:sz="0" w:space="0" w:color="auto"/>
        <w:bottom w:val="none" w:sz="0" w:space="0" w:color="auto"/>
        <w:right w:val="none" w:sz="0" w:space="0" w:color="auto"/>
      </w:divBdr>
    </w:div>
    <w:div w:id="560211520">
      <w:bodyDiv w:val="1"/>
      <w:marLeft w:val="0"/>
      <w:marRight w:val="0"/>
      <w:marTop w:val="0"/>
      <w:marBottom w:val="0"/>
      <w:divBdr>
        <w:top w:val="none" w:sz="0" w:space="0" w:color="auto"/>
        <w:left w:val="none" w:sz="0" w:space="0" w:color="auto"/>
        <w:bottom w:val="none" w:sz="0" w:space="0" w:color="auto"/>
        <w:right w:val="none" w:sz="0" w:space="0" w:color="auto"/>
      </w:divBdr>
    </w:div>
    <w:div w:id="560944943">
      <w:bodyDiv w:val="1"/>
      <w:marLeft w:val="0"/>
      <w:marRight w:val="0"/>
      <w:marTop w:val="0"/>
      <w:marBottom w:val="0"/>
      <w:divBdr>
        <w:top w:val="none" w:sz="0" w:space="0" w:color="auto"/>
        <w:left w:val="none" w:sz="0" w:space="0" w:color="auto"/>
        <w:bottom w:val="none" w:sz="0" w:space="0" w:color="auto"/>
        <w:right w:val="none" w:sz="0" w:space="0" w:color="auto"/>
      </w:divBdr>
    </w:div>
    <w:div w:id="565409437">
      <w:bodyDiv w:val="1"/>
      <w:marLeft w:val="0"/>
      <w:marRight w:val="0"/>
      <w:marTop w:val="0"/>
      <w:marBottom w:val="0"/>
      <w:divBdr>
        <w:top w:val="none" w:sz="0" w:space="0" w:color="auto"/>
        <w:left w:val="none" w:sz="0" w:space="0" w:color="auto"/>
        <w:bottom w:val="none" w:sz="0" w:space="0" w:color="auto"/>
        <w:right w:val="none" w:sz="0" w:space="0" w:color="auto"/>
      </w:divBdr>
    </w:div>
    <w:div w:id="566307272">
      <w:bodyDiv w:val="1"/>
      <w:marLeft w:val="0"/>
      <w:marRight w:val="0"/>
      <w:marTop w:val="0"/>
      <w:marBottom w:val="0"/>
      <w:divBdr>
        <w:top w:val="none" w:sz="0" w:space="0" w:color="auto"/>
        <w:left w:val="none" w:sz="0" w:space="0" w:color="auto"/>
        <w:bottom w:val="none" w:sz="0" w:space="0" w:color="auto"/>
        <w:right w:val="none" w:sz="0" w:space="0" w:color="auto"/>
      </w:divBdr>
    </w:div>
    <w:div w:id="566574725">
      <w:bodyDiv w:val="1"/>
      <w:marLeft w:val="0"/>
      <w:marRight w:val="0"/>
      <w:marTop w:val="0"/>
      <w:marBottom w:val="0"/>
      <w:divBdr>
        <w:top w:val="none" w:sz="0" w:space="0" w:color="auto"/>
        <w:left w:val="none" w:sz="0" w:space="0" w:color="auto"/>
        <w:bottom w:val="none" w:sz="0" w:space="0" w:color="auto"/>
        <w:right w:val="none" w:sz="0" w:space="0" w:color="auto"/>
      </w:divBdr>
    </w:div>
    <w:div w:id="569076560">
      <w:bodyDiv w:val="1"/>
      <w:marLeft w:val="0"/>
      <w:marRight w:val="0"/>
      <w:marTop w:val="0"/>
      <w:marBottom w:val="0"/>
      <w:divBdr>
        <w:top w:val="none" w:sz="0" w:space="0" w:color="auto"/>
        <w:left w:val="none" w:sz="0" w:space="0" w:color="auto"/>
        <w:bottom w:val="none" w:sz="0" w:space="0" w:color="auto"/>
        <w:right w:val="none" w:sz="0" w:space="0" w:color="auto"/>
      </w:divBdr>
    </w:div>
    <w:div w:id="569652601">
      <w:bodyDiv w:val="1"/>
      <w:marLeft w:val="0"/>
      <w:marRight w:val="0"/>
      <w:marTop w:val="0"/>
      <w:marBottom w:val="0"/>
      <w:divBdr>
        <w:top w:val="none" w:sz="0" w:space="0" w:color="auto"/>
        <w:left w:val="none" w:sz="0" w:space="0" w:color="auto"/>
        <w:bottom w:val="none" w:sz="0" w:space="0" w:color="auto"/>
        <w:right w:val="none" w:sz="0" w:space="0" w:color="auto"/>
      </w:divBdr>
    </w:div>
    <w:div w:id="569727992">
      <w:bodyDiv w:val="1"/>
      <w:marLeft w:val="0"/>
      <w:marRight w:val="0"/>
      <w:marTop w:val="0"/>
      <w:marBottom w:val="0"/>
      <w:divBdr>
        <w:top w:val="none" w:sz="0" w:space="0" w:color="auto"/>
        <w:left w:val="none" w:sz="0" w:space="0" w:color="auto"/>
        <w:bottom w:val="none" w:sz="0" w:space="0" w:color="auto"/>
        <w:right w:val="none" w:sz="0" w:space="0" w:color="auto"/>
      </w:divBdr>
    </w:div>
    <w:div w:id="570237729">
      <w:bodyDiv w:val="1"/>
      <w:marLeft w:val="0"/>
      <w:marRight w:val="0"/>
      <w:marTop w:val="0"/>
      <w:marBottom w:val="0"/>
      <w:divBdr>
        <w:top w:val="none" w:sz="0" w:space="0" w:color="auto"/>
        <w:left w:val="none" w:sz="0" w:space="0" w:color="auto"/>
        <w:bottom w:val="none" w:sz="0" w:space="0" w:color="auto"/>
        <w:right w:val="none" w:sz="0" w:space="0" w:color="auto"/>
      </w:divBdr>
    </w:div>
    <w:div w:id="570315786">
      <w:bodyDiv w:val="1"/>
      <w:marLeft w:val="0"/>
      <w:marRight w:val="0"/>
      <w:marTop w:val="0"/>
      <w:marBottom w:val="0"/>
      <w:divBdr>
        <w:top w:val="none" w:sz="0" w:space="0" w:color="auto"/>
        <w:left w:val="none" w:sz="0" w:space="0" w:color="auto"/>
        <w:bottom w:val="none" w:sz="0" w:space="0" w:color="auto"/>
        <w:right w:val="none" w:sz="0" w:space="0" w:color="auto"/>
      </w:divBdr>
    </w:div>
    <w:div w:id="570770348">
      <w:bodyDiv w:val="1"/>
      <w:marLeft w:val="0"/>
      <w:marRight w:val="0"/>
      <w:marTop w:val="0"/>
      <w:marBottom w:val="0"/>
      <w:divBdr>
        <w:top w:val="none" w:sz="0" w:space="0" w:color="auto"/>
        <w:left w:val="none" w:sz="0" w:space="0" w:color="auto"/>
        <w:bottom w:val="none" w:sz="0" w:space="0" w:color="auto"/>
        <w:right w:val="none" w:sz="0" w:space="0" w:color="auto"/>
      </w:divBdr>
    </w:div>
    <w:div w:id="570970747">
      <w:bodyDiv w:val="1"/>
      <w:marLeft w:val="0"/>
      <w:marRight w:val="0"/>
      <w:marTop w:val="0"/>
      <w:marBottom w:val="0"/>
      <w:divBdr>
        <w:top w:val="none" w:sz="0" w:space="0" w:color="auto"/>
        <w:left w:val="none" w:sz="0" w:space="0" w:color="auto"/>
        <w:bottom w:val="none" w:sz="0" w:space="0" w:color="auto"/>
        <w:right w:val="none" w:sz="0" w:space="0" w:color="auto"/>
      </w:divBdr>
    </w:div>
    <w:div w:id="572815053">
      <w:bodyDiv w:val="1"/>
      <w:marLeft w:val="0"/>
      <w:marRight w:val="0"/>
      <w:marTop w:val="0"/>
      <w:marBottom w:val="0"/>
      <w:divBdr>
        <w:top w:val="none" w:sz="0" w:space="0" w:color="auto"/>
        <w:left w:val="none" w:sz="0" w:space="0" w:color="auto"/>
        <w:bottom w:val="none" w:sz="0" w:space="0" w:color="auto"/>
        <w:right w:val="none" w:sz="0" w:space="0" w:color="auto"/>
      </w:divBdr>
    </w:div>
    <w:div w:id="572858385">
      <w:bodyDiv w:val="1"/>
      <w:marLeft w:val="0"/>
      <w:marRight w:val="0"/>
      <w:marTop w:val="0"/>
      <w:marBottom w:val="0"/>
      <w:divBdr>
        <w:top w:val="none" w:sz="0" w:space="0" w:color="auto"/>
        <w:left w:val="none" w:sz="0" w:space="0" w:color="auto"/>
        <w:bottom w:val="none" w:sz="0" w:space="0" w:color="auto"/>
        <w:right w:val="none" w:sz="0" w:space="0" w:color="auto"/>
      </w:divBdr>
    </w:div>
    <w:div w:id="573248749">
      <w:bodyDiv w:val="1"/>
      <w:marLeft w:val="0"/>
      <w:marRight w:val="0"/>
      <w:marTop w:val="0"/>
      <w:marBottom w:val="0"/>
      <w:divBdr>
        <w:top w:val="none" w:sz="0" w:space="0" w:color="auto"/>
        <w:left w:val="none" w:sz="0" w:space="0" w:color="auto"/>
        <w:bottom w:val="none" w:sz="0" w:space="0" w:color="auto"/>
        <w:right w:val="none" w:sz="0" w:space="0" w:color="auto"/>
      </w:divBdr>
    </w:div>
    <w:div w:id="575626455">
      <w:bodyDiv w:val="1"/>
      <w:marLeft w:val="0"/>
      <w:marRight w:val="0"/>
      <w:marTop w:val="0"/>
      <w:marBottom w:val="0"/>
      <w:divBdr>
        <w:top w:val="none" w:sz="0" w:space="0" w:color="auto"/>
        <w:left w:val="none" w:sz="0" w:space="0" w:color="auto"/>
        <w:bottom w:val="none" w:sz="0" w:space="0" w:color="auto"/>
        <w:right w:val="none" w:sz="0" w:space="0" w:color="auto"/>
      </w:divBdr>
    </w:div>
    <w:div w:id="576062006">
      <w:bodyDiv w:val="1"/>
      <w:marLeft w:val="0"/>
      <w:marRight w:val="0"/>
      <w:marTop w:val="0"/>
      <w:marBottom w:val="0"/>
      <w:divBdr>
        <w:top w:val="none" w:sz="0" w:space="0" w:color="auto"/>
        <w:left w:val="none" w:sz="0" w:space="0" w:color="auto"/>
        <w:bottom w:val="none" w:sz="0" w:space="0" w:color="auto"/>
        <w:right w:val="none" w:sz="0" w:space="0" w:color="auto"/>
      </w:divBdr>
    </w:div>
    <w:div w:id="579173704">
      <w:bodyDiv w:val="1"/>
      <w:marLeft w:val="0"/>
      <w:marRight w:val="0"/>
      <w:marTop w:val="0"/>
      <w:marBottom w:val="0"/>
      <w:divBdr>
        <w:top w:val="none" w:sz="0" w:space="0" w:color="auto"/>
        <w:left w:val="none" w:sz="0" w:space="0" w:color="auto"/>
        <w:bottom w:val="none" w:sz="0" w:space="0" w:color="auto"/>
        <w:right w:val="none" w:sz="0" w:space="0" w:color="auto"/>
      </w:divBdr>
    </w:div>
    <w:div w:id="579367896">
      <w:bodyDiv w:val="1"/>
      <w:marLeft w:val="0"/>
      <w:marRight w:val="0"/>
      <w:marTop w:val="0"/>
      <w:marBottom w:val="0"/>
      <w:divBdr>
        <w:top w:val="none" w:sz="0" w:space="0" w:color="auto"/>
        <w:left w:val="none" w:sz="0" w:space="0" w:color="auto"/>
        <w:bottom w:val="none" w:sz="0" w:space="0" w:color="auto"/>
        <w:right w:val="none" w:sz="0" w:space="0" w:color="auto"/>
      </w:divBdr>
    </w:div>
    <w:div w:id="581447997">
      <w:bodyDiv w:val="1"/>
      <w:marLeft w:val="0"/>
      <w:marRight w:val="0"/>
      <w:marTop w:val="0"/>
      <w:marBottom w:val="0"/>
      <w:divBdr>
        <w:top w:val="none" w:sz="0" w:space="0" w:color="auto"/>
        <w:left w:val="none" w:sz="0" w:space="0" w:color="auto"/>
        <w:bottom w:val="none" w:sz="0" w:space="0" w:color="auto"/>
        <w:right w:val="none" w:sz="0" w:space="0" w:color="auto"/>
      </w:divBdr>
    </w:div>
    <w:div w:id="581527298">
      <w:bodyDiv w:val="1"/>
      <w:marLeft w:val="0"/>
      <w:marRight w:val="0"/>
      <w:marTop w:val="0"/>
      <w:marBottom w:val="0"/>
      <w:divBdr>
        <w:top w:val="none" w:sz="0" w:space="0" w:color="auto"/>
        <w:left w:val="none" w:sz="0" w:space="0" w:color="auto"/>
        <w:bottom w:val="none" w:sz="0" w:space="0" w:color="auto"/>
        <w:right w:val="none" w:sz="0" w:space="0" w:color="auto"/>
      </w:divBdr>
    </w:div>
    <w:div w:id="582301673">
      <w:bodyDiv w:val="1"/>
      <w:marLeft w:val="0"/>
      <w:marRight w:val="0"/>
      <w:marTop w:val="0"/>
      <w:marBottom w:val="0"/>
      <w:divBdr>
        <w:top w:val="none" w:sz="0" w:space="0" w:color="auto"/>
        <w:left w:val="none" w:sz="0" w:space="0" w:color="auto"/>
        <w:bottom w:val="none" w:sz="0" w:space="0" w:color="auto"/>
        <w:right w:val="none" w:sz="0" w:space="0" w:color="auto"/>
      </w:divBdr>
    </w:div>
    <w:div w:id="582492490">
      <w:bodyDiv w:val="1"/>
      <w:marLeft w:val="0"/>
      <w:marRight w:val="0"/>
      <w:marTop w:val="0"/>
      <w:marBottom w:val="0"/>
      <w:divBdr>
        <w:top w:val="none" w:sz="0" w:space="0" w:color="auto"/>
        <w:left w:val="none" w:sz="0" w:space="0" w:color="auto"/>
        <w:bottom w:val="none" w:sz="0" w:space="0" w:color="auto"/>
        <w:right w:val="none" w:sz="0" w:space="0" w:color="auto"/>
      </w:divBdr>
    </w:div>
    <w:div w:id="585067828">
      <w:bodyDiv w:val="1"/>
      <w:marLeft w:val="0"/>
      <w:marRight w:val="0"/>
      <w:marTop w:val="0"/>
      <w:marBottom w:val="0"/>
      <w:divBdr>
        <w:top w:val="none" w:sz="0" w:space="0" w:color="auto"/>
        <w:left w:val="none" w:sz="0" w:space="0" w:color="auto"/>
        <w:bottom w:val="none" w:sz="0" w:space="0" w:color="auto"/>
        <w:right w:val="none" w:sz="0" w:space="0" w:color="auto"/>
      </w:divBdr>
    </w:div>
    <w:div w:id="585187948">
      <w:bodyDiv w:val="1"/>
      <w:marLeft w:val="0"/>
      <w:marRight w:val="0"/>
      <w:marTop w:val="0"/>
      <w:marBottom w:val="0"/>
      <w:divBdr>
        <w:top w:val="none" w:sz="0" w:space="0" w:color="auto"/>
        <w:left w:val="none" w:sz="0" w:space="0" w:color="auto"/>
        <w:bottom w:val="none" w:sz="0" w:space="0" w:color="auto"/>
        <w:right w:val="none" w:sz="0" w:space="0" w:color="auto"/>
      </w:divBdr>
    </w:div>
    <w:div w:id="585650255">
      <w:bodyDiv w:val="1"/>
      <w:marLeft w:val="0"/>
      <w:marRight w:val="0"/>
      <w:marTop w:val="0"/>
      <w:marBottom w:val="0"/>
      <w:divBdr>
        <w:top w:val="none" w:sz="0" w:space="0" w:color="auto"/>
        <w:left w:val="none" w:sz="0" w:space="0" w:color="auto"/>
        <w:bottom w:val="none" w:sz="0" w:space="0" w:color="auto"/>
        <w:right w:val="none" w:sz="0" w:space="0" w:color="auto"/>
      </w:divBdr>
    </w:div>
    <w:div w:id="587809257">
      <w:bodyDiv w:val="1"/>
      <w:marLeft w:val="0"/>
      <w:marRight w:val="0"/>
      <w:marTop w:val="0"/>
      <w:marBottom w:val="0"/>
      <w:divBdr>
        <w:top w:val="none" w:sz="0" w:space="0" w:color="auto"/>
        <w:left w:val="none" w:sz="0" w:space="0" w:color="auto"/>
        <w:bottom w:val="none" w:sz="0" w:space="0" w:color="auto"/>
        <w:right w:val="none" w:sz="0" w:space="0" w:color="auto"/>
      </w:divBdr>
    </w:div>
    <w:div w:id="592204017">
      <w:bodyDiv w:val="1"/>
      <w:marLeft w:val="0"/>
      <w:marRight w:val="0"/>
      <w:marTop w:val="0"/>
      <w:marBottom w:val="0"/>
      <w:divBdr>
        <w:top w:val="none" w:sz="0" w:space="0" w:color="auto"/>
        <w:left w:val="none" w:sz="0" w:space="0" w:color="auto"/>
        <w:bottom w:val="none" w:sz="0" w:space="0" w:color="auto"/>
        <w:right w:val="none" w:sz="0" w:space="0" w:color="auto"/>
      </w:divBdr>
    </w:div>
    <w:div w:id="592935770">
      <w:bodyDiv w:val="1"/>
      <w:marLeft w:val="0"/>
      <w:marRight w:val="0"/>
      <w:marTop w:val="0"/>
      <w:marBottom w:val="0"/>
      <w:divBdr>
        <w:top w:val="none" w:sz="0" w:space="0" w:color="auto"/>
        <w:left w:val="none" w:sz="0" w:space="0" w:color="auto"/>
        <w:bottom w:val="none" w:sz="0" w:space="0" w:color="auto"/>
        <w:right w:val="none" w:sz="0" w:space="0" w:color="auto"/>
      </w:divBdr>
    </w:div>
    <w:div w:id="593826449">
      <w:bodyDiv w:val="1"/>
      <w:marLeft w:val="0"/>
      <w:marRight w:val="0"/>
      <w:marTop w:val="0"/>
      <w:marBottom w:val="0"/>
      <w:divBdr>
        <w:top w:val="none" w:sz="0" w:space="0" w:color="auto"/>
        <w:left w:val="none" w:sz="0" w:space="0" w:color="auto"/>
        <w:bottom w:val="none" w:sz="0" w:space="0" w:color="auto"/>
        <w:right w:val="none" w:sz="0" w:space="0" w:color="auto"/>
      </w:divBdr>
    </w:div>
    <w:div w:id="595021246">
      <w:bodyDiv w:val="1"/>
      <w:marLeft w:val="0"/>
      <w:marRight w:val="0"/>
      <w:marTop w:val="0"/>
      <w:marBottom w:val="0"/>
      <w:divBdr>
        <w:top w:val="none" w:sz="0" w:space="0" w:color="auto"/>
        <w:left w:val="none" w:sz="0" w:space="0" w:color="auto"/>
        <w:bottom w:val="none" w:sz="0" w:space="0" w:color="auto"/>
        <w:right w:val="none" w:sz="0" w:space="0" w:color="auto"/>
      </w:divBdr>
    </w:div>
    <w:div w:id="595787785">
      <w:bodyDiv w:val="1"/>
      <w:marLeft w:val="0"/>
      <w:marRight w:val="0"/>
      <w:marTop w:val="0"/>
      <w:marBottom w:val="0"/>
      <w:divBdr>
        <w:top w:val="none" w:sz="0" w:space="0" w:color="auto"/>
        <w:left w:val="none" w:sz="0" w:space="0" w:color="auto"/>
        <w:bottom w:val="none" w:sz="0" w:space="0" w:color="auto"/>
        <w:right w:val="none" w:sz="0" w:space="0" w:color="auto"/>
      </w:divBdr>
    </w:div>
    <w:div w:id="596595740">
      <w:bodyDiv w:val="1"/>
      <w:marLeft w:val="0"/>
      <w:marRight w:val="0"/>
      <w:marTop w:val="0"/>
      <w:marBottom w:val="0"/>
      <w:divBdr>
        <w:top w:val="none" w:sz="0" w:space="0" w:color="auto"/>
        <w:left w:val="none" w:sz="0" w:space="0" w:color="auto"/>
        <w:bottom w:val="none" w:sz="0" w:space="0" w:color="auto"/>
        <w:right w:val="none" w:sz="0" w:space="0" w:color="auto"/>
      </w:divBdr>
    </w:div>
    <w:div w:id="597563454">
      <w:bodyDiv w:val="1"/>
      <w:marLeft w:val="0"/>
      <w:marRight w:val="0"/>
      <w:marTop w:val="0"/>
      <w:marBottom w:val="0"/>
      <w:divBdr>
        <w:top w:val="none" w:sz="0" w:space="0" w:color="auto"/>
        <w:left w:val="none" w:sz="0" w:space="0" w:color="auto"/>
        <w:bottom w:val="none" w:sz="0" w:space="0" w:color="auto"/>
        <w:right w:val="none" w:sz="0" w:space="0" w:color="auto"/>
      </w:divBdr>
    </w:div>
    <w:div w:id="597955156">
      <w:bodyDiv w:val="1"/>
      <w:marLeft w:val="0"/>
      <w:marRight w:val="0"/>
      <w:marTop w:val="0"/>
      <w:marBottom w:val="0"/>
      <w:divBdr>
        <w:top w:val="none" w:sz="0" w:space="0" w:color="auto"/>
        <w:left w:val="none" w:sz="0" w:space="0" w:color="auto"/>
        <w:bottom w:val="none" w:sz="0" w:space="0" w:color="auto"/>
        <w:right w:val="none" w:sz="0" w:space="0" w:color="auto"/>
      </w:divBdr>
    </w:div>
    <w:div w:id="598026723">
      <w:bodyDiv w:val="1"/>
      <w:marLeft w:val="0"/>
      <w:marRight w:val="0"/>
      <w:marTop w:val="0"/>
      <w:marBottom w:val="0"/>
      <w:divBdr>
        <w:top w:val="none" w:sz="0" w:space="0" w:color="auto"/>
        <w:left w:val="none" w:sz="0" w:space="0" w:color="auto"/>
        <w:bottom w:val="none" w:sz="0" w:space="0" w:color="auto"/>
        <w:right w:val="none" w:sz="0" w:space="0" w:color="auto"/>
      </w:divBdr>
    </w:div>
    <w:div w:id="599484404">
      <w:bodyDiv w:val="1"/>
      <w:marLeft w:val="0"/>
      <w:marRight w:val="0"/>
      <w:marTop w:val="0"/>
      <w:marBottom w:val="0"/>
      <w:divBdr>
        <w:top w:val="none" w:sz="0" w:space="0" w:color="auto"/>
        <w:left w:val="none" w:sz="0" w:space="0" w:color="auto"/>
        <w:bottom w:val="none" w:sz="0" w:space="0" w:color="auto"/>
        <w:right w:val="none" w:sz="0" w:space="0" w:color="auto"/>
      </w:divBdr>
    </w:div>
    <w:div w:id="602807832">
      <w:bodyDiv w:val="1"/>
      <w:marLeft w:val="0"/>
      <w:marRight w:val="0"/>
      <w:marTop w:val="0"/>
      <w:marBottom w:val="0"/>
      <w:divBdr>
        <w:top w:val="none" w:sz="0" w:space="0" w:color="auto"/>
        <w:left w:val="none" w:sz="0" w:space="0" w:color="auto"/>
        <w:bottom w:val="none" w:sz="0" w:space="0" w:color="auto"/>
        <w:right w:val="none" w:sz="0" w:space="0" w:color="auto"/>
      </w:divBdr>
    </w:div>
    <w:div w:id="603077453">
      <w:bodyDiv w:val="1"/>
      <w:marLeft w:val="0"/>
      <w:marRight w:val="0"/>
      <w:marTop w:val="0"/>
      <w:marBottom w:val="0"/>
      <w:divBdr>
        <w:top w:val="none" w:sz="0" w:space="0" w:color="auto"/>
        <w:left w:val="none" w:sz="0" w:space="0" w:color="auto"/>
        <w:bottom w:val="none" w:sz="0" w:space="0" w:color="auto"/>
        <w:right w:val="none" w:sz="0" w:space="0" w:color="auto"/>
      </w:divBdr>
    </w:div>
    <w:div w:id="605966703">
      <w:bodyDiv w:val="1"/>
      <w:marLeft w:val="0"/>
      <w:marRight w:val="0"/>
      <w:marTop w:val="0"/>
      <w:marBottom w:val="0"/>
      <w:divBdr>
        <w:top w:val="none" w:sz="0" w:space="0" w:color="auto"/>
        <w:left w:val="none" w:sz="0" w:space="0" w:color="auto"/>
        <w:bottom w:val="none" w:sz="0" w:space="0" w:color="auto"/>
        <w:right w:val="none" w:sz="0" w:space="0" w:color="auto"/>
      </w:divBdr>
    </w:div>
    <w:div w:id="607272821">
      <w:bodyDiv w:val="1"/>
      <w:marLeft w:val="0"/>
      <w:marRight w:val="0"/>
      <w:marTop w:val="0"/>
      <w:marBottom w:val="0"/>
      <w:divBdr>
        <w:top w:val="none" w:sz="0" w:space="0" w:color="auto"/>
        <w:left w:val="none" w:sz="0" w:space="0" w:color="auto"/>
        <w:bottom w:val="none" w:sz="0" w:space="0" w:color="auto"/>
        <w:right w:val="none" w:sz="0" w:space="0" w:color="auto"/>
      </w:divBdr>
    </w:div>
    <w:div w:id="611211062">
      <w:bodyDiv w:val="1"/>
      <w:marLeft w:val="0"/>
      <w:marRight w:val="0"/>
      <w:marTop w:val="0"/>
      <w:marBottom w:val="0"/>
      <w:divBdr>
        <w:top w:val="none" w:sz="0" w:space="0" w:color="auto"/>
        <w:left w:val="none" w:sz="0" w:space="0" w:color="auto"/>
        <w:bottom w:val="none" w:sz="0" w:space="0" w:color="auto"/>
        <w:right w:val="none" w:sz="0" w:space="0" w:color="auto"/>
      </w:divBdr>
    </w:div>
    <w:div w:id="611477406">
      <w:bodyDiv w:val="1"/>
      <w:marLeft w:val="0"/>
      <w:marRight w:val="0"/>
      <w:marTop w:val="0"/>
      <w:marBottom w:val="0"/>
      <w:divBdr>
        <w:top w:val="none" w:sz="0" w:space="0" w:color="auto"/>
        <w:left w:val="none" w:sz="0" w:space="0" w:color="auto"/>
        <w:bottom w:val="none" w:sz="0" w:space="0" w:color="auto"/>
        <w:right w:val="none" w:sz="0" w:space="0" w:color="auto"/>
      </w:divBdr>
    </w:div>
    <w:div w:id="612439547">
      <w:bodyDiv w:val="1"/>
      <w:marLeft w:val="0"/>
      <w:marRight w:val="0"/>
      <w:marTop w:val="0"/>
      <w:marBottom w:val="0"/>
      <w:divBdr>
        <w:top w:val="none" w:sz="0" w:space="0" w:color="auto"/>
        <w:left w:val="none" w:sz="0" w:space="0" w:color="auto"/>
        <w:bottom w:val="none" w:sz="0" w:space="0" w:color="auto"/>
        <w:right w:val="none" w:sz="0" w:space="0" w:color="auto"/>
      </w:divBdr>
    </w:div>
    <w:div w:id="612441857">
      <w:bodyDiv w:val="1"/>
      <w:marLeft w:val="0"/>
      <w:marRight w:val="0"/>
      <w:marTop w:val="0"/>
      <w:marBottom w:val="0"/>
      <w:divBdr>
        <w:top w:val="none" w:sz="0" w:space="0" w:color="auto"/>
        <w:left w:val="none" w:sz="0" w:space="0" w:color="auto"/>
        <w:bottom w:val="none" w:sz="0" w:space="0" w:color="auto"/>
        <w:right w:val="none" w:sz="0" w:space="0" w:color="auto"/>
      </w:divBdr>
    </w:div>
    <w:div w:id="612711977">
      <w:bodyDiv w:val="1"/>
      <w:marLeft w:val="0"/>
      <w:marRight w:val="0"/>
      <w:marTop w:val="0"/>
      <w:marBottom w:val="0"/>
      <w:divBdr>
        <w:top w:val="none" w:sz="0" w:space="0" w:color="auto"/>
        <w:left w:val="none" w:sz="0" w:space="0" w:color="auto"/>
        <w:bottom w:val="none" w:sz="0" w:space="0" w:color="auto"/>
        <w:right w:val="none" w:sz="0" w:space="0" w:color="auto"/>
      </w:divBdr>
    </w:div>
    <w:div w:id="613024976">
      <w:bodyDiv w:val="1"/>
      <w:marLeft w:val="0"/>
      <w:marRight w:val="0"/>
      <w:marTop w:val="0"/>
      <w:marBottom w:val="0"/>
      <w:divBdr>
        <w:top w:val="none" w:sz="0" w:space="0" w:color="auto"/>
        <w:left w:val="none" w:sz="0" w:space="0" w:color="auto"/>
        <w:bottom w:val="none" w:sz="0" w:space="0" w:color="auto"/>
        <w:right w:val="none" w:sz="0" w:space="0" w:color="auto"/>
      </w:divBdr>
    </w:div>
    <w:div w:id="614140822">
      <w:bodyDiv w:val="1"/>
      <w:marLeft w:val="0"/>
      <w:marRight w:val="0"/>
      <w:marTop w:val="0"/>
      <w:marBottom w:val="0"/>
      <w:divBdr>
        <w:top w:val="none" w:sz="0" w:space="0" w:color="auto"/>
        <w:left w:val="none" w:sz="0" w:space="0" w:color="auto"/>
        <w:bottom w:val="none" w:sz="0" w:space="0" w:color="auto"/>
        <w:right w:val="none" w:sz="0" w:space="0" w:color="auto"/>
      </w:divBdr>
    </w:div>
    <w:div w:id="615674750">
      <w:bodyDiv w:val="1"/>
      <w:marLeft w:val="0"/>
      <w:marRight w:val="0"/>
      <w:marTop w:val="0"/>
      <w:marBottom w:val="0"/>
      <w:divBdr>
        <w:top w:val="none" w:sz="0" w:space="0" w:color="auto"/>
        <w:left w:val="none" w:sz="0" w:space="0" w:color="auto"/>
        <w:bottom w:val="none" w:sz="0" w:space="0" w:color="auto"/>
        <w:right w:val="none" w:sz="0" w:space="0" w:color="auto"/>
      </w:divBdr>
    </w:div>
    <w:div w:id="616260801">
      <w:bodyDiv w:val="1"/>
      <w:marLeft w:val="0"/>
      <w:marRight w:val="0"/>
      <w:marTop w:val="0"/>
      <w:marBottom w:val="0"/>
      <w:divBdr>
        <w:top w:val="none" w:sz="0" w:space="0" w:color="auto"/>
        <w:left w:val="none" w:sz="0" w:space="0" w:color="auto"/>
        <w:bottom w:val="none" w:sz="0" w:space="0" w:color="auto"/>
        <w:right w:val="none" w:sz="0" w:space="0" w:color="auto"/>
      </w:divBdr>
    </w:div>
    <w:div w:id="616373488">
      <w:bodyDiv w:val="1"/>
      <w:marLeft w:val="0"/>
      <w:marRight w:val="0"/>
      <w:marTop w:val="0"/>
      <w:marBottom w:val="0"/>
      <w:divBdr>
        <w:top w:val="none" w:sz="0" w:space="0" w:color="auto"/>
        <w:left w:val="none" w:sz="0" w:space="0" w:color="auto"/>
        <w:bottom w:val="none" w:sz="0" w:space="0" w:color="auto"/>
        <w:right w:val="none" w:sz="0" w:space="0" w:color="auto"/>
      </w:divBdr>
    </w:div>
    <w:div w:id="616566672">
      <w:bodyDiv w:val="1"/>
      <w:marLeft w:val="0"/>
      <w:marRight w:val="0"/>
      <w:marTop w:val="0"/>
      <w:marBottom w:val="0"/>
      <w:divBdr>
        <w:top w:val="none" w:sz="0" w:space="0" w:color="auto"/>
        <w:left w:val="none" w:sz="0" w:space="0" w:color="auto"/>
        <w:bottom w:val="none" w:sz="0" w:space="0" w:color="auto"/>
        <w:right w:val="none" w:sz="0" w:space="0" w:color="auto"/>
      </w:divBdr>
    </w:div>
    <w:div w:id="617570204">
      <w:bodyDiv w:val="1"/>
      <w:marLeft w:val="0"/>
      <w:marRight w:val="0"/>
      <w:marTop w:val="0"/>
      <w:marBottom w:val="0"/>
      <w:divBdr>
        <w:top w:val="none" w:sz="0" w:space="0" w:color="auto"/>
        <w:left w:val="none" w:sz="0" w:space="0" w:color="auto"/>
        <w:bottom w:val="none" w:sz="0" w:space="0" w:color="auto"/>
        <w:right w:val="none" w:sz="0" w:space="0" w:color="auto"/>
      </w:divBdr>
    </w:div>
    <w:div w:id="618033409">
      <w:bodyDiv w:val="1"/>
      <w:marLeft w:val="0"/>
      <w:marRight w:val="0"/>
      <w:marTop w:val="0"/>
      <w:marBottom w:val="0"/>
      <w:divBdr>
        <w:top w:val="none" w:sz="0" w:space="0" w:color="auto"/>
        <w:left w:val="none" w:sz="0" w:space="0" w:color="auto"/>
        <w:bottom w:val="none" w:sz="0" w:space="0" w:color="auto"/>
        <w:right w:val="none" w:sz="0" w:space="0" w:color="auto"/>
      </w:divBdr>
    </w:div>
    <w:div w:id="622350542">
      <w:bodyDiv w:val="1"/>
      <w:marLeft w:val="0"/>
      <w:marRight w:val="0"/>
      <w:marTop w:val="0"/>
      <w:marBottom w:val="0"/>
      <w:divBdr>
        <w:top w:val="none" w:sz="0" w:space="0" w:color="auto"/>
        <w:left w:val="none" w:sz="0" w:space="0" w:color="auto"/>
        <w:bottom w:val="none" w:sz="0" w:space="0" w:color="auto"/>
        <w:right w:val="none" w:sz="0" w:space="0" w:color="auto"/>
      </w:divBdr>
    </w:div>
    <w:div w:id="624655336">
      <w:bodyDiv w:val="1"/>
      <w:marLeft w:val="0"/>
      <w:marRight w:val="0"/>
      <w:marTop w:val="0"/>
      <w:marBottom w:val="0"/>
      <w:divBdr>
        <w:top w:val="none" w:sz="0" w:space="0" w:color="auto"/>
        <w:left w:val="none" w:sz="0" w:space="0" w:color="auto"/>
        <w:bottom w:val="none" w:sz="0" w:space="0" w:color="auto"/>
        <w:right w:val="none" w:sz="0" w:space="0" w:color="auto"/>
      </w:divBdr>
    </w:div>
    <w:div w:id="625233407">
      <w:bodyDiv w:val="1"/>
      <w:marLeft w:val="0"/>
      <w:marRight w:val="0"/>
      <w:marTop w:val="0"/>
      <w:marBottom w:val="0"/>
      <w:divBdr>
        <w:top w:val="none" w:sz="0" w:space="0" w:color="auto"/>
        <w:left w:val="none" w:sz="0" w:space="0" w:color="auto"/>
        <w:bottom w:val="none" w:sz="0" w:space="0" w:color="auto"/>
        <w:right w:val="none" w:sz="0" w:space="0" w:color="auto"/>
      </w:divBdr>
    </w:div>
    <w:div w:id="626080937">
      <w:bodyDiv w:val="1"/>
      <w:marLeft w:val="0"/>
      <w:marRight w:val="0"/>
      <w:marTop w:val="0"/>
      <w:marBottom w:val="0"/>
      <w:divBdr>
        <w:top w:val="none" w:sz="0" w:space="0" w:color="auto"/>
        <w:left w:val="none" w:sz="0" w:space="0" w:color="auto"/>
        <w:bottom w:val="none" w:sz="0" w:space="0" w:color="auto"/>
        <w:right w:val="none" w:sz="0" w:space="0" w:color="auto"/>
      </w:divBdr>
    </w:div>
    <w:div w:id="628047954">
      <w:bodyDiv w:val="1"/>
      <w:marLeft w:val="0"/>
      <w:marRight w:val="0"/>
      <w:marTop w:val="0"/>
      <w:marBottom w:val="0"/>
      <w:divBdr>
        <w:top w:val="none" w:sz="0" w:space="0" w:color="auto"/>
        <w:left w:val="none" w:sz="0" w:space="0" w:color="auto"/>
        <w:bottom w:val="none" w:sz="0" w:space="0" w:color="auto"/>
        <w:right w:val="none" w:sz="0" w:space="0" w:color="auto"/>
      </w:divBdr>
    </w:div>
    <w:div w:id="629941680">
      <w:bodyDiv w:val="1"/>
      <w:marLeft w:val="0"/>
      <w:marRight w:val="0"/>
      <w:marTop w:val="0"/>
      <w:marBottom w:val="0"/>
      <w:divBdr>
        <w:top w:val="none" w:sz="0" w:space="0" w:color="auto"/>
        <w:left w:val="none" w:sz="0" w:space="0" w:color="auto"/>
        <w:bottom w:val="none" w:sz="0" w:space="0" w:color="auto"/>
        <w:right w:val="none" w:sz="0" w:space="0" w:color="auto"/>
      </w:divBdr>
    </w:div>
    <w:div w:id="630138602">
      <w:bodyDiv w:val="1"/>
      <w:marLeft w:val="0"/>
      <w:marRight w:val="0"/>
      <w:marTop w:val="0"/>
      <w:marBottom w:val="0"/>
      <w:divBdr>
        <w:top w:val="none" w:sz="0" w:space="0" w:color="auto"/>
        <w:left w:val="none" w:sz="0" w:space="0" w:color="auto"/>
        <w:bottom w:val="none" w:sz="0" w:space="0" w:color="auto"/>
        <w:right w:val="none" w:sz="0" w:space="0" w:color="auto"/>
      </w:divBdr>
    </w:div>
    <w:div w:id="630206995">
      <w:bodyDiv w:val="1"/>
      <w:marLeft w:val="0"/>
      <w:marRight w:val="0"/>
      <w:marTop w:val="0"/>
      <w:marBottom w:val="0"/>
      <w:divBdr>
        <w:top w:val="none" w:sz="0" w:space="0" w:color="auto"/>
        <w:left w:val="none" w:sz="0" w:space="0" w:color="auto"/>
        <w:bottom w:val="none" w:sz="0" w:space="0" w:color="auto"/>
        <w:right w:val="none" w:sz="0" w:space="0" w:color="auto"/>
      </w:divBdr>
    </w:div>
    <w:div w:id="630983020">
      <w:bodyDiv w:val="1"/>
      <w:marLeft w:val="0"/>
      <w:marRight w:val="0"/>
      <w:marTop w:val="0"/>
      <w:marBottom w:val="0"/>
      <w:divBdr>
        <w:top w:val="none" w:sz="0" w:space="0" w:color="auto"/>
        <w:left w:val="none" w:sz="0" w:space="0" w:color="auto"/>
        <w:bottom w:val="none" w:sz="0" w:space="0" w:color="auto"/>
        <w:right w:val="none" w:sz="0" w:space="0" w:color="auto"/>
      </w:divBdr>
    </w:div>
    <w:div w:id="633684271">
      <w:bodyDiv w:val="1"/>
      <w:marLeft w:val="0"/>
      <w:marRight w:val="0"/>
      <w:marTop w:val="0"/>
      <w:marBottom w:val="0"/>
      <w:divBdr>
        <w:top w:val="none" w:sz="0" w:space="0" w:color="auto"/>
        <w:left w:val="none" w:sz="0" w:space="0" w:color="auto"/>
        <w:bottom w:val="none" w:sz="0" w:space="0" w:color="auto"/>
        <w:right w:val="none" w:sz="0" w:space="0" w:color="auto"/>
      </w:divBdr>
    </w:div>
    <w:div w:id="633870412">
      <w:bodyDiv w:val="1"/>
      <w:marLeft w:val="0"/>
      <w:marRight w:val="0"/>
      <w:marTop w:val="0"/>
      <w:marBottom w:val="0"/>
      <w:divBdr>
        <w:top w:val="none" w:sz="0" w:space="0" w:color="auto"/>
        <w:left w:val="none" w:sz="0" w:space="0" w:color="auto"/>
        <w:bottom w:val="none" w:sz="0" w:space="0" w:color="auto"/>
        <w:right w:val="none" w:sz="0" w:space="0" w:color="auto"/>
      </w:divBdr>
    </w:div>
    <w:div w:id="634334575">
      <w:bodyDiv w:val="1"/>
      <w:marLeft w:val="0"/>
      <w:marRight w:val="0"/>
      <w:marTop w:val="0"/>
      <w:marBottom w:val="0"/>
      <w:divBdr>
        <w:top w:val="none" w:sz="0" w:space="0" w:color="auto"/>
        <w:left w:val="none" w:sz="0" w:space="0" w:color="auto"/>
        <w:bottom w:val="none" w:sz="0" w:space="0" w:color="auto"/>
        <w:right w:val="none" w:sz="0" w:space="0" w:color="auto"/>
      </w:divBdr>
    </w:div>
    <w:div w:id="635722330">
      <w:bodyDiv w:val="1"/>
      <w:marLeft w:val="0"/>
      <w:marRight w:val="0"/>
      <w:marTop w:val="0"/>
      <w:marBottom w:val="0"/>
      <w:divBdr>
        <w:top w:val="none" w:sz="0" w:space="0" w:color="auto"/>
        <w:left w:val="none" w:sz="0" w:space="0" w:color="auto"/>
        <w:bottom w:val="none" w:sz="0" w:space="0" w:color="auto"/>
        <w:right w:val="none" w:sz="0" w:space="0" w:color="auto"/>
      </w:divBdr>
    </w:div>
    <w:div w:id="636187308">
      <w:bodyDiv w:val="1"/>
      <w:marLeft w:val="0"/>
      <w:marRight w:val="0"/>
      <w:marTop w:val="0"/>
      <w:marBottom w:val="0"/>
      <w:divBdr>
        <w:top w:val="none" w:sz="0" w:space="0" w:color="auto"/>
        <w:left w:val="none" w:sz="0" w:space="0" w:color="auto"/>
        <w:bottom w:val="none" w:sz="0" w:space="0" w:color="auto"/>
        <w:right w:val="none" w:sz="0" w:space="0" w:color="auto"/>
      </w:divBdr>
    </w:div>
    <w:div w:id="636379224">
      <w:bodyDiv w:val="1"/>
      <w:marLeft w:val="0"/>
      <w:marRight w:val="0"/>
      <w:marTop w:val="0"/>
      <w:marBottom w:val="0"/>
      <w:divBdr>
        <w:top w:val="none" w:sz="0" w:space="0" w:color="auto"/>
        <w:left w:val="none" w:sz="0" w:space="0" w:color="auto"/>
        <w:bottom w:val="none" w:sz="0" w:space="0" w:color="auto"/>
        <w:right w:val="none" w:sz="0" w:space="0" w:color="auto"/>
      </w:divBdr>
    </w:div>
    <w:div w:id="637956884">
      <w:bodyDiv w:val="1"/>
      <w:marLeft w:val="0"/>
      <w:marRight w:val="0"/>
      <w:marTop w:val="0"/>
      <w:marBottom w:val="0"/>
      <w:divBdr>
        <w:top w:val="none" w:sz="0" w:space="0" w:color="auto"/>
        <w:left w:val="none" w:sz="0" w:space="0" w:color="auto"/>
        <w:bottom w:val="none" w:sz="0" w:space="0" w:color="auto"/>
        <w:right w:val="none" w:sz="0" w:space="0" w:color="auto"/>
      </w:divBdr>
    </w:div>
    <w:div w:id="642127189">
      <w:bodyDiv w:val="1"/>
      <w:marLeft w:val="0"/>
      <w:marRight w:val="0"/>
      <w:marTop w:val="0"/>
      <w:marBottom w:val="0"/>
      <w:divBdr>
        <w:top w:val="none" w:sz="0" w:space="0" w:color="auto"/>
        <w:left w:val="none" w:sz="0" w:space="0" w:color="auto"/>
        <w:bottom w:val="none" w:sz="0" w:space="0" w:color="auto"/>
        <w:right w:val="none" w:sz="0" w:space="0" w:color="auto"/>
      </w:divBdr>
    </w:div>
    <w:div w:id="642394302">
      <w:bodyDiv w:val="1"/>
      <w:marLeft w:val="0"/>
      <w:marRight w:val="0"/>
      <w:marTop w:val="0"/>
      <w:marBottom w:val="0"/>
      <w:divBdr>
        <w:top w:val="none" w:sz="0" w:space="0" w:color="auto"/>
        <w:left w:val="none" w:sz="0" w:space="0" w:color="auto"/>
        <w:bottom w:val="none" w:sz="0" w:space="0" w:color="auto"/>
        <w:right w:val="none" w:sz="0" w:space="0" w:color="auto"/>
      </w:divBdr>
    </w:div>
    <w:div w:id="644546840">
      <w:bodyDiv w:val="1"/>
      <w:marLeft w:val="0"/>
      <w:marRight w:val="0"/>
      <w:marTop w:val="0"/>
      <w:marBottom w:val="0"/>
      <w:divBdr>
        <w:top w:val="none" w:sz="0" w:space="0" w:color="auto"/>
        <w:left w:val="none" w:sz="0" w:space="0" w:color="auto"/>
        <w:bottom w:val="none" w:sz="0" w:space="0" w:color="auto"/>
        <w:right w:val="none" w:sz="0" w:space="0" w:color="auto"/>
      </w:divBdr>
    </w:div>
    <w:div w:id="645278494">
      <w:bodyDiv w:val="1"/>
      <w:marLeft w:val="0"/>
      <w:marRight w:val="0"/>
      <w:marTop w:val="0"/>
      <w:marBottom w:val="0"/>
      <w:divBdr>
        <w:top w:val="none" w:sz="0" w:space="0" w:color="auto"/>
        <w:left w:val="none" w:sz="0" w:space="0" w:color="auto"/>
        <w:bottom w:val="none" w:sz="0" w:space="0" w:color="auto"/>
        <w:right w:val="none" w:sz="0" w:space="0" w:color="auto"/>
      </w:divBdr>
    </w:div>
    <w:div w:id="645622424">
      <w:bodyDiv w:val="1"/>
      <w:marLeft w:val="0"/>
      <w:marRight w:val="0"/>
      <w:marTop w:val="0"/>
      <w:marBottom w:val="0"/>
      <w:divBdr>
        <w:top w:val="none" w:sz="0" w:space="0" w:color="auto"/>
        <w:left w:val="none" w:sz="0" w:space="0" w:color="auto"/>
        <w:bottom w:val="none" w:sz="0" w:space="0" w:color="auto"/>
        <w:right w:val="none" w:sz="0" w:space="0" w:color="auto"/>
      </w:divBdr>
    </w:div>
    <w:div w:id="646134480">
      <w:bodyDiv w:val="1"/>
      <w:marLeft w:val="0"/>
      <w:marRight w:val="0"/>
      <w:marTop w:val="0"/>
      <w:marBottom w:val="0"/>
      <w:divBdr>
        <w:top w:val="none" w:sz="0" w:space="0" w:color="auto"/>
        <w:left w:val="none" w:sz="0" w:space="0" w:color="auto"/>
        <w:bottom w:val="none" w:sz="0" w:space="0" w:color="auto"/>
        <w:right w:val="none" w:sz="0" w:space="0" w:color="auto"/>
      </w:divBdr>
    </w:div>
    <w:div w:id="646250638">
      <w:bodyDiv w:val="1"/>
      <w:marLeft w:val="0"/>
      <w:marRight w:val="0"/>
      <w:marTop w:val="0"/>
      <w:marBottom w:val="0"/>
      <w:divBdr>
        <w:top w:val="none" w:sz="0" w:space="0" w:color="auto"/>
        <w:left w:val="none" w:sz="0" w:space="0" w:color="auto"/>
        <w:bottom w:val="none" w:sz="0" w:space="0" w:color="auto"/>
        <w:right w:val="none" w:sz="0" w:space="0" w:color="auto"/>
      </w:divBdr>
    </w:div>
    <w:div w:id="647629526">
      <w:bodyDiv w:val="1"/>
      <w:marLeft w:val="0"/>
      <w:marRight w:val="0"/>
      <w:marTop w:val="0"/>
      <w:marBottom w:val="0"/>
      <w:divBdr>
        <w:top w:val="none" w:sz="0" w:space="0" w:color="auto"/>
        <w:left w:val="none" w:sz="0" w:space="0" w:color="auto"/>
        <w:bottom w:val="none" w:sz="0" w:space="0" w:color="auto"/>
        <w:right w:val="none" w:sz="0" w:space="0" w:color="auto"/>
      </w:divBdr>
    </w:div>
    <w:div w:id="647782938">
      <w:bodyDiv w:val="1"/>
      <w:marLeft w:val="0"/>
      <w:marRight w:val="0"/>
      <w:marTop w:val="0"/>
      <w:marBottom w:val="0"/>
      <w:divBdr>
        <w:top w:val="none" w:sz="0" w:space="0" w:color="auto"/>
        <w:left w:val="none" w:sz="0" w:space="0" w:color="auto"/>
        <w:bottom w:val="none" w:sz="0" w:space="0" w:color="auto"/>
        <w:right w:val="none" w:sz="0" w:space="0" w:color="auto"/>
      </w:divBdr>
    </w:div>
    <w:div w:id="648286596">
      <w:bodyDiv w:val="1"/>
      <w:marLeft w:val="0"/>
      <w:marRight w:val="0"/>
      <w:marTop w:val="0"/>
      <w:marBottom w:val="0"/>
      <w:divBdr>
        <w:top w:val="none" w:sz="0" w:space="0" w:color="auto"/>
        <w:left w:val="none" w:sz="0" w:space="0" w:color="auto"/>
        <w:bottom w:val="none" w:sz="0" w:space="0" w:color="auto"/>
        <w:right w:val="none" w:sz="0" w:space="0" w:color="auto"/>
      </w:divBdr>
    </w:div>
    <w:div w:id="652025632">
      <w:bodyDiv w:val="1"/>
      <w:marLeft w:val="0"/>
      <w:marRight w:val="0"/>
      <w:marTop w:val="0"/>
      <w:marBottom w:val="0"/>
      <w:divBdr>
        <w:top w:val="none" w:sz="0" w:space="0" w:color="auto"/>
        <w:left w:val="none" w:sz="0" w:space="0" w:color="auto"/>
        <w:bottom w:val="none" w:sz="0" w:space="0" w:color="auto"/>
        <w:right w:val="none" w:sz="0" w:space="0" w:color="auto"/>
      </w:divBdr>
    </w:div>
    <w:div w:id="655187397">
      <w:bodyDiv w:val="1"/>
      <w:marLeft w:val="0"/>
      <w:marRight w:val="0"/>
      <w:marTop w:val="0"/>
      <w:marBottom w:val="0"/>
      <w:divBdr>
        <w:top w:val="none" w:sz="0" w:space="0" w:color="auto"/>
        <w:left w:val="none" w:sz="0" w:space="0" w:color="auto"/>
        <w:bottom w:val="none" w:sz="0" w:space="0" w:color="auto"/>
        <w:right w:val="none" w:sz="0" w:space="0" w:color="auto"/>
      </w:divBdr>
    </w:div>
    <w:div w:id="655190380">
      <w:bodyDiv w:val="1"/>
      <w:marLeft w:val="0"/>
      <w:marRight w:val="0"/>
      <w:marTop w:val="0"/>
      <w:marBottom w:val="0"/>
      <w:divBdr>
        <w:top w:val="none" w:sz="0" w:space="0" w:color="auto"/>
        <w:left w:val="none" w:sz="0" w:space="0" w:color="auto"/>
        <w:bottom w:val="none" w:sz="0" w:space="0" w:color="auto"/>
        <w:right w:val="none" w:sz="0" w:space="0" w:color="auto"/>
      </w:divBdr>
    </w:div>
    <w:div w:id="656760739">
      <w:bodyDiv w:val="1"/>
      <w:marLeft w:val="0"/>
      <w:marRight w:val="0"/>
      <w:marTop w:val="0"/>
      <w:marBottom w:val="0"/>
      <w:divBdr>
        <w:top w:val="none" w:sz="0" w:space="0" w:color="auto"/>
        <w:left w:val="none" w:sz="0" w:space="0" w:color="auto"/>
        <w:bottom w:val="none" w:sz="0" w:space="0" w:color="auto"/>
        <w:right w:val="none" w:sz="0" w:space="0" w:color="auto"/>
      </w:divBdr>
    </w:div>
    <w:div w:id="657264995">
      <w:bodyDiv w:val="1"/>
      <w:marLeft w:val="0"/>
      <w:marRight w:val="0"/>
      <w:marTop w:val="0"/>
      <w:marBottom w:val="0"/>
      <w:divBdr>
        <w:top w:val="none" w:sz="0" w:space="0" w:color="auto"/>
        <w:left w:val="none" w:sz="0" w:space="0" w:color="auto"/>
        <w:bottom w:val="none" w:sz="0" w:space="0" w:color="auto"/>
        <w:right w:val="none" w:sz="0" w:space="0" w:color="auto"/>
      </w:divBdr>
    </w:div>
    <w:div w:id="657924871">
      <w:bodyDiv w:val="1"/>
      <w:marLeft w:val="0"/>
      <w:marRight w:val="0"/>
      <w:marTop w:val="0"/>
      <w:marBottom w:val="0"/>
      <w:divBdr>
        <w:top w:val="none" w:sz="0" w:space="0" w:color="auto"/>
        <w:left w:val="none" w:sz="0" w:space="0" w:color="auto"/>
        <w:bottom w:val="none" w:sz="0" w:space="0" w:color="auto"/>
        <w:right w:val="none" w:sz="0" w:space="0" w:color="auto"/>
      </w:divBdr>
    </w:div>
    <w:div w:id="658651738">
      <w:bodyDiv w:val="1"/>
      <w:marLeft w:val="0"/>
      <w:marRight w:val="0"/>
      <w:marTop w:val="0"/>
      <w:marBottom w:val="0"/>
      <w:divBdr>
        <w:top w:val="none" w:sz="0" w:space="0" w:color="auto"/>
        <w:left w:val="none" w:sz="0" w:space="0" w:color="auto"/>
        <w:bottom w:val="none" w:sz="0" w:space="0" w:color="auto"/>
        <w:right w:val="none" w:sz="0" w:space="0" w:color="auto"/>
      </w:divBdr>
    </w:div>
    <w:div w:id="661201129">
      <w:bodyDiv w:val="1"/>
      <w:marLeft w:val="0"/>
      <w:marRight w:val="0"/>
      <w:marTop w:val="0"/>
      <w:marBottom w:val="0"/>
      <w:divBdr>
        <w:top w:val="none" w:sz="0" w:space="0" w:color="auto"/>
        <w:left w:val="none" w:sz="0" w:space="0" w:color="auto"/>
        <w:bottom w:val="none" w:sz="0" w:space="0" w:color="auto"/>
        <w:right w:val="none" w:sz="0" w:space="0" w:color="auto"/>
      </w:divBdr>
    </w:div>
    <w:div w:id="661933627">
      <w:bodyDiv w:val="1"/>
      <w:marLeft w:val="0"/>
      <w:marRight w:val="0"/>
      <w:marTop w:val="0"/>
      <w:marBottom w:val="0"/>
      <w:divBdr>
        <w:top w:val="none" w:sz="0" w:space="0" w:color="auto"/>
        <w:left w:val="none" w:sz="0" w:space="0" w:color="auto"/>
        <w:bottom w:val="none" w:sz="0" w:space="0" w:color="auto"/>
        <w:right w:val="none" w:sz="0" w:space="0" w:color="auto"/>
      </w:divBdr>
    </w:div>
    <w:div w:id="662661419">
      <w:bodyDiv w:val="1"/>
      <w:marLeft w:val="0"/>
      <w:marRight w:val="0"/>
      <w:marTop w:val="0"/>
      <w:marBottom w:val="0"/>
      <w:divBdr>
        <w:top w:val="none" w:sz="0" w:space="0" w:color="auto"/>
        <w:left w:val="none" w:sz="0" w:space="0" w:color="auto"/>
        <w:bottom w:val="none" w:sz="0" w:space="0" w:color="auto"/>
        <w:right w:val="none" w:sz="0" w:space="0" w:color="auto"/>
      </w:divBdr>
    </w:div>
    <w:div w:id="662661472">
      <w:bodyDiv w:val="1"/>
      <w:marLeft w:val="0"/>
      <w:marRight w:val="0"/>
      <w:marTop w:val="0"/>
      <w:marBottom w:val="0"/>
      <w:divBdr>
        <w:top w:val="none" w:sz="0" w:space="0" w:color="auto"/>
        <w:left w:val="none" w:sz="0" w:space="0" w:color="auto"/>
        <w:bottom w:val="none" w:sz="0" w:space="0" w:color="auto"/>
        <w:right w:val="none" w:sz="0" w:space="0" w:color="auto"/>
      </w:divBdr>
    </w:div>
    <w:div w:id="663707825">
      <w:bodyDiv w:val="1"/>
      <w:marLeft w:val="0"/>
      <w:marRight w:val="0"/>
      <w:marTop w:val="0"/>
      <w:marBottom w:val="0"/>
      <w:divBdr>
        <w:top w:val="none" w:sz="0" w:space="0" w:color="auto"/>
        <w:left w:val="none" w:sz="0" w:space="0" w:color="auto"/>
        <w:bottom w:val="none" w:sz="0" w:space="0" w:color="auto"/>
        <w:right w:val="none" w:sz="0" w:space="0" w:color="auto"/>
      </w:divBdr>
    </w:div>
    <w:div w:id="666713095">
      <w:bodyDiv w:val="1"/>
      <w:marLeft w:val="0"/>
      <w:marRight w:val="0"/>
      <w:marTop w:val="0"/>
      <w:marBottom w:val="0"/>
      <w:divBdr>
        <w:top w:val="none" w:sz="0" w:space="0" w:color="auto"/>
        <w:left w:val="none" w:sz="0" w:space="0" w:color="auto"/>
        <w:bottom w:val="none" w:sz="0" w:space="0" w:color="auto"/>
        <w:right w:val="none" w:sz="0" w:space="0" w:color="auto"/>
      </w:divBdr>
    </w:div>
    <w:div w:id="667638292">
      <w:bodyDiv w:val="1"/>
      <w:marLeft w:val="0"/>
      <w:marRight w:val="0"/>
      <w:marTop w:val="0"/>
      <w:marBottom w:val="0"/>
      <w:divBdr>
        <w:top w:val="none" w:sz="0" w:space="0" w:color="auto"/>
        <w:left w:val="none" w:sz="0" w:space="0" w:color="auto"/>
        <w:bottom w:val="none" w:sz="0" w:space="0" w:color="auto"/>
        <w:right w:val="none" w:sz="0" w:space="0" w:color="auto"/>
      </w:divBdr>
    </w:div>
    <w:div w:id="668215075">
      <w:bodyDiv w:val="1"/>
      <w:marLeft w:val="0"/>
      <w:marRight w:val="0"/>
      <w:marTop w:val="0"/>
      <w:marBottom w:val="0"/>
      <w:divBdr>
        <w:top w:val="none" w:sz="0" w:space="0" w:color="auto"/>
        <w:left w:val="none" w:sz="0" w:space="0" w:color="auto"/>
        <w:bottom w:val="none" w:sz="0" w:space="0" w:color="auto"/>
        <w:right w:val="none" w:sz="0" w:space="0" w:color="auto"/>
      </w:divBdr>
    </w:div>
    <w:div w:id="669482963">
      <w:bodyDiv w:val="1"/>
      <w:marLeft w:val="0"/>
      <w:marRight w:val="0"/>
      <w:marTop w:val="0"/>
      <w:marBottom w:val="0"/>
      <w:divBdr>
        <w:top w:val="none" w:sz="0" w:space="0" w:color="auto"/>
        <w:left w:val="none" w:sz="0" w:space="0" w:color="auto"/>
        <w:bottom w:val="none" w:sz="0" w:space="0" w:color="auto"/>
        <w:right w:val="none" w:sz="0" w:space="0" w:color="auto"/>
      </w:divBdr>
    </w:div>
    <w:div w:id="670717984">
      <w:bodyDiv w:val="1"/>
      <w:marLeft w:val="0"/>
      <w:marRight w:val="0"/>
      <w:marTop w:val="0"/>
      <w:marBottom w:val="0"/>
      <w:divBdr>
        <w:top w:val="none" w:sz="0" w:space="0" w:color="auto"/>
        <w:left w:val="none" w:sz="0" w:space="0" w:color="auto"/>
        <w:bottom w:val="none" w:sz="0" w:space="0" w:color="auto"/>
        <w:right w:val="none" w:sz="0" w:space="0" w:color="auto"/>
      </w:divBdr>
    </w:div>
    <w:div w:id="671102056">
      <w:bodyDiv w:val="1"/>
      <w:marLeft w:val="0"/>
      <w:marRight w:val="0"/>
      <w:marTop w:val="0"/>
      <w:marBottom w:val="0"/>
      <w:divBdr>
        <w:top w:val="none" w:sz="0" w:space="0" w:color="auto"/>
        <w:left w:val="none" w:sz="0" w:space="0" w:color="auto"/>
        <w:bottom w:val="none" w:sz="0" w:space="0" w:color="auto"/>
        <w:right w:val="none" w:sz="0" w:space="0" w:color="auto"/>
      </w:divBdr>
    </w:div>
    <w:div w:id="671420895">
      <w:bodyDiv w:val="1"/>
      <w:marLeft w:val="0"/>
      <w:marRight w:val="0"/>
      <w:marTop w:val="0"/>
      <w:marBottom w:val="0"/>
      <w:divBdr>
        <w:top w:val="none" w:sz="0" w:space="0" w:color="auto"/>
        <w:left w:val="none" w:sz="0" w:space="0" w:color="auto"/>
        <w:bottom w:val="none" w:sz="0" w:space="0" w:color="auto"/>
        <w:right w:val="none" w:sz="0" w:space="0" w:color="auto"/>
      </w:divBdr>
    </w:div>
    <w:div w:id="676812521">
      <w:bodyDiv w:val="1"/>
      <w:marLeft w:val="0"/>
      <w:marRight w:val="0"/>
      <w:marTop w:val="0"/>
      <w:marBottom w:val="0"/>
      <w:divBdr>
        <w:top w:val="none" w:sz="0" w:space="0" w:color="auto"/>
        <w:left w:val="none" w:sz="0" w:space="0" w:color="auto"/>
        <w:bottom w:val="none" w:sz="0" w:space="0" w:color="auto"/>
        <w:right w:val="none" w:sz="0" w:space="0" w:color="auto"/>
      </w:divBdr>
    </w:div>
    <w:div w:id="676926175">
      <w:bodyDiv w:val="1"/>
      <w:marLeft w:val="0"/>
      <w:marRight w:val="0"/>
      <w:marTop w:val="0"/>
      <w:marBottom w:val="0"/>
      <w:divBdr>
        <w:top w:val="none" w:sz="0" w:space="0" w:color="auto"/>
        <w:left w:val="none" w:sz="0" w:space="0" w:color="auto"/>
        <w:bottom w:val="none" w:sz="0" w:space="0" w:color="auto"/>
        <w:right w:val="none" w:sz="0" w:space="0" w:color="auto"/>
      </w:divBdr>
    </w:div>
    <w:div w:id="677004061">
      <w:bodyDiv w:val="1"/>
      <w:marLeft w:val="0"/>
      <w:marRight w:val="0"/>
      <w:marTop w:val="0"/>
      <w:marBottom w:val="0"/>
      <w:divBdr>
        <w:top w:val="none" w:sz="0" w:space="0" w:color="auto"/>
        <w:left w:val="none" w:sz="0" w:space="0" w:color="auto"/>
        <w:bottom w:val="none" w:sz="0" w:space="0" w:color="auto"/>
        <w:right w:val="none" w:sz="0" w:space="0" w:color="auto"/>
      </w:divBdr>
    </w:div>
    <w:div w:id="680160107">
      <w:bodyDiv w:val="1"/>
      <w:marLeft w:val="0"/>
      <w:marRight w:val="0"/>
      <w:marTop w:val="0"/>
      <w:marBottom w:val="0"/>
      <w:divBdr>
        <w:top w:val="none" w:sz="0" w:space="0" w:color="auto"/>
        <w:left w:val="none" w:sz="0" w:space="0" w:color="auto"/>
        <w:bottom w:val="none" w:sz="0" w:space="0" w:color="auto"/>
        <w:right w:val="none" w:sz="0" w:space="0" w:color="auto"/>
      </w:divBdr>
    </w:div>
    <w:div w:id="680593527">
      <w:bodyDiv w:val="1"/>
      <w:marLeft w:val="0"/>
      <w:marRight w:val="0"/>
      <w:marTop w:val="0"/>
      <w:marBottom w:val="0"/>
      <w:divBdr>
        <w:top w:val="none" w:sz="0" w:space="0" w:color="auto"/>
        <w:left w:val="none" w:sz="0" w:space="0" w:color="auto"/>
        <w:bottom w:val="none" w:sz="0" w:space="0" w:color="auto"/>
        <w:right w:val="none" w:sz="0" w:space="0" w:color="auto"/>
      </w:divBdr>
    </w:div>
    <w:div w:id="681400999">
      <w:bodyDiv w:val="1"/>
      <w:marLeft w:val="0"/>
      <w:marRight w:val="0"/>
      <w:marTop w:val="0"/>
      <w:marBottom w:val="0"/>
      <w:divBdr>
        <w:top w:val="none" w:sz="0" w:space="0" w:color="auto"/>
        <w:left w:val="none" w:sz="0" w:space="0" w:color="auto"/>
        <w:bottom w:val="none" w:sz="0" w:space="0" w:color="auto"/>
        <w:right w:val="none" w:sz="0" w:space="0" w:color="auto"/>
      </w:divBdr>
    </w:div>
    <w:div w:id="682362916">
      <w:bodyDiv w:val="1"/>
      <w:marLeft w:val="0"/>
      <w:marRight w:val="0"/>
      <w:marTop w:val="0"/>
      <w:marBottom w:val="0"/>
      <w:divBdr>
        <w:top w:val="none" w:sz="0" w:space="0" w:color="auto"/>
        <w:left w:val="none" w:sz="0" w:space="0" w:color="auto"/>
        <w:bottom w:val="none" w:sz="0" w:space="0" w:color="auto"/>
        <w:right w:val="none" w:sz="0" w:space="0" w:color="auto"/>
      </w:divBdr>
    </w:div>
    <w:div w:id="682980631">
      <w:bodyDiv w:val="1"/>
      <w:marLeft w:val="0"/>
      <w:marRight w:val="0"/>
      <w:marTop w:val="0"/>
      <w:marBottom w:val="0"/>
      <w:divBdr>
        <w:top w:val="none" w:sz="0" w:space="0" w:color="auto"/>
        <w:left w:val="none" w:sz="0" w:space="0" w:color="auto"/>
        <w:bottom w:val="none" w:sz="0" w:space="0" w:color="auto"/>
        <w:right w:val="none" w:sz="0" w:space="0" w:color="auto"/>
      </w:divBdr>
    </w:div>
    <w:div w:id="683363939">
      <w:bodyDiv w:val="1"/>
      <w:marLeft w:val="0"/>
      <w:marRight w:val="0"/>
      <w:marTop w:val="0"/>
      <w:marBottom w:val="0"/>
      <w:divBdr>
        <w:top w:val="none" w:sz="0" w:space="0" w:color="auto"/>
        <w:left w:val="none" w:sz="0" w:space="0" w:color="auto"/>
        <w:bottom w:val="none" w:sz="0" w:space="0" w:color="auto"/>
        <w:right w:val="none" w:sz="0" w:space="0" w:color="auto"/>
      </w:divBdr>
    </w:div>
    <w:div w:id="684096210">
      <w:bodyDiv w:val="1"/>
      <w:marLeft w:val="0"/>
      <w:marRight w:val="0"/>
      <w:marTop w:val="0"/>
      <w:marBottom w:val="0"/>
      <w:divBdr>
        <w:top w:val="none" w:sz="0" w:space="0" w:color="auto"/>
        <w:left w:val="none" w:sz="0" w:space="0" w:color="auto"/>
        <w:bottom w:val="none" w:sz="0" w:space="0" w:color="auto"/>
        <w:right w:val="none" w:sz="0" w:space="0" w:color="auto"/>
      </w:divBdr>
    </w:div>
    <w:div w:id="684481310">
      <w:bodyDiv w:val="1"/>
      <w:marLeft w:val="0"/>
      <w:marRight w:val="0"/>
      <w:marTop w:val="0"/>
      <w:marBottom w:val="0"/>
      <w:divBdr>
        <w:top w:val="none" w:sz="0" w:space="0" w:color="auto"/>
        <w:left w:val="none" w:sz="0" w:space="0" w:color="auto"/>
        <w:bottom w:val="none" w:sz="0" w:space="0" w:color="auto"/>
        <w:right w:val="none" w:sz="0" w:space="0" w:color="auto"/>
      </w:divBdr>
    </w:div>
    <w:div w:id="685597120">
      <w:bodyDiv w:val="1"/>
      <w:marLeft w:val="0"/>
      <w:marRight w:val="0"/>
      <w:marTop w:val="0"/>
      <w:marBottom w:val="0"/>
      <w:divBdr>
        <w:top w:val="none" w:sz="0" w:space="0" w:color="auto"/>
        <w:left w:val="none" w:sz="0" w:space="0" w:color="auto"/>
        <w:bottom w:val="none" w:sz="0" w:space="0" w:color="auto"/>
        <w:right w:val="none" w:sz="0" w:space="0" w:color="auto"/>
      </w:divBdr>
    </w:div>
    <w:div w:id="685910561">
      <w:bodyDiv w:val="1"/>
      <w:marLeft w:val="0"/>
      <w:marRight w:val="0"/>
      <w:marTop w:val="0"/>
      <w:marBottom w:val="0"/>
      <w:divBdr>
        <w:top w:val="none" w:sz="0" w:space="0" w:color="auto"/>
        <w:left w:val="none" w:sz="0" w:space="0" w:color="auto"/>
        <w:bottom w:val="none" w:sz="0" w:space="0" w:color="auto"/>
        <w:right w:val="none" w:sz="0" w:space="0" w:color="auto"/>
      </w:divBdr>
    </w:div>
    <w:div w:id="687025994">
      <w:bodyDiv w:val="1"/>
      <w:marLeft w:val="0"/>
      <w:marRight w:val="0"/>
      <w:marTop w:val="0"/>
      <w:marBottom w:val="0"/>
      <w:divBdr>
        <w:top w:val="none" w:sz="0" w:space="0" w:color="auto"/>
        <w:left w:val="none" w:sz="0" w:space="0" w:color="auto"/>
        <w:bottom w:val="none" w:sz="0" w:space="0" w:color="auto"/>
        <w:right w:val="none" w:sz="0" w:space="0" w:color="auto"/>
      </w:divBdr>
    </w:div>
    <w:div w:id="687559617">
      <w:bodyDiv w:val="1"/>
      <w:marLeft w:val="0"/>
      <w:marRight w:val="0"/>
      <w:marTop w:val="0"/>
      <w:marBottom w:val="0"/>
      <w:divBdr>
        <w:top w:val="none" w:sz="0" w:space="0" w:color="auto"/>
        <w:left w:val="none" w:sz="0" w:space="0" w:color="auto"/>
        <w:bottom w:val="none" w:sz="0" w:space="0" w:color="auto"/>
        <w:right w:val="none" w:sz="0" w:space="0" w:color="auto"/>
      </w:divBdr>
    </w:div>
    <w:div w:id="690231239">
      <w:bodyDiv w:val="1"/>
      <w:marLeft w:val="0"/>
      <w:marRight w:val="0"/>
      <w:marTop w:val="0"/>
      <w:marBottom w:val="0"/>
      <w:divBdr>
        <w:top w:val="none" w:sz="0" w:space="0" w:color="auto"/>
        <w:left w:val="none" w:sz="0" w:space="0" w:color="auto"/>
        <w:bottom w:val="none" w:sz="0" w:space="0" w:color="auto"/>
        <w:right w:val="none" w:sz="0" w:space="0" w:color="auto"/>
      </w:divBdr>
    </w:div>
    <w:div w:id="690961638">
      <w:bodyDiv w:val="1"/>
      <w:marLeft w:val="0"/>
      <w:marRight w:val="0"/>
      <w:marTop w:val="0"/>
      <w:marBottom w:val="0"/>
      <w:divBdr>
        <w:top w:val="none" w:sz="0" w:space="0" w:color="auto"/>
        <w:left w:val="none" w:sz="0" w:space="0" w:color="auto"/>
        <w:bottom w:val="none" w:sz="0" w:space="0" w:color="auto"/>
        <w:right w:val="none" w:sz="0" w:space="0" w:color="auto"/>
      </w:divBdr>
    </w:div>
    <w:div w:id="692152223">
      <w:bodyDiv w:val="1"/>
      <w:marLeft w:val="0"/>
      <w:marRight w:val="0"/>
      <w:marTop w:val="0"/>
      <w:marBottom w:val="0"/>
      <w:divBdr>
        <w:top w:val="none" w:sz="0" w:space="0" w:color="auto"/>
        <w:left w:val="none" w:sz="0" w:space="0" w:color="auto"/>
        <w:bottom w:val="none" w:sz="0" w:space="0" w:color="auto"/>
        <w:right w:val="none" w:sz="0" w:space="0" w:color="auto"/>
      </w:divBdr>
    </w:div>
    <w:div w:id="693305724">
      <w:bodyDiv w:val="1"/>
      <w:marLeft w:val="0"/>
      <w:marRight w:val="0"/>
      <w:marTop w:val="0"/>
      <w:marBottom w:val="0"/>
      <w:divBdr>
        <w:top w:val="none" w:sz="0" w:space="0" w:color="auto"/>
        <w:left w:val="none" w:sz="0" w:space="0" w:color="auto"/>
        <w:bottom w:val="none" w:sz="0" w:space="0" w:color="auto"/>
        <w:right w:val="none" w:sz="0" w:space="0" w:color="auto"/>
      </w:divBdr>
    </w:div>
    <w:div w:id="693456999">
      <w:bodyDiv w:val="1"/>
      <w:marLeft w:val="0"/>
      <w:marRight w:val="0"/>
      <w:marTop w:val="0"/>
      <w:marBottom w:val="0"/>
      <w:divBdr>
        <w:top w:val="none" w:sz="0" w:space="0" w:color="auto"/>
        <w:left w:val="none" w:sz="0" w:space="0" w:color="auto"/>
        <w:bottom w:val="none" w:sz="0" w:space="0" w:color="auto"/>
        <w:right w:val="none" w:sz="0" w:space="0" w:color="auto"/>
      </w:divBdr>
    </w:div>
    <w:div w:id="694305934">
      <w:bodyDiv w:val="1"/>
      <w:marLeft w:val="0"/>
      <w:marRight w:val="0"/>
      <w:marTop w:val="0"/>
      <w:marBottom w:val="0"/>
      <w:divBdr>
        <w:top w:val="none" w:sz="0" w:space="0" w:color="auto"/>
        <w:left w:val="none" w:sz="0" w:space="0" w:color="auto"/>
        <w:bottom w:val="none" w:sz="0" w:space="0" w:color="auto"/>
        <w:right w:val="none" w:sz="0" w:space="0" w:color="auto"/>
      </w:divBdr>
    </w:div>
    <w:div w:id="694382581">
      <w:bodyDiv w:val="1"/>
      <w:marLeft w:val="0"/>
      <w:marRight w:val="0"/>
      <w:marTop w:val="0"/>
      <w:marBottom w:val="0"/>
      <w:divBdr>
        <w:top w:val="none" w:sz="0" w:space="0" w:color="auto"/>
        <w:left w:val="none" w:sz="0" w:space="0" w:color="auto"/>
        <w:bottom w:val="none" w:sz="0" w:space="0" w:color="auto"/>
        <w:right w:val="none" w:sz="0" w:space="0" w:color="auto"/>
      </w:divBdr>
    </w:div>
    <w:div w:id="695346097">
      <w:bodyDiv w:val="1"/>
      <w:marLeft w:val="0"/>
      <w:marRight w:val="0"/>
      <w:marTop w:val="0"/>
      <w:marBottom w:val="0"/>
      <w:divBdr>
        <w:top w:val="none" w:sz="0" w:space="0" w:color="auto"/>
        <w:left w:val="none" w:sz="0" w:space="0" w:color="auto"/>
        <w:bottom w:val="none" w:sz="0" w:space="0" w:color="auto"/>
        <w:right w:val="none" w:sz="0" w:space="0" w:color="auto"/>
      </w:divBdr>
    </w:div>
    <w:div w:id="696076859">
      <w:bodyDiv w:val="1"/>
      <w:marLeft w:val="0"/>
      <w:marRight w:val="0"/>
      <w:marTop w:val="0"/>
      <w:marBottom w:val="0"/>
      <w:divBdr>
        <w:top w:val="none" w:sz="0" w:space="0" w:color="auto"/>
        <w:left w:val="none" w:sz="0" w:space="0" w:color="auto"/>
        <w:bottom w:val="none" w:sz="0" w:space="0" w:color="auto"/>
        <w:right w:val="none" w:sz="0" w:space="0" w:color="auto"/>
      </w:divBdr>
    </w:div>
    <w:div w:id="696394603">
      <w:bodyDiv w:val="1"/>
      <w:marLeft w:val="0"/>
      <w:marRight w:val="0"/>
      <w:marTop w:val="0"/>
      <w:marBottom w:val="0"/>
      <w:divBdr>
        <w:top w:val="none" w:sz="0" w:space="0" w:color="auto"/>
        <w:left w:val="none" w:sz="0" w:space="0" w:color="auto"/>
        <w:bottom w:val="none" w:sz="0" w:space="0" w:color="auto"/>
        <w:right w:val="none" w:sz="0" w:space="0" w:color="auto"/>
      </w:divBdr>
    </w:div>
    <w:div w:id="696736069">
      <w:bodyDiv w:val="1"/>
      <w:marLeft w:val="0"/>
      <w:marRight w:val="0"/>
      <w:marTop w:val="0"/>
      <w:marBottom w:val="0"/>
      <w:divBdr>
        <w:top w:val="none" w:sz="0" w:space="0" w:color="auto"/>
        <w:left w:val="none" w:sz="0" w:space="0" w:color="auto"/>
        <w:bottom w:val="none" w:sz="0" w:space="0" w:color="auto"/>
        <w:right w:val="none" w:sz="0" w:space="0" w:color="auto"/>
      </w:divBdr>
    </w:div>
    <w:div w:id="697849034">
      <w:bodyDiv w:val="1"/>
      <w:marLeft w:val="0"/>
      <w:marRight w:val="0"/>
      <w:marTop w:val="0"/>
      <w:marBottom w:val="0"/>
      <w:divBdr>
        <w:top w:val="none" w:sz="0" w:space="0" w:color="auto"/>
        <w:left w:val="none" w:sz="0" w:space="0" w:color="auto"/>
        <w:bottom w:val="none" w:sz="0" w:space="0" w:color="auto"/>
        <w:right w:val="none" w:sz="0" w:space="0" w:color="auto"/>
      </w:divBdr>
    </w:div>
    <w:div w:id="698243879">
      <w:bodyDiv w:val="1"/>
      <w:marLeft w:val="0"/>
      <w:marRight w:val="0"/>
      <w:marTop w:val="0"/>
      <w:marBottom w:val="0"/>
      <w:divBdr>
        <w:top w:val="none" w:sz="0" w:space="0" w:color="auto"/>
        <w:left w:val="none" w:sz="0" w:space="0" w:color="auto"/>
        <w:bottom w:val="none" w:sz="0" w:space="0" w:color="auto"/>
        <w:right w:val="none" w:sz="0" w:space="0" w:color="auto"/>
      </w:divBdr>
    </w:div>
    <w:div w:id="699211105">
      <w:bodyDiv w:val="1"/>
      <w:marLeft w:val="0"/>
      <w:marRight w:val="0"/>
      <w:marTop w:val="0"/>
      <w:marBottom w:val="0"/>
      <w:divBdr>
        <w:top w:val="none" w:sz="0" w:space="0" w:color="auto"/>
        <w:left w:val="none" w:sz="0" w:space="0" w:color="auto"/>
        <w:bottom w:val="none" w:sz="0" w:space="0" w:color="auto"/>
        <w:right w:val="none" w:sz="0" w:space="0" w:color="auto"/>
      </w:divBdr>
    </w:div>
    <w:div w:id="700939533">
      <w:bodyDiv w:val="1"/>
      <w:marLeft w:val="0"/>
      <w:marRight w:val="0"/>
      <w:marTop w:val="0"/>
      <w:marBottom w:val="0"/>
      <w:divBdr>
        <w:top w:val="none" w:sz="0" w:space="0" w:color="auto"/>
        <w:left w:val="none" w:sz="0" w:space="0" w:color="auto"/>
        <w:bottom w:val="none" w:sz="0" w:space="0" w:color="auto"/>
        <w:right w:val="none" w:sz="0" w:space="0" w:color="auto"/>
      </w:divBdr>
    </w:div>
    <w:div w:id="700976767">
      <w:bodyDiv w:val="1"/>
      <w:marLeft w:val="0"/>
      <w:marRight w:val="0"/>
      <w:marTop w:val="0"/>
      <w:marBottom w:val="0"/>
      <w:divBdr>
        <w:top w:val="none" w:sz="0" w:space="0" w:color="auto"/>
        <w:left w:val="none" w:sz="0" w:space="0" w:color="auto"/>
        <w:bottom w:val="none" w:sz="0" w:space="0" w:color="auto"/>
        <w:right w:val="none" w:sz="0" w:space="0" w:color="auto"/>
      </w:divBdr>
    </w:div>
    <w:div w:id="701370585">
      <w:bodyDiv w:val="1"/>
      <w:marLeft w:val="0"/>
      <w:marRight w:val="0"/>
      <w:marTop w:val="0"/>
      <w:marBottom w:val="0"/>
      <w:divBdr>
        <w:top w:val="none" w:sz="0" w:space="0" w:color="auto"/>
        <w:left w:val="none" w:sz="0" w:space="0" w:color="auto"/>
        <w:bottom w:val="none" w:sz="0" w:space="0" w:color="auto"/>
        <w:right w:val="none" w:sz="0" w:space="0" w:color="auto"/>
      </w:divBdr>
    </w:div>
    <w:div w:id="702444007">
      <w:bodyDiv w:val="1"/>
      <w:marLeft w:val="0"/>
      <w:marRight w:val="0"/>
      <w:marTop w:val="0"/>
      <w:marBottom w:val="0"/>
      <w:divBdr>
        <w:top w:val="none" w:sz="0" w:space="0" w:color="auto"/>
        <w:left w:val="none" w:sz="0" w:space="0" w:color="auto"/>
        <w:bottom w:val="none" w:sz="0" w:space="0" w:color="auto"/>
        <w:right w:val="none" w:sz="0" w:space="0" w:color="auto"/>
      </w:divBdr>
    </w:div>
    <w:div w:id="702485388">
      <w:bodyDiv w:val="1"/>
      <w:marLeft w:val="0"/>
      <w:marRight w:val="0"/>
      <w:marTop w:val="0"/>
      <w:marBottom w:val="0"/>
      <w:divBdr>
        <w:top w:val="none" w:sz="0" w:space="0" w:color="auto"/>
        <w:left w:val="none" w:sz="0" w:space="0" w:color="auto"/>
        <w:bottom w:val="none" w:sz="0" w:space="0" w:color="auto"/>
        <w:right w:val="none" w:sz="0" w:space="0" w:color="auto"/>
      </w:divBdr>
    </w:div>
    <w:div w:id="704446650">
      <w:bodyDiv w:val="1"/>
      <w:marLeft w:val="0"/>
      <w:marRight w:val="0"/>
      <w:marTop w:val="0"/>
      <w:marBottom w:val="0"/>
      <w:divBdr>
        <w:top w:val="none" w:sz="0" w:space="0" w:color="auto"/>
        <w:left w:val="none" w:sz="0" w:space="0" w:color="auto"/>
        <w:bottom w:val="none" w:sz="0" w:space="0" w:color="auto"/>
        <w:right w:val="none" w:sz="0" w:space="0" w:color="auto"/>
      </w:divBdr>
    </w:div>
    <w:div w:id="704984465">
      <w:bodyDiv w:val="1"/>
      <w:marLeft w:val="0"/>
      <w:marRight w:val="0"/>
      <w:marTop w:val="0"/>
      <w:marBottom w:val="0"/>
      <w:divBdr>
        <w:top w:val="none" w:sz="0" w:space="0" w:color="auto"/>
        <w:left w:val="none" w:sz="0" w:space="0" w:color="auto"/>
        <w:bottom w:val="none" w:sz="0" w:space="0" w:color="auto"/>
        <w:right w:val="none" w:sz="0" w:space="0" w:color="auto"/>
      </w:divBdr>
    </w:div>
    <w:div w:id="707611622">
      <w:bodyDiv w:val="1"/>
      <w:marLeft w:val="0"/>
      <w:marRight w:val="0"/>
      <w:marTop w:val="0"/>
      <w:marBottom w:val="0"/>
      <w:divBdr>
        <w:top w:val="none" w:sz="0" w:space="0" w:color="auto"/>
        <w:left w:val="none" w:sz="0" w:space="0" w:color="auto"/>
        <w:bottom w:val="none" w:sz="0" w:space="0" w:color="auto"/>
        <w:right w:val="none" w:sz="0" w:space="0" w:color="auto"/>
      </w:divBdr>
    </w:div>
    <w:div w:id="707920791">
      <w:bodyDiv w:val="1"/>
      <w:marLeft w:val="0"/>
      <w:marRight w:val="0"/>
      <w:marTop w:val="0"/>
      <w:marBottom w:val="0"/>
      <w:divBdr>
        <w:top w:val="none" w:sz="0" w:space="0" w:color="auto"/>
        <w:left w:val="none" w:sz="0" w:space="0" w:color="auto"/>
        <w:bottom w:val="none" w:sz="0" w:space="0" w:color="auto"/>
        <w:right w:val="none" w:sz="0" w:space="0" w:color="auto"/>
      </w:divBdr>
    </w:div>
    <w:div w:id="708140432">
      <w:bodyDiv w:val="1"/>
      <w:marLeft w:val="0"/>
      <w:marRight w:val="0"/>
      <w:marTop w:val="0"/>
      <w:marBottom w:val="0"/>
      <w:divBdr>
        <w:top w:val="none" w:sz="0" w:space="0" w:color="auto"/>
        <w:left w:val="none" w:sz="0" w:space="0" w:color="auto"/>
        <w:bottom w:val="none" w:sz="0" w:space="0" w:color="auto"/>
        <w:right w:val="none" w:sz="0" w:space="0" w:color="auto"/>
      </w:divBdr>
    </w:div>
    <w:div w:id="708649785">
      <w:bodyDiv w:val="1"/>
      <w:marLeft w:val="0"/>
      <w:marRight w:val="0"/>
      <w:marTop w:val="0"/>
      <w:marBottom w:val="0"/>
      <w:divBdr>
        <w:top w:val="none" w:sz="0" w:space="0" w:color="auto"/>
        <w:left w:val="none" w:sz="0" w:space="0" w:color="auto"/>
        <w:bottom w:val="none" w:sz="0" w:space="0" w:color="auto"/>
        <w:right w:val="none" w:sz="0" w:space="0" w:color="auto"/>
      </w:divBdr>
    </w:div>
    <w:div w:id="709230654">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0350603">
      <w:bodyDiv w:val="1"/>
      <w:marLeft w:val="0"/>
      <w:marRight w:val="0"/>
      <w:marTop w:val="0"/>
      <w:marBottom w:val="0"/>
      <w:divBdr>
        <w:top w:val="none" w:sz="0" w:space="0" w:color="auto"/>
        <w:left w:val="none" w:sz="0" w:space="0" w:color="auto"/>
        <w:bottom w:val="none" w:sz="0" w:space="0" w:color="auto"/>
        <w:right w:val="none" w:sz="0" w:space="0" w:color="auto"/>
      </w:divBdr>
    </w:div>
    <w:div w:id="713118077">
      <w:bodyDiv w:val="1"/>
      <w:marLeft w:val="0"/>
      <w:marRight w:val="0"/>
      <w:marTop w:val="0"/>
      <w:marBottom w:val="0"/>
      <w:divBdr>
        <w:top w:val="none" w:sz="0" w:space="0" w:color="auto"/>
        <w:left w:val="none" w:sz="0" w:space="0" w:color="auto"/>
        <w:bottom w:val="none" w:sz="0" w:space="0" w:color="auto"/>
        <w:right w:val="none" w:sz="0" w:space="0" w:color="auto"/>
      </w:divBdr>
    </w:div>
    <w:div w:id="713845132">
      <w:bodyDiv w:val="1"/>
      <w:marLeft w:val="0"/>
      <w:marRight w:val="0"/>
      <w:marTop w:val="0"/>
      <w:marBottom w:val="0"/>
      <w:divBdr>
        <w:top w:val="none" w:sz="0" w:space="0" w:color="auto"/>
        <w:left w:val="none" w:sz="0" w:space="0" w:color="auto"/>
        <w:bottom w:val="none" w:sz="0" w:space="0" w:color="auto"/>
        <w:right w:val="none" w:sz="0" w:space="0" w:color="auto"/>
      </w:divBdr>
    </w:div>
    <w:div w:id="713962863">
      <w:bodyDiv w:val="1"/>
      <w:marLeft w:val="0"/>
      <w:marRight w:val="0"/>
      <w:marTop w:val="0"/>
      <w:marBottom w:val="0"/>
      <w:divBdr>
        <w:top w:val="none" w:sz="0" w:space="0" w:color="auto"/>
        <w:left w:val="none" w:sz="0" w:space="0" w:color="auto"/>
        <w:bottom w:val="none" w:sz="0" w:space="0" w:color="auto"/>
        <w:right w:val="none" w:sz="0" w:space="0" w:color="auto"/>
      </w:divBdr>
    </w:div>
    <w:div w:id="715541811">
      <w:bodyDiv w:val="1"/>
      <w:marLeft w:val="0"/>
      <w:marRight w:val="0"/>
      <w:marTop w:val="0"/>
      <w:marBottom w:val="0"/>
      <w:divBdr>
        <w:top w:val="none" w:sz="0" w:space="0" w:color="auto"/>
        <w:left w:val="none" w:sz="0" w:space="0" w:color="auto"/>
        <w:bottom w:val="none" w:sz="0" w:space="0" w:color="auto"/>
        <w:right w:val="none" w:sz="0" w:space="0" w:color="auto"/>
      </w:divBdr>
    </w:div>
    <w:div w:id="716245437">
      <w:bodyDiv w:val="1"/>
      <w:marLeft w:val="0"/>
      <w:marRight w:val="0"/>
      <w:marTop w:val="0"/>
      <w:marBottom w:val="0"/>
      <w:divBdr>
        <w:top w:val="none" w:sz="0" w:space="0" w:color="auto"/>
        <w:left w:val="none" w:sz="0" w:space="0" w:color="auto"/>
        <w:bottom w:val="none" w:sz="0" w:space="0" w:color="auto"/>
        <w:right w:val="none" w:sz="0" w:space="0" w:color="auto"/>
      </w:divBdr>
    </w:div>
    <w:div w:id="716471014">
      <w:bodyDiv w:val="1"/>
      <w:marLeft w:val="0"/>
      <w:marRight w:val="0"/>
      <w:marTop w:val="0"/>
      <w:marBottom w:val="0"/>
      <w:divBdr>
        <w:top w:val="none" w:sz="0" w:space="0" w:color="auto"/>
        <w:left w:val="none" w:sz="0" w:space="0" w:color="auto"/>
        <w:bottom w:val="none" w:sz="0" w:space="0" w:color="auto"/>
        <w:right w:val="none" w:sz="0" w:space="0" w:color="auto"/>
      </w:divBdr>
    </w:div>
    <w:div w:id="716971292">
      <w:bodyDiv w:val="1"/>
      <w:marLeft w:val="0"/>
      <w:marRight w:val="0"/>
      <w:marTop w:val="0"/>
      <w:marBottom w:val="0"/>
      <w:divBdr>
        <w:top w:val="none" w:sz="0" w:space="0" w:color="auto"/>
        <w:left w:val="none" w:sz="0" w:space="0" w:color="auto"/>
        <w:bottom w:val="none" w:sz="0" w:space="0" w:color="auto"/>
        <w:right w:val="none" w:sz="0" w:space="0" w:color="auto"/>
      </w:divBdr>
    </w:div>
    <w:div w:id="717554531">
      <w:bodyDiv w:val="1"/>
      <w:marLeft w:val="0"/>
      <w:marRight w:val="0"/>
      <w:marTop w:val="0"/>
      <w:marBottom w:val="0"/>
      <w:divBdr>
        <w:top w:val="none" w:sz="0" w:space="0" w:color="auto"/>
        <w:left w:val="none" w:sz="0" w:space="0" w:color="auto"/>
        <w:bottom w:val="none" w:sz="0" w:space="0" w:color="auto"/>
        <w:right w:val="none" w:sz="0" w:space="0" w:color="auto"/>
      </w:divBdr>
    </w:div>
    <w:div w:id="717824340">
      <w:bodyDiv w:val="1"/>
      <w:marLeft w:val="0"/>
      <w:marRight w:val="0"/>
      <w:marTop w:val="0"/>
      <w:marBottom w:val="0"/>
      <w:divBdr>
        <w:top w:val="none" w:sz="0" w:space="0" w:color="auto"/>
        <w:left w:val="none" w:sz="0" w:space="0" w:color="auto"/>
        <w:bottom w:val="none" w:sz="0" w:space="0" w:color="auto"/>
        <w:right w:val="none" w:sz="0" w:space="0" w:color="auto"/>
      </w:divBdr>
    </w:div>
    <w:div w:id="719012506">
      <w:bodyDiv w:val="1"/>
      <w:marLeft w:val="0"/>
      <w:marRight w:val="0"/>
      <w:marTop w:val="0"/>
      <w:marBottom w:val="0"/>
      <w:divBdr>
        <w:top w:val="none" w:sz="0" w:space="0" w:color="auto"/>
        <w:left w:val="none" w:sz="0" w:space="0" w:color="auto"/>
        <w:bottom w:val="none" w:sz="0" w:space="0" w:color="auto"/>
        <w:right w:val="none" w:sz="0" w:space="0" w:color="auto"/>
      </w:divBdr>
    </w:div>
    <w:div w:id="720251597">
      <w:bodyDiv w:val="1"/>
      <w:marLeft w:val="0"/>
      <w:marRight w:val="0"/>
      <w:marTop w:val="0"/>
      <w:marBottom w:val="0"/>
      <w:divBdr>
        <w:top w:val="none" w:sz="0" w:space="0" w:color="auto"/>
        <w:left w:val="none" w:sz="0" w:space="0" w:color="auto"/>
        <w:bottom w:val="none" w:sz="0" w:space="0" w:color="auto"/>
        <w:right w:val="none" w:sz="0" w:space="0" w:color="auto"/>
      </w:divBdr>
    </w:div>
    <w:div w:id="721177708">
      <w:bodyDiv w:val="1"/>
      <w:marLeft w:val="0"/>
      <w:marRight w:val="0"/>
      <w:marTop w:val="0"/>
      <w:marBottom w:val="0"/>
      <w:divBdr>
        <w:top w:val="none" w:sz="0" w:space="0" w:color="auto"/>
        <w:left w:val="none" w:sz="0" w:space="0" w:color="auto"/>
        <w:bottom w:val="none" w:sz="0" w:space="0" w:color="auto"/>
        <w:right w:val="none" w:sz="0" w:space="0" w:color="auto"/>
      </w:divBdr>
    </w:div>
    <w:div w:id="723286481">
      <w:bodyDiv w:val="1"/>
      <w:marLeft w:val="0"/>
      <w:marRight w:val="0"/>
      <w:marTop w:val="0"/>
      <w:marBottom w:val="0"/>
      <w:divBdr>
        <w:top w:val="none" w:sz="0" w:space="0" w:color="auto"/>
        <w:left w:val="none" w:sz="0" w:space="0" w:color="auto"/>
        <w:bottom w:val="none" w:sz="0" w:space="0" w:color="auto"/>
        <w:right w:val="none" w:sz="0" w:space="0" w:color="auto"/>
      </w:divBdr>
    </w:div>
    <w:div w:id="724914954">
      <w:bodyDiv w:val="1"/>
      <w:marLeft w:val="0"/>
      <w:marRight w:val="0"/>
      <w:marTop w:val="0"/>
      <w:marBottom w:val="0"/>
      <w:divBdr>
        <w:top w:val="none" w:sz="0" w:space="0" w:color="auto"/>
        <w:left w:val="none" w:sz="0" w:space="0" w:color="auto"/>
        <w:bottom w:val="none" w:sz="0" w:space="0" w:color="auto"/>
        <w:right w:val="none" w:sz="0" w:space="0" w:color="auto"/>
      </w:divBdr>
    </w:div>
    <w:div w:id="725376882">
      <w:bodyDiv w:val="1"/>
      <w:marLeft w:val="0"/>
      <w:marRight w:val="0"/>
      <w:marTop w:val="0"/>
      <w:marBottom w:val="0"/>
      <w:divBdr>
        <w:top w:val="none" w:sz="0" w:space="0" w:color="auto"/>
        <w:left w:val="none" w:sz="0" w:space="0" w:color="auto"/>
        <w:bottom w:val="none" w:sz="0" w:space="0" w:color="auto"/>
        <w:right w:val="none" w:sz="0" w:space="0" w:color="auto"/>
      </w:divBdr>
    </w:div>
    <w:div w:id="725689018">
      <w:bodyDiv w:val="1"/>
      <w:marLeft w:val="0"/>
      <w:marRight w:val="0"/>
      <w:marTop w:val="0"/>
      <w:marBottom w:val="0"/>
      <w:divBdr>
        <w:top w:val="none" w:sz="0" w:space="0" w:color="auto"/>
        <w:left w:val="none" w:sz="0" w:space="0" w:color="auto"/>
        <w:bottom w:val="none" w:sz="0" w:space="0" w:color="auto"/>
        <w:right w:val="none" w:sz="0" w:space="0" w:color="auto"/>
      </w:divBdr>
    </w:div>
    <w:div w:id="726538813">
      <w:bodyDiv w:val="1"/>
      <w:marLeft w:val="0"/>
      <w:marRight w:val="0"/>
      <w:marTop w:val="0"/>
      <w:marBottom w:val="0"/>
      <w:divBdr>
        <w:top w:val="none" w:sz="0" w:space="0" w:color="auto"/>
        <w:left w:val="none" w:sz="0" w:space="0" w:color="auto"/>
        <w:bottom w:val="none" w:sz="0" w:space="0" w:color="auto"/>
        <w:right w:val="none" w:sz="0" w:space="0" w:color="auto"/>
      </w:divBdr>
    </w:div>
    <w:div w:id="727536650">
      <w:bodyDiv w:val="1"/>
      <w:marLeft w:val="0"/>
      <w:marRight w:val="0"/>
      <w:marTop w:val="0"/>
      <w:marBottom w:val="0"/>
      <w:divBdr>
        <w:top w:val="none" w:sz="0" w:space="0" w:color="auto"/>
        <w:left w:val="none" w:sz="0" w:space="0" w:color="auto"/>
        <w:bottom w:val="none" w:sz="0" w:space="0" w:color="auto"/>
        <w:right w:val="none" w:sz="0" w:space="0" w:color="auto"/>
      </w:divBdr>
    </w:div>
    <w:div w:id="727652770">
      <w:bodyDiv w:val="1"/>
      <w:marLeft w:val="0"/>
      <w:marRight w:val="0"/>
      <w:marTop w:val="0"/>
      <w:marBottom w:val="0"/>
      <w:divBdr>
        <w:top w:val="none" w:sz="0" w:space="0" w:color="auto"/>
        <w:left w:val="none" w:sz="0" w:space="0" w:color="auto"/>
        <w:bottom w:val="none" w:sz="0" w:space="0" w:color="auto"/>
        <w:right w:val="none" w:sz="0" w:space="0" w:color="auto"/>
      </w:divBdr>
    </w:div>
    <w:div w:id="728919965">
      <w:bodyDiv w:val="1"/>
      <w:marLeft w:val="0"/>
      <w:marRight w:val="0"/>
      <w:marTop w:val="0"/>
      <w:marBottom w:val="0"/>
      <w:divBdr>
        <w:top w:val="none" w:sz="0" w:space="0" w:color="auto"/>
        <w:left w:val="none" w:sz="0" w:space="0" w:color="auto"/>
        <w:bottom w:val="none" w:sz="0" w:space="0" w:color="auto"/>
        <w:right w:val="none" w:sz="0" w:space="0" w:color="auto"/>
      </w:divBdr>
    </w:div>
    <w:div w:id="731850469">
      <w:bodyDiv w:val="1"/>
      <w:marLeft w:val="0"/>
      <w:marRight w:val="0"/>
      <w:marTop w:val="0"/>
      <w:marBottom w:val="0"/>
      <w:divBdr>
        <w:top w:val="none" w:sz="0" w:space="0" w:color="auto"/>
        <w:left w:val="none" w:sz="0" w:space="0" w:color="auto"/>
        <w:bottom w:val="none" w:sz="0" w:space="0" w:color="auto"/>
        <w:right w:val="none" w:sz="0" w:space="0" w:color="auto"/>
      </w:divBdr>
    </w:div>
    <w:div w:id="732657919">
      <w:bodyDiv w:val="1"/>
      <w:marLeft w:val="0"/>
      <w:marRight w:val="0"/>
      <w:marTop w:val="0"/>
      <w:marBottom w:val="0"/>
      <w:divBdr>
        <w:top w:val="none" w:sz="0" w:space="0" w:color="auto"/>
        <w:left w:val="none" w:sz="0" w:space="0" w:color="auto"/>
        <w:bottom w:val="none" w:sz="0" w:space="0" w:color="auto"/>
        <w:right w:val="none" w:sz="0" w:space="0" w:color="auto"/>
      </w:divBdr>
    </w:div>
    <w:div w:id="733745345">
      <w:bodyDiv w:val="1"/>
      <w:marLeft w:val="0"/>
      <w:marRight w:val="0"/>
      <w:marTop w:val="0"/>
      <w:marBottom w:val="0"/>
      <w:divBdr>
        <w:top w:val="none" w:sz="0" w:space="0" w:color="auto"/>
        <w:left w:val="none" w:sz="0" w:space="0" w:color="auto"/>
        <w:bottom w:val="none" w:sz="0" w:space="0" w:color="auto"/>
        <w:right w:val="none" w:sz="0" w:space="0" w:color="auto"/>
      </w:divBdr>
    </w:div>
    <w:div w:id="733816362">
      <w:bodyDiv w:val="1"/>
      <w:marLeft w:val="0"/>
      <w:marRight w:val="0"/>
      <w:marTop w:val="0"/>
      <w:marBottom w:val="0"/>
      <w:divBdr>
        <w:top w:val="none" w:sz="0" w:space="0" w:color="auto"/>
        <w:left w:val="none" w:sz="0" w:space="0" w:color="auto"/>
        <w:bottom w:val="none" w:sz="0" w:space="0" w:color="auto"/>
        <w:right w:val="none" w:sz="0" w:space="0" w:color="auto"/>
      </w:divBdr>
    </w:div>
    <w:div w:id="734208289">
      <w:bodyDiv w:val="1"/>
      <w:marLeft w:val="0"/>
      <w:marRight w:val="0"/>
      <w:marTop w:val="0"/>
      <w:marBottom w:val="0"/>
      <w:divBdr>
        <w:top w:val="none" w:sz="0" w:space="0" w:color="auto"/>
        <w:left w:val="none" w:sz="0" w:space="0" w:color="auto"/>
        <w:bottom w:val="none" w:sz="0" w:space="0" w:color="auto"/>
        <w:right w:val="none" w:sz="0" w:space="0" w:color="auto"/>
      </w:divBdr>
    </w:div>
    <w:div w:id="734625325">
      <w:bodyDiv w:val="1"/>
      <w:marLeft w:val="0"/>
      <w:marRight w:val="0"/>
      <w:marTop w:val="0"/>
      <w:marBottom w:val="0"/>
      <w:divBdr>
        <w:top w:val="none" w:sz="0" w:space="0" w:color="auto"/>
        <w:left w:val="none" w:sz="0" w:space="0" w:color="auto"/>
        <w:bottom w:val="none" w:sz="0" w:space="0" w:color="auto"/>
        <w:right w:val="none" w:sz="0" w:space="0" w:color="auto"/>
      </w:divBdr>
    </w:div>
    <w:div w:id="735587388">
      <w:bodyDiv w:val="1"/>
      <w:marLeft w:val="0"/>
      <w:marRight w:val="0"/>
      <w:marTop w:val="0"/>
      <w:marBottom w:val="0"/>
      <w:divBdr>
        <w:top w:val="none" w:sz="0" w:space="0" w:color="auto"/>
        <w:left w:val="none" w:sz="0" w:space="0" w:color="auto"/>
        <w:bottom w:val="none" w:sz="0" w:space="0" w:color="auto"/>
        <w:right w:val="none" w:sz="0" w:space="0" w:color="auto"/>
      </w:divBdr>
    </w:div>
    <w:div w:id="736822303">
      <w:bodyDiv w:val="1"/>
      <w:marLeft w:val="0"/>
      <w:marRight w:val="0"/>
      <w:marTop w:val="0"/>
      <w:marBottom w:val="0"/>
      <w:divBdr>
        <w:top w:val="none" w:sz="0" w:space="0" w:color="auto"/>
        <w:left w:val="none" w:sz="0" w:space="0" w:color="auto"/>
        <w:bottom w:val="none" w:sz="0" w:space="0" w:color="auto"/>
        <w:right w:val="none" w:sz="0" w:space="0" w:color="auto"/>
      </w:divBdr>
    </w:div>
    <w:div w:id="737900498">
      <w:bodyDiv w:val="1"/>
      <w:marLeft w:val="0"/>
      <w:marRight w:val="0"/>
      <w:marTop w:val="0"/>
      <w:marBottom w:val="0"/>
      <w:divBdr>
        <w:top w:val="none" w:sz="0" w:space="0" w:color="auto"/>
        <w:left w:val="none" w:sz="0" w:space="0" w:color="auto"/>
        <w:bottom w:val="none" w:sz="0" w:space="0" w:color="auto"/>
        <w:right w:val="none" w:sz="0" w:space="0" w:color="auto"/>
      </w:divBdr>
    </w:div>
    <w:div w:id="738406749">
      <w:bodyDiv w:val="1"/>
      <w:marLeft w:val="0"/>
      <w:marRight w:val="0"/>
      <w:marTop w:val="0"/>
      <w:marBottom w:val="0"/>
      <w:divBdr>
        <w:top w:val="none" w:sz="0" w:space="0" w:color="auto"/>
        <w:left w:val="none" w:sz="0" w:space="0" w:color="auto"/>
        <w:bottom w:val="none" w:sz="0" w:space="0" w:color="auto"/>
        <w:right w:val="none" w:sz="0" w:space="0" w:color="auto"/>
      </w:divBdr>
    </w:div>
    <w:div w:id="738556568">
      <w:bodyDiv w:val="1"/>
      <w:marLeft w:val="0"/>
      <w:marRight w:val="0"/>
      <w:marTop w:val="0"/>
      <w:marBottom w:val="0"/>
      <w:divBdr>
        <w:top w:val="none" w:sz="0" w:space="0" w:color="auto"/>
        <w:left w:val="none" w:sz="0" w:space="0" w:color="auto"/>
        <w:bottom w:val="none" w:sz="0" w:space="0" w:color="auto"/>
        <w:right w:val="none" w:sz="0" w:space="0" w:color="auto"/>
      </w:divBdr>
    </w:div>
    <w:div w:id="738597745">
      <w:bodyDiv w:val="1"/>
      <w:marLeft w:val="0"/>
      <w:marRight w:val="0"/>
      <w:marTop w:val="0"/>
      <w:marBottom w:val="0"/>
      <w:divBdr>
        <w:top w:val="none" w:sz="0" w:space="0" w:color="auto"/>
        <w:left w:val="none" w:sz="0" w:space="0" w:color="auto"/>
        <w:bottom w:val="none" w:sz="0" w:space="0" w:color="auto"/>
        <w:right w:val="none" w:sz="0" w:space="0" w:color="auto"/>
      </w:divBdr>
    </w:div>
    <w:div w:id="739252434">
      <w:bodyDiv w:val="1"/>
      <w:marLeft w:val="0"/>
      <w:marRight w:val="0"/>
      <w:marTop w:val="0"/>
      <w:marBottom w:val="0"/>
      <w:divBdr>
        <w:top w:val="none" w:sz="0" w:space="0" w:color="auto"/>
        <w:left w:val="none" w:sz="0" w:space="0" w:color="auto"/>
        <w:bottom w:val="none" w:sz="0" w:space="0" w:color="auto"/>
        <w:right w:val="none" w:sz="0" w:space="0" w:color="auto"/>
      </w:divBdr>
    </w:div>
    <w:div w:id="740522686">
      <w:bodyDiv w:val="1"/>
      <w:marLeft w:val="0"/>
      <w:marRight w:val="0"/>
      <w:marTop w:val="0"/>
      <w:marBottom w:val="0"/>
      <w:divBdr>
        <w:top w:val="none" w:sz="0" w:space="0" w:color="auto"/>
        <w:left w:val="none" w:sz="0" w:space="0" w:color="auto"/>
        <w:bottom w:val="none" w:sz="0" w:space="0" w:color="auto"/>
        <w:right w:val="none" w:sz="0" w:space="0" w:color="auto"/>
      </w:divBdr>
    </w:div>
    <w:div w:id="740832099">
      <w:bodyDiv w:val="1"/>
      <w:marLeft w:val="0"/>
      <w:marRight w:val="0"/>
      <w:marTop w:val="0"/>
      <w:marBottom w:val="0"/>
      <w:divBdr>
        <w:top w:val="none" w:sz="0" w:space="0" w:color="auto"/>
        <w:left w:val="none" w:sz="0" w:space="0" w:color="auto"/>
        <w:bottom w:val="none" w:sz="0" w:space="0" w:color="auto"/>
        <w:right w:val="none" w:sz="0" w:space="0" w:color="auto"/>
      </w:divBdr>
    </w:div>
    <w:div w:id="742682380">
      <w:bodyDiv w:val="1"/>
      <w:marLeft w:val="0"/>
      <w:marRight w:val="0"/>
      <w:marTop w:val="0"/>
      <w:marBottom w:val="0"/>
      <w:divBdr>
        <w:top w:val="none" w:sz="0" w:space="0" w:color="auto"/>
        <w:left w:val="none" w:sz="0" w:space="0" w:color="auto"/>
        <w:bottom w:val="none" w:sz="0" w:space="0" w:color="auto"/>
        <w:right w:val="none" w:sz="0" w:space="0" w:color="auto"/>
      </w:divBdr>
    </w:div>
    <w:div w:id="742871734">
      <w:bodyDiv w:val="1"/>
      <w:marLeft w:val="0"/>
      <w:marRight w:val="0"/>
      <w:marTop w:val="0"/>
      <w:marBottom w:val="0"/>
      <w:divBdr>
        <w:top w:val="none" w:sz="0" w:space="0" w:color="auto"/>
        <w:left w:val="none" w:sz="0" w:space="0" w:color="auto"/>
        <w:bottom w:val="none" w:sz="0" w:space="0" w:color="auto"/>
        <w:right w:val="none" w:sz="0" w:space="0" w:color="auto"/>
      </w:divBdr>
    </w:div>
    <w:div w:id="743070008">
      <w:bodyDiv w:val="1"/>
      <w:marLeft w:val="0"/>
      <w:marRight w:val="0"/>
      <w:marTop w:val="0"/>
      <w:marBottom w:val="0"/>
      <w:divBdr>
        <w:top w:val="none" w:sz="0" w:space="0" w:color="auto"/>
        <w:left w:val="none" w:sz="0" w:space="0" w:color="auto"/>
        <w:bottom w:val="none" w:sz="0" w:space="0" w:color="auto"/>
        <w:right w:val="none" w:sz="0" w:space="0" w:color="auto"/>
      </w:divBdr>
    </w:div>
    <w:div w:id="743139081">
      <w:bodyDiv w:val="1"/>
      <w:marLeft w:val="0"/>
      <w:marRight w:val="0"/>
      <w:marTop w:val="0"/>
      <w:marBottom w:val="0"/>
      <w:divBdr>
        <w:top w:val="none" w:sz="0" w:space="0" w:color="auto"/>
        <w:left w:val="none" w:sz="0" w:space="0" w:color="auto"/>
        <w:bottom w:val="none" w:sz="0" w:space="0" w:color="auto"/>
        <w:right w:val="none" w:sz="0" w:space="0" w:color="auto"/>
      </w:divBdr>
    </w:div>
    <w:div w:id="743335247">
      <w:bodyDiv w:val="1"/>
      <w:marLeft w:val="0"/>
      <w:marRight w:val="0"/>
      <w:marTop w:val="0"/>
      <w:marBottom w:val="0"/>
      <w:divBdr>
        <w:top w:val="none" w:sz="0" w:space="0" w:color="auto"/>
        <w:left w:val="none" w:sz="0" w:space="0" w:color="auto"/>
        <w:bottom w:val="none" w:sz="0" w:space="0" w:color="auto"/>
        <w:right w:val="none" w:sz="0" w:space="0" w:color="auto"/>
      </w:divBdr>
    </w:div>
    <w:div w:id="744717250">
      <w:bodyDiv w:val="1"/>
      <w:marLeft w:val="0"/>
      <w:marRight w:val="0"/>
      <w:marTop w:val="0"/>
      <w:marBottom w:val="0"/>
      <w:divBdr>
        <w:top w:val="none" w:sz="0" w:space="0" w:color="auto"/>
        <w:left w:val="none" w:sz="0" w:space="0" w:color="auto"/>
        <w:bottom w:val="none" w:sz="0" w:space="0" w:color="auto"/>
        <w:right w:val="none" w:sz="0" w:space="0" w:color="auto"/>
      </w:divBdr>
    </w:div>
    <w:div w:id="746223393">
      <w:bodyDiv w:val="1"/>
      <w:marLeft w:val="0"/>
      <w:marRight w:val="0"/>
      <w:marTop w:val="0"/>
      <w:marBottom w:val="0"/>
      <w:divBdr>
        <w:top w:val="none" w:sz="0" w:space="0" w:color="auto"/>
        <w:left w:val="none" w:sz="0" w:space="0" w:color="auto"/>
        <w:bottom w:val="none" w:sz="0" w:space="0" w:color="auto"/>
        <w:right w:val="none" w:sz="0" w:space="0" w:color="auto"/>
      </w:divBdr>
    </w:div>
    <w:div w:id="746224002">
      <w:bodyDiv w:val="1"/>
      <w:marLeft w:val="0"/>
      <w:marRight w:val="0"/>
      <w:marTop w:val="0"/>
      <w:marBottom w:val="0"/>
      <w:divBdr>
        <w:top w:val="none" w:sz="0" w:space="0" w:color="auto"/>
        <w:left w:val="none" w:sz="0" w:space="0" w:color="auto"/>
        <w:bottom w:val="none" w:sz="0" w:space="0" w:color="auto"/>
        <w:right w:val="none" w:sz="0" w:space="0" w:color="auto"/>
      </w:divBdr>
    </w:div>
    <w:div w:id="746338953">
      <w:bodyDiv w:val="1"/>
      <w:marLeft w:val="0"/>
      <w:marRight w:val="0"/>
      <w:marTop w:val="0"/>
      <w:marBottom w:val="0"/>
      <w:divBdr>
        <w:top w:val="none" w:sz="0" w:space="0" w:color="auto"/>
        <w:left w:val="none" w:sz="0" w:space="0" w:color="auto"/>
        <w:bottom w:val="none" w:sz="0" w:space="0" w:color="auto"/>
        <w:right w:val="none" w:sz="0" w:space="0" w:color="auto"/>
      </w:divBdr>
    </w:div>
    <w:div w:id="747112814">
      <w:bodyDiv w:val="1"/>
      <w:marLeft w:val="0"/>
      <w:marRight w:val="0"/>
      <w:marTop w:val="0"/>
      <w:marBottom w:val="0"/>
      <w:divBdr>
        <w:top w:val="none" w:sz="0" w:space="0" w:color="auto"/>
        <w:left w:val="none" w:sz="0" w:space="0" w:color="auto"/>
        <w:bottom w:val="none" w:sz="0" w:space="0" w:color="auto"/>
        <w:right w:val="none" w:sz="0" w:space="0" w:color="auto"/>
      </w:divBdr>
    </w:div>
    <w:div w:id="748576848">
      <w:bodyDiv w:val="1"/>
      <w:marLeft w:val="0"/>
      <w:marRight w:val="0"/>
      <w:marTop w:val="0"/>
      <w:marBottom w:val="0"/>
      <w:divBdr>
        <w:top w:val="none" w:sz="0" w:space="0" w:color="auto"/>
        <w:left w:val="none" w:sz="0" w:space="0" w:color="auto"/>
        <w:bottom w:val="none" w:sz="0" w:space="0" w:color="auto"/>
        <w:right w:val="none" w:sz="0" w:space="0" w:color="auto"/>
      </w:divBdr>
    </w:div>
    <w:div w:id="748692250">
      <w:bodyDiv w:val="1"/>
      <w:marLeft w:val="0"/>
      <w:marRight w:val="0"/>
      <w:marTop w:val="0"/>
      <w:marBottom w:val="0"/>
      <w:divBdr>
        <w:top w:val="none" w:sz="0" w:space="0" w:color="auto"/>
        <w:left w:val="none" w:sz="0" w:space="0" w:color="auto"/>
        <w:bottom w:val="none" w:sz="0" w:space="0" w:color="auto"/>
        <w:right w:val="none" w:sz="0" w:space="0" w:color="auto"/>
      </w:divBdr>
    </w:div>
    <w:div w:id="748695472">
      <w:bodyDiv w:val="1"/>
      <w:marLeft w:val="0"/>
      <w:marRight w:val="0"/>
      <w:marTop w:val="0"/>
      <w:marBottom w:val="0"/>
      <w:divBdr>
        <w:top w:val="none" w:sz="0" w:space="0" w:color="auto"/>
        <w:left w:val="none" w:sz="0" w:space="0" w:color="auto"/>
        <w:bottom w:val="none" w:sz="0" w:space="0" w:color="auto"/>
        <w:right w:val="none" w:sz="0" w:space="0" w:color="auto"/>
      </w:divBdr>
    </w:div>
    <w:div w:id="749086226">
      <w:bodyDiv w:val="1"/>
      <w:marLeft w:val="0"/>
      <w:marRight w:val="0"/>
      <w:marTop w:val="0"/>
      <w:marBottom w:val="0"/>
      <w:divBdr>
        <w:top w:val="none" w:sz="0" w:space="0" w:color="auto"/>
        <w:left w:val="none" w:sz="0" w:space="0" w:color="auto"/>
        <w:bottom w:val="none" w:sz="0" w:space="0" w:color="auto"/>
        <w:right w:val="none" w:sz="0" w:space="0" w:color="auto"/>
      </w:divBdr>
    </w:div>
    <w:div w:id="749742755">
      <w:bodyDiv w:val="1"/>
      <w:marLeft w:val="0"/>
      <w:marRight w:val="0"/>
      <w:marTop w:val="0"/>
      <w:marBottom w:val="0"/>
      <w:divBdr>
        <w:top w:val="none" w:sz="0" w:space="0" w:color="auto"/>
        <w:left w:val="none" w:sz="0" w:space="0" w:color="auto"/>
        <w:bottom w:val="none" w:sz="0" w:space="0" w:color="auto"/>
        <w:right w:val="none" w:sz="0" w:space="0" w:color="auto"/>
      </w:divBdr>
    </w:div>
    <w:div w:id="751781204">
      <w:bodyDiv w:val="1"/>
      <w:marLeft w:val="0"/>
      <w:marRight w:val="0"/>
      <w:marTop w:val="0"/>
      <w:marBottom w:val="0"/>
      <w:divBdr>
        <w:top w:val="none" w:sz="0" w:space="0" w:color="auto"/>
        <w:left w:val="none" w:sz="0" w:space="0" w:color="auto"/>
        <w:bottom w:val="none" w:sz="0" w:space="0" w:color="auto"/>
        <w:right w:val="none" w:sz="0" w:space="0" w:color="auto"/>
      </w:divBdr>
    </w:div>
    <w:div w:id="753279726">
      <w:bodyDiv w:val="1"/>
      <w:marLeft w:val="0"/>
      <w:marRight w:val="0"/>
      <w:marTop w:val="0"/>
      <w:marBottom w:val="0"/>
      <w:divBdr>
        <w:top w:val="none" w:sz="0" w:space="0" w:color="auto"/>
        <w:left w:val="none" w:sz="0" w:space="0" w:color="auto"/>
        <w:bottom w:val="none" w:sz="0" w:space="0" w:color="auto"/>
        <w:right w:val="none" w:sz="0" w:space="0" w:color="auto"/>
      </w:divBdr>
    </w:div>
    <w:div w:id="754401653">
      <w:bodyDiv w:val="1"/>
      <w:marLeft w:val="0"/>
      <w:marRight w:val="0"/>
      <w:marTop w:val="0"/>
      <w:marBottom w:val="0"/>
      <w:divBdr>
        <w:top w:val="none" w:sz="0" w:space="0" w:color="auto"/>
        <w:left w:val="none" w:sz="0" w:space="0" w:color="auto"/>
        <w:bottom w:val="none" w:sz="0" w:space="0" w:color="auto"/>
        <w:right w:val="none" w:sz="0" w:space="0" w:color="auto"/>
      </w:divBdr>
    </w:div>
    <w:div w:id="754671385">
      <w:bodyDiv w:val="1"/>
      <w:marLeft w:val="0"/>
      <w:marRight w:val="0"/>
      <w:marTop w:val="0"/>
      <w:marBottom w:val="0"/>
      <w:divBdr>
        <w:top w:val="none" w:sz="0" w:space="0" w:color="auto"/>
        <w:left w:val="none" w:sz="0" w:space="0" w:color="auto"/>
        <w:bottom w:val="none" w:sz="0" w:space="0" w:color="auto"/>
        <w:right w:val="none" w:sz="0" w:space="0" w:color="auto"/>
      </w:divBdr>
    </w:div>
    <w:div w:id="755902064">
      <w:bodyDiv w:val="1"/>
      <w:marLeft w:val="0"/>
      <w:marRight w:val="0"/>
      <w:marTop w:val="0"/>
      <w:marBottom w:val="0"/>
      <w:divBdr>
        <w:top w:val="none" w:sz="0" w:space="0" w:color="auto"/>
        <w:left w:val="none" w:sz="0" w:space="0" w:color="auto"/>
        <w:bottom w:val="none" w:sz="0" w:space="0" w:color="auto"/>
        <w:right w:val="none" w:sz="0" w:space="0" w:color="auto"/>
      </w:divBdr>
    </w:div>
    <w:div w:id="756485775">
      <w:bodyDiv w:val="1"/>
      <w:marLeft w:val="0"/>
      <w:marRight w:val="0"/>
      <w:marTop w:val="0"/>
      <w:marBottom w:val="0"/>
      <w:divBdr>
        <w:top w:val="none" w:sz="0" w:space="0" w:color="auto"/>
        <w:left w:val="none" w:sz="0" w:space="0" w:color="auto"/>
        <w:bottom w:val="none" w:sz="0" w:space="0" w:color="auto"/>
        <w:right w:val="none" w:sz="0" w:space="0" w:color="auto"/>
      </w:divBdr>
    </w:div>
    <w:div w:id="757596553">
      <w:bodyDiv w:val="1"/>
      <w:marLeft w:val="0"/>
      <w:marRight w:val="0"/>
      <w:marTop w:val="0"/>
      <w:marBottom w:val="0"/>
      <w:divBdr>
        <w:top w:val="none" w:sz="0" w:space="0" w:color="auto"/>
        <w:left w:val="none" w:sz="0" w:space="0" w:color="auto"/>
        <w:bottom w:val="none" w:sz="0" w:space="0" w:color="auto"/>
        <w:right w:val="none" w:sz="0" w:space="0" w:color="auto"/>
      </w:divBdr>
    </w:div>
    <w:div w:id="758449436">
      <w:bodyDiv w:val="1"/>
      <w:marLeft w:val="0"/>
      <w:marRight w:val="0"/>
      <w:marTop w:val="0"/>
      <w:marBottom w:val="0"/>
      <w:divBdr>
        <w:top w:val="none" w:sz="0" w:space="0" w:color="auto"/>
        <w:left w:val="none" w:sz="0" w:space="0" w:color="auto"/>
        <w:bottom w:val="none" w:sz="0" w:space="0" w:color="auto"/>
        <w:right w:val="none" w:sz="0" w:space="0" w:color="auto"/>
      </w:divBdr>
    </w:div>
    <w:div w:id="759717712">
      <w:bodyDiv w:val="1"/>
      <w:marLeft w:val="0"/>
      <w:marRight w:val="0"/>
      <w:marTop w:val="0"/>
      <w:marBottom w:val="0"/>
      <w:divBdr>
        <w:top w:val="none" w:sz="0" w:space="0" w:color="auto"/>
        <w:left w:val="none" w:sz="0" w:space="0" w:color="auto"/>
        <w:bottom w:val="none" w:sz="0" w:space="0" w:color="auto"/>
        <w:right w:val="none" w:sz="0" w:space="0" w:color="auto"/>
      </w:divBdr>
    </w:div>
    <w:div w:id="759911054">
      <w:bodyDiv w:val="1"/>
      <w:marLeft w:val="0"/>
      <w:marRight w:val="0"/>
      <w:marTop w:val="0"/>
      <w:marBottom w:val="0"/>
      <w:divBdr>
        <w:top w:val="none" w:sz="0" w:space="0" w:color="auto"/>
        <w:left w:val="none" w:sz="0" w:space="0" w:color="auto"/>
        <w:bottom w:val="none" w:sz="0" w:space="0" w:color="auto"/>
        <w:right w:val="none" w:sz="0" w:space="0" w:color="auto"/>
      </w:divBdr>
    </w:div>
    <w:div w:id="762647985">
      <w:bodyDiv w:val="1"/>
      <w:marLeft w:val="0"/>
      <w:marRight w:val="0"/>
      <w:marTop w:val="0"/>
      <w:marBottom w:val="0"/>
      <w:divBdr>
        <w:top w:val="none" w:sz="0" w:space="0" w:color="auto"/>
        <w:left w:val="none" w:sz="0" w:space="0" w:color="auto"/>
        <w:bottom w:val="none" w:sz="0" w:space="0" w:color="auto"/>
        <w:right w:val="none" w:sz="0" w:space="0" w:color="auto"/>
      </w:divBdr>
    </w:div>
    <w:div w:id="762994428">
      <w:bodyDiv w:val="1"/>
      <w:marLeft w:val="0"/>
      <w:marRight w:val="0"/>
      <w:marTop w:val="0"/>
      <w:marBottom w:val="0"/>
      <w:divBdr>
        <w:top w:val="none" w:sz="0" w:space="0" w:color="auto"/>
        <w:left w:val="none" w:sz="0" w:space="0" w:color="auto"/>
        <w:bottom w:val="none" w:sz="0" w:space="0" w:color="auto"/>
        <w:right w:val="none" w:sz="0" w:space="0" w:color="auto"/>
      </w:divBdr>
    </w:div>
    <w:div w:id="765922996">
      <w:bodyDiv w:val="1"/>
      <w:marLeft w:val="0"/>
      <w:marRight w:val="0"/>
      <w:marTop w:val="0"/>
      <w:marBottom w:val="0"/>
      <w:divBdr>
        <w:top w:val="none" w:sz="0" w:space="0" w:color="auto"/>
        <w:left w:val="none" w:sz="0" w:space="0" w:color="auto"/>
        <w:bottom w:val="none" w:sz="0" w:space="0" w:color="auto"/>
        <w:right w:val="none" w:sz="0" w:space="0" w:color="auto"/>
      </w:divBdr>
    </w:div>
    <w:div w:id="768892859">
      <w:bodyDiv w:val="1"/>
      <w:marLeft w:val="0"/>
      <w:marRight w:val="0"/>
      <w:marTop w:val="0"/>
      <w:marBottom w:val="0"/>
      <w:divBdr>
        <w:top w:val="none" w:sz="0" w:space="0" w:color="auto"/>
        <w:left w:val="none" w:sz="0" w:space="0" w:color="auto"/>
        <w:bottom w:val="none" w:sz="0" w:space="0" w:color="auto"/>
        <w:right w:val="none" w:sz="0" w:space="0" w:color="auto"/>
      </w:divBdr>
    </w:div>
    <w:div w:id="769085096">
      <w:bodyDiv w:val="1"/>
      <w:marLeft w:val="0"/>
      <w:marRight w:val="0"/>
      <w:marTop w:val="0"/>
      <w:marBottom w:val="0"/>
      <w:divBdr>
        <w:top w:val="none" w:sz="0" w:space="0" w:color="auto"/>
        <w:left w:val="none" w:sz="0" w:space="0" w:color="auto"/>
        <w:bottom w:val="none" w:sz="0" w:space="0" w:color="auto"/>
        <w:right w:val="none" w:sz="0" w:space="0" w:color="auto"/>
      </w:divBdr>
    </w:div>
    <w:div w:id="769156965">
      <w:bodyDiv w:val="1"/>
      <w:marLeft w:val="0"/>
      <w:marRight w:val="0"/>
      <w:marTop w:val="0"/>
      <w:marBottom w:val="0"/>
      <w:divBdr>
        <w:top w:val="none" w:sz="0" w:space="0" w:color="auto"/>
        <w:left w:val="none" w:sz="0" w:space="0" w:color="auto"/>
        <w:bottom w:val="none" w:sz="0" w:space="0" w:color="auto"/>
        <w:right w:val="none" w:sz="0" w:space="0" w:color="auto"/>
      </w:divBdr>
    </w:div>
    <w:div w:id="769207123">
      <w:bodyDiv w:val="1"/>
      <w:marLeft w:val="0"/>
      <w:marRight w:val="0"/>
      <w:marTop w:val="0"/>
      <w:marBottom w:val="0"/>
      <w:divBdr>
        <w:top w:val="none" w:sz="0" w:space="0" w:color="auto"/>
        <w:left w:val="none" w:sz="0" w:space="0" w:color="auto"/>
        <w:bottom w:val="none" w:sz="0" w:space="0" w:color="auto"/>
        <w:right w:val="none" w:sz="0" w:space="0" w:color="auto"/>
      </w:divBdr>
    </w:div>
    <w:div w:id="770398922">
      <w:bodyDiv w:val="1"/>
      <w:marLeft w:val="0"/>
      <w:marRight w:val="0"/>
      <w:marTop w:val="0"/>
      <w:marBottom w:val="0"/>
      <w:divBdr>
        <w:top w:val="none" w:sz="0" w:space="0" w:color="auto"/>
        <w:left w:val="none" w:sz="0" w:space="0" w:color="auto"/>
        <w:bottom w:val="none" w:sz="0" w:space="0" w:color="auto"/>
        <w:right w:val="none" w:sz="0" w:space="0" w:color="auto"/>
      </w:divBdr>
    </w:div>
    <w:div w:id="771390662">
      <w:bodyDiv w:val="1"/>
      <w:marLeft w:val="0"/>
      <w:marRight w:val="0"/>
      <w:marTop w:val="0"/>
      <w:marBottom w:val="0"/>
      <w:divBdr>
        <w:top w:val="none" w:sz="0" w:space="0" w:color="auto"/>
        <w:left w:val="none" w:sz="0" w:space="0" w:color="auto"/>
        <w:bottom w:val="none" w:sz="0" w:space="0" w:color="auto"/>
        <w:right w:val="none" w:sz="0" w:space="0" w:color="auto"/>
      </w:divBdr>
    </w:div>
    <w:div w:id="771558081">
      <w:bodyDiv w:val="1"/>
      <w:marLeft w:val="0"/>
      <w:marRight w:val="0"/>
      <w:marTop w:val="0"/>
      <w:marBottom w:val="0"/>
      <w:divBdr>
        <w:top w:val="none" w:sz="0" w:space="0" w:color="auto"/>
        <w:left w:val="none" w:sz="0" w:space="0" w:color="auto"/>
        <w:bottom w:val="none" w:sz="0" w:space="0" w:color="auto"/>
        <w:right w:val="none" w:sz="0" w:space="0" w:color="auto"/>
      </w:divBdr>
    </w:div>
    <w:div w:id="774905460">
      <w:bodyDiv w:val="1"/>
      <w:marLeft w:val="0"/>
      <w:marRight w:val="0"/>
      <w:marTop w:val="0"/>
      <w:marBottom w:val="0"/>
      <w:divBdr>
        <w:top w:val="none" w:sz="0" w:space="0" w:color="auto"/>
        <w:left w:val="none" w:sz="0" w:space="0" w:color="auto"/>
        <w:bottom w:val="none" w:sz="0" w:space="0" w:color="auto"/>
        <w:right w:val="none" w:sz="0" w:space="0" w:color="auto"/>
      </w:divBdr>
    </w:div>
    <w:div w:id="776291486">
      <w:bodyDiv w:val="1"/>
      <w:marLeft w:val="0"/>
      <w:marRight w:val="0"/>
      <w:marTop w:val="0"/>
      <w:marBottom w:val="0"/>
      <w:divBdr>
        <w:top w:val="none" w:sz="0" w:space="0" w:color="auto"/>
        <w:left w:val="none" w:sz="0" w:space="0" w:color="auto"/>
        <w:bottom w:val="none" w:sz="0" w:space="0" w:color="auto"/>
        <w:right w:val="none" w:sz="0" w:space="0" w:color="auto"/>
      </w:divBdr>
    </w:div>
    <w:div w:id="776484112">
      <w:bodyDiv w:val="1"/>
      <w:marLeft w:val="0"/>
      <w:marRight w:val="0"/>
      <w:marTop w:val="0"/>
      <w:marBottom w:val="0"/>
      <w:divBdr>
        <w:top w:val="none" w:sz="0" w:space="0" w:color="auto"/>
        <w:left w:val="none" w:sz="0" w:space="0" w:color="auto"/>
        <w:bottom w:val="none" w:sz="0" w:space="0" w:color="auto"/>
        <w:right w:val="none" w:sz="0" w:space="0" w:color="auto"/>
      </w:divBdr>
    </w:div>
    <w:div w:id="776868525">
      <w:bodyDiv w:val="1"/>
      <w:marLeft w:val="0"/>
      <w:marRight w:val="0"/>
      <w:marTop w:val="0"/>
      <w:marBottom w:val="0"/>
      <w:divBdr>
        <w:top w:val="none" w:sz="0" w:space="0" w:color="auto"/>
        <w:left w:val="none" w:sz="0" w:space="0" w:color="auto"/>
        <w:bottom w:val="none" w:sz="0" w:space="0" w:color="auto"/>
        <w:right w:val="none" w:sz="0" w:space="0" w:color="auto"/>
      </w:divBdr>
    </w:div>
    <w:div w:id="777021312">
      <w:bodyDiv w:val="1"/>
      <w:marLeft w:val="0"/>
      <w:marRight w:val="0"/>
      <w:marTop w:val="0"/>
      <w:marBottom w:val="0"/>
      <w:divBdr>
        <w:top w:val="none" w:sz="0" w:space="0" w:color="auto"/>
        <w:left w:val="none" w:sz="0" w:space="0" w:color="auto"/>
        <w:bottom w:val="none" w:sz="0" w:space="0" w:color="auto"/>
        <w:right w:val="none" w:sz="0" w:space="0" w:color="auto"/>
      </w:divBdr>
    </w:div>
    <w:div w:id="777221000">
      <w:bodyDiv w:val="1"/>
      <w:marLeft w:val="0"/>
      <w:marRight w:val="0"/>
      <w:marTop w:val="0"/>
      <w:marBottom w:val="0"/>
      <w:divBdr>
        <w:top w:val="none" w:sz="0" w:space="0" w:color="auto"/>
        <w:left w:val="none" w:sz="0" w:space="0" w:color="auto"/>
        <w:bottom w:val="none" w:sz="0" w:space="0" w:color="auto"/>
        <w:right w:val="none" w:sz="0" w:space="0" w:color="auto"/>
      </w:divBdr>
    </w:div>
    <w:div w:id="778305698">
      <w:bodyDiv w:val="1"/>
      <w:marLeft w:val="0"/>
      <w:marRight w:val="0"/>
      <w:marTop w:val="0"/>
      <w:marBottom w:val="0"/>
      <w:divBdr>
        <w:top w:val="none" w:sz="0" w:space="0" w:color="auto"/>
        <w:left w:val="none" w:sz="0" w:space="0" w:color="auto"/>
        <w:bottom w:val="none" w:sz="0" w:space="0" w:color="auto"/>
        <w:right w:val="none" w:sz="0" w:space="0" w:color="auto"/>
      </w:divBdr>
    </w:div>
    <w:div w:id="778376938">
      <w:bodyDiv w:val="1"/>
      <w:marLeft w:val="0"/>
      <w:marRight w:val="0"/>
      <w:marTop w:val="0"/>
      <w:marBottom w:val="0"/>
      <w:divBdr>
        <w:top w:val="none" w:sz="0" w:space="0" w:color="auto"/>
        <w:left w:val="none" w:sz="0" w:space="0" w:color="auto"/>
        <w:bottom w:val="none" w:sz="0" w:space="0" w:color="auto"/>
        <w:right w:val="none" w:sz="0" w:space="0" w:color="auto"/>
      </w:divBdr>
    </w:div>
    <w:div w:id="779104519">
      <w:bodyDiv w:val="1"/>
      <w:marLeft w:val="0"/>
      <w:marRight w:val="0"/>
      <w:marTop w:val="0"/>
      <w:marBottom w:val="0"/>
      <w:divBdr>
        <w:top w:val="none" w:sz="0" w:space="0" w:color="auto"/>
        <w:left w:val="none" w:sz="0" w:space="0" w:color="auto"/>
        <w:bottom w:val="none" w:sz="0" w:space="0" w:color="auto"/>
        <w:right w:val="none" w:sz="0" w:space="0" w:color="auto"/>
      </w:divBdr>
    </w:div>
    <w:div w:id="779111925">
      <w:bodyDiv w:val="1"/>
      <w:marLeft w:val="0"/>
      <w:marRight w:val="0"/>
      <w:marTop w:val="0"/>
      <w:marBottom w:val="0"/>
      <w:divBdr>
        <w:top w:val="none" w:sz="0" w:space="0" w:color="auto"/>
        <w:left w:val="none" w:sz="0" w:space="0" w:color="auto"/>
        <w:bottom w:val="none" w:sz="0" w:space="0" w:color="auto"/>
        <w:right w:val="none" w:sz="0" w:space="0" w:color="auto"/>
      </w:divBdr>
    </w:div>
    <w:div w:id="779640901">
      <w:bodyDiv w:val="1"/>
      <w:marLeft w:val="0"/>
      <w:marRight w:val="0"/>
      <w:marTop w:val="0"/>
      <w:marBottom w:val="0"/>
      <w:divBdr>
        <w:top w:val="none" w:sz="0" w:space="0" w:color="auto"/>
        <w:left w:val="none" w:sz="0" w:space="0" w:color="auto"/>
        <w:bottom w:val="none" w:sz="0" w:space="0" w:color="auto"/>
        <w:right w:val="none" w:sz="0" w:space="0" w:color="auto"/>
      </w:divBdr>
    </w:div>
    <w:div w:id="779833730">
      <w:bodyDiv w:val="1"/>
      <w:marLeft w:val="0"/>
      <w:marRight w:val="0"/>
      <w:marTop w:val="0"/>
      <w:marBottom w:val="0"/>
      <w:divBdr>
        <w:top w:val="none" w:sz="0" w:space="0" w:color="auto"/>
        <w:left w:val="none" w:sz="0" w:space="0" w:color="auto"/>
        <w:bottom w:val="none" w:sz="0" w:space="0" w:color="auto"/>
        <w:right w:val="none" w:sz="0" w:space="0" w:color="auto"/>
      </w:divBdr>
    </w:div>
    <w:div w:id="780732162">
      <w:bodyDiv w:val="1"/>
      <w:marLeft w:val="0"/>
      <w:marRight w:val="0"/>
      <w:marTop w:val="0"/>
      <w:marBottom w:val="0"/>
      <w:divBdr>
        <w:top w:val="none" w:sz="0" w:space="0" w:color="auto"/>
        <w:left w:val="none" w:sz="0" w:space="0" w:color="auto"/>
        <w:bottom w:val="none" w:sz="0" w:space="0" w:color="auto"/>
        <w:right w:val="none" w:sz="0" w:space="0" w:color="auto"/>
      </w:divBdr>
    </w:div>
    <w:div w:id="782728408">
      <w:bodyDiv w:val="1"/>
      <w:marLeft w:val="0"/>
      <w:marRight w:val="0"/>
      <w:marTop w:val="0"/>
      <w:marBottom w:val="0"/>
      <w:divBdr>
        <w:top w:val="none" w:sz="0" w:space="0" w:color="auto"/>
        <w:left w:val="none" w:sz="0" w:space="0" w:color="auto"/>
        <w:bottom w:val="none" w:sz="0" w:space="0" w:color="auto"/>
        <w:right w:val="none" w:sz="0" w:space="0" w:color="auto"/>
      </w:divBdr>
    </w:div>
    <w:div w:id="785539676">
      <w:bodyDiv w:val="1"/>
      <w:marLeft w:val="0"/>
      <w:marRight w:val="0"/>
      <w:marTop w:val="0"/>
      <w:marBottom w:val="0"/>
      <w:divBdr>
        <w:top w:val="none" w:sz="0" w:space="0" w:color="auto"/>
        <w:left w:val="none" w:sz="0" w:space="0" w:color="auto"/>
        <w:bottom w:val="none" w:sz="0" w:space="0" w:color="auto"/>
        <w:right w:val="none" w:sz="0" w:space="0" w:color="auto"/>
      </w:divBdr>
    </w:div>
    <w:div w:id="786004390">
      <w:bodyDiv w:val="1"/>
      <w:marLeft w:val="0"/>
      <w:marRight w:val="0"/>
      <w:marTop w:val="0"/>
      <w:marBottom w:val="0"/>
      <w:divBdr>
        <w:top w:val="none" w:sz="0" w:space="0" w:color="auto"/>
        <w:left w:val="none" w:sz="0" w:space="0" w:color="auto"/>
        <w:bottom w:val="none" w:sz="0" w:space="0" w:color="auto"/>
        <w:right w:val="none" w:sz="0" w:space="0" w:color="auto"/>
      </w:divBdr>
    </w:div>
    <w:div w:id="786386484">
      <w:bodyDiv w:val="1"/>
      <w:marLeft w:val="0"/>
      <w:marRight w:val="0"/>
      <w:marTop w:val="0"/>
      <w:marBottom w:val="0"/>
      <w:divBdr>
        <w:top w:val="none" w:sz="0" w:space="0" w:color="auto"/>
        <w:left w:val="none" w:sz="0" w:space="0" w:color="auto"/>
        <w:bottom w:val="none" w:sz="0" w:space="0" w:color="auto"/>
        <w:right w:val="none" w:sz="0" w:space="0" w:color="auto"/>
      </w:divBdr>
    </w:div>
    <w:div w:id="786512580">
      <w:bodyDiv w:val="1"/>
      <w:marLeft w:val="0"/>
      <w:marRight w:val="0"/>
      <w:marTop w:val="0"/>
      <w:marBottom w:val="0"/>
      <w:divBdr>
        <w:top w:val="none" w:sz="0" w:space="0" w:color="auto"/>
        <w:left w:val="none" w:sz="0" w:space="0" w:color="auto"/>
        <w:bottom w:val="none" w:sz="0" w:space="0" w:color="auto"/>
        <w:right w:val="none" w:sz="0" w:space="0" w:color="auto"/>
      </w:divBdr>
    </w:div>
    <w:div w:id="787168135">
      <w:bodyDiv w:val="1"/>
      <w:marLeft w:val="0"/>
      <w:marRight w:val="0"/>
      <w:marTop w:val="0"/>
      <w:marBottom w:val="0"/>
      <w:divBdr>
        <w:top w:val="none" w:sz="0" w:space="0" w:color="auto"/>
        <w:left w:val="none" w:sz="0" w:space="0" w:color="auto"/>
        <w:bottom w:val="none" w:sz="0" w:space="0" w:color="auto"/>
        <w:right w:val="none" w:sz="0" w:space="0" w:color="auto"/>
      </w:divBdr>
    </w:div>
    <w:div w:id="787504192">
      <w:bodyDiv w:val="1"/>
      <w:marLeft w:val="0"/>
      <w:marRight w:val="0"/>
      <w:marTop w:val="0"/>
      <w:marBottom w:val="0"/>
      <w:divBdr>
        <w:top w:val="none" w:sz="0" w:space="0" w:color="auto"/>
        <w:left w:val="none" w:sz="0" w:space="0" w:color="auto"/>
        <w:bottom w:val="none" w:sz="0" w:space="0" w:color="auto"/>
        <w:right w:val="none" w:sz="0" w:space="0" w:color="auto"/>
      </w:divBdr>
    </w:div>
    <w:div w:id="788204240">
      <w:bodyDiv w:val="1"/>
      <w:marLeft w:val="0"/>
      <w:marRight w:val="0"/>
      <w:marTop w:val="0"/>
      <w:marBottom w:val="0"/>
      <w:divBdr>
        <w:top w:val="none" w:sz="0" w:space="0" w:color="auto"/>
        <w:left w:val="none" w:sz="0" w:space="0" w:color="auto"/>
        <w:bottom w:val="none" w:sz="0" w:space="0" w:color="auto"/>
        <w:right w:val="none" w:sz="0" w:space="0" w:color="auto"/>
      </w:divBdr>
    </w:div>
    <w:div w:id="789322491">
      <w:bodyDiv w:val="1"/>
      <w:marLeft w:val="0"/>
      <w:marRight w:val="0"/>
      <w:marTop w:val="0"/>
      <w:marBottom w:val="0"/>
      <w:divBdr>
        <w:top w:val="none" w:sz="0" w:space="0" w:color="auto"/>
        <w:left w:val="none" w:sz="0" w:space="0" w:color="auto"/>
        <w:bottom w:val="none" w:sz="0" w:space="0" w:color="auto"/>
        <w:right w:val="none" w:sz="0" w:space="0" w:color="auto"/>
      </w:divBdr>
    </w:div>
    <w:div w:id="790127746">
      <w:bodyDiv w:val="1"/>
      <w:marLeft w:val="0"/>
      <w:marRight w:val="0"/>
      <w:marTop w:val="0"/>
      <w:marBottom w:val="0"/>
      <w:divBdr>
        <w:top w:val="none" w:sz="0" w:space="0" w:color="auto"/>
        <w:left w:val="none" w:sz="0" w:space="0" w:color="auto"/>
        <w:bottom w:val="none" w:sz="0" w:space="0" w:color="auto"/>
        <w:right w:val="none" w:sz="0" w:space="0" w:color="auto"/>
      </w:divBdr>
    </w:div>
    <w:div w:id="790132257">
      <w:bodyDiv w:val="1"/>
      <w:marLeft w:val="0"/>
      <w:marRight w:val="0"/>
      <w:marTop w:val="0"/>
      <w:marBottom w:val="0"/>
      <w:divBdr>
        <w:top w:val="none" w:sz="0" w:space="0" w:color="auto"/>
        <w:left w:val="none" w:sz="0" w:space="0" w:color="auto"/>
        <w:bottom w:val="none" w:sz="0" w:space="0" w:color="auto"/>
        <w:right w:val="none" w:sz="0" w:space="0" w:color="auto"/>
      </w:divBdr>
    </w:div>
    <w:div w:id="794913239">
      <w:bodyDiv w:val="1"/>
      <w:marLeft w:val="0"/>
      <w:marRight w:val="0"/>
      <w:marTop w:val="0"/>
      <w:marBottom w:val="0"/>
      <w:divBdr>
        <w:top w:val="none" w:sz="0" w:space="0" w:color="auto"/>
        <w:left w:val="none" w:sz="0" w:space="0" w:color="auto"/>
        <w:bottom w:val="none" w:sz="0" w:space="0" w:color="auto"/>
        <w:right w:val="none" w:sz="0" w:space="0" w:color="auto"/>
      </w:divBdr>
    </w:div>
    <w:div w:id="795028292">
      <w:bodyDiv w:val="1"/>
      <w:marLeft w:val="0"/>
      <w:marRight w:val="0"/>
      <w:marTop w:val="0"/>
      <w:marBottom w:val="0"/>
      <w:divBdr>
        <w:top w:val="none" w:sz="0" w:space="0" w:color="auto"/>
        <w:left w:val="none" w:sz="0" w:space="0" w:color="auto"/>
        <w:bottom w:val="none" w:sz="0" w:space="0" w:color="auto"/>
        <w:right w:val="none" w:sz="0" w:space="0" w:color="auto"/>
      </w:divBdr>
    </w:div>
    <w:div w:id="795679942">
      <w:bodyDiv w:val="1"/>
      <w:marLeft w:val="0"/>
      <w:marRight w:val="0"/>
      <w:marTop w:val="0"/>
      <w:marBottom w:val="0"/>
      <w:divBdr>
        <w:top w:val="none" w:sz="0" w:space="0" w:color="auto"/>
        <w:left w:val="none" w:sz="0" w:space="0" w:color="auto"/>
        <w:bottom w:val="none" w:sz="0" w:space="0" w:color="auto"/>
        <w:right w:val="none" w:sz="0" w:space="0" w:color="auto"/>
      </w:divBdr>
    </w:div>
    <w:div w:id="795952019">
      <w:bodyDiv w:val="1"/>
      <w:marLeft w:val="0"/>
      <w:marRight w:val="0"/>
      <w:marTop w:val="0"/>
      <w:marBottom w:val="0"/>
      <w:divBdr>
        <w:top w:val="none" w:sz="0" w:space="0" w:color="auto"/>
        <w:left w:val="none" w:sz="0" w:space="0" w:color="auto"/>
        <w:bottom w:val="none" w:sz="0" w:space="0" w:color="auto"/>
        <w:right w:val="none" w:sz="0" w:space="0" w:color="auto"/>
      </w:divBdr>
    </w:div>
    <w:div w:id="797381590">
      <w:bodyDiv w:val="1"/>
      <w:marLeft w:val="0"/>
      <w:marRight w:val="0"/>
      <w:marTop w:val="0"/>
      <w:marBottom w:val="0"/>
      <w:divBdr>
        <w:top w:val="none" w:sz="0" w:space="0" w:color="auto"/>
        <w:left w:val="none" w:sz="0" w:space="0" w:color="auto"/>
        <w:bottom w:val="none" w:sz="0" w:space="0" w:color="auto"/>
        <w:right w:val="none" w:sz="0" w:space="0" w:color="auto"/>
      </w:divBdr>
    </w:div>
    <w:div w:id="801386459">
      <w:bodyDiv w:val="1"/>
      <w:marLeft w:val="0"/>
      <w:marRight w:val="0"/>
      <w:marTop w:val="0"/>
      <w:marBottom w:val="0"/>
      <w:divBdr>
        <w:top w:val="none" w:sz="0" w:space="0" w:color="auto"/>
        <w:left w:val="none" w:sz="0" w:space="0" w:color="auto"/>
        <w:bottom w:val="none" w:sz="0" w:space="0" w:color="auto"/>
        <w:right w:val="none" w:sz="0" w:space="0" w:color="auto"/>
      </w:divBdr>
    </w:div>
    <w:div w:id="802888864">
      <w:bodyDiv w:val="1"/>
      <w:marLeft w:val="0"/>
      <w:marRight w:val="0"/>
      <w:marTop w:val="0"/>
      <w:marBottom w:val="0"/>
      <w:divBdr>
        <w:top w:val="none" w:sz="0" w:space="0" w:color="auto"/>
        <w:left w:val="none" w:sz="0" w:space="0" w:color="auto"/>
        <w:bottom w:val="none" w:sz="0" w:space="0" w:color="auto"/>
        <w:right w:val="none" w:sz="0" w:space="0" w:color="auto"/>
      </w:divBdr>
    </w:div>
    <w:div w:id="803307033">
      <w:bodyDiv w:val="1"/>
      <w:marLeft w:val="0"/>
      <w:marRight w:val="0"/>
      <w:marTop w:val="0"/>
      <w:marBottom w:val="0"/>
      <w:divBdr>
        <w:top w:val="none" w:sz="0" w:space="0" w:color="auto"/>
        <w:left w:val="none" w:sz="0" w:space="0" w:color="auto"/>
        <w:bottom w:val="none" w:sz="0" w:space="0" w:color="auto"/>
        <w:right w:val="none" w:sz="0" w:space="0" w:color="auto"/>
      </w:divBdr>
    </w:div>
    <w:div w:id="805202370">
      <w:bodyDiv w:val="1"/>
      <w:marLeft w:val="0"/>
      <w:marRight w:val="0"/>
      <w:marTop w:val="0"/>
      <w:marBottom w:val="0"/>
      <w:divBdr>
        <w:top w:val="none" w:sz="0" w:space="0" w:color="auto"/>
        <w:left w:val="none" w:sz="0" w:space="0" w:color="auto"/>
        <w:bottom w:val="none" w:sz="0" w:space="0" w:color="auto"/>
        <w:right w:val="none" w:sz="0" w:space="0" w:color="auto"/>
      </w:divBdr>
    </w:div>
    <w:div w:id="805897948">
      <w:bodyDiv w:val="1"/>
      <w:marLeft w:val="0"/>
      <w:marRight w:val="0"/>
      <w:marTop w:val="0"/>
      <w:marBottom w:val="0"/>
      <w:divBdr>
        <w:top w:val="none" w:sz="0" w:space="0" w:color="auto"/>
        <w:left w:val="none" w:sz="0" w:space="0" w:color="auto"/>
        <w:bottom w:val="none" w:sz="0" w:space="0" w:color="auto"/>
        <w:right w:val="none" w:sz="0" w:space="0" w:color="auto"/>
      </w:divBdr>
    </w:div>
    <w:div w:id="808598484">
      <w:bodyDiv w:val="1"/>
      <w:marLeft w:val="0"/>
      <w:marRight w:val="0"/>
      <w:marTop w:val="0"/>
      <w:marBottom w:val="0"/>
      <w:divBdr>
        <w:top w:val="none" w:sz="0" w:space="0" w:color="auto"/>
        <w:left w:val="none" w:sz="0" w:space="0" w:color="auto"/>
        <w:bottom w:val="none" w:sz="0" w:space="0" w:color="auto"/>
        <w:right w:val="none" w:sz="0" w:space="0" w:color="auto"/>
      </w:divBdr>
    </w:div>
    <w:div w:id="809902621">
      <w:bodyDiv w:val="1"/>
      <w:marLeft w:val="0"/>
      <w:marRight w:val="0"/>
      <w:marTop w:val="0"/>
      <w:marBottom w:val="0"/>
      <w:divBdr>
        <w:top w:val="none" w:sz="0" w:space="0" w:color="auto"/>
        <w:left w:val="none" w:sz="0" w:space="0" w:color="auto"/>
        <w:bottom w:val="none" w:sz="0" w:space="0" w:color="auto"/>
        <w:right w:val="none" w:sz="0" w:space="0" w:color="auto"/>
      </w:divBdr>
    </w:div>
    <w:div w:id="810489005">
      <w:bodyDiv w:val="1"/>
      <w:marLeft w:val="0"/>
      <w:marRight w:val="0"/>
      <w:marTop w:val="0"/>
      <w:marBottom w:val="0"/>
      <w:divBdr>
        <w:top w:val="none" w:sz="0" w:space="0" w:color="auto"/>
        <w:left w:val="none" w:sz="0" w:space="0" w:color="auto"/>
        <w:bottom w:val="none" w:sz="0" w:space="0" w:color="auto"/>
        <w:right w:val="none" w:sz="0" w:space="0" w:color="auto"/>
      </w:divBdr>
    </w:div>
    <w:div w:id="810902519">
      <w:bodyDiv w:val="1"/>
      <w:marLeft w:val="0"/>
      <w:marRight w:val="0"/>
      <w:marTop w:val="0"/>
      <w:marBottom w:val="0"/>
      <w:divBdr>
        <w:top w:val="none" w:sz="0" w:space="0" w:color="auto"/>
        <w:left w:val="none" w:sz="0" w:space="0" w:color="auto"/>
        <w:bottom w:val="none" w:sz="0" w:space="0" w:color="auto"/>
        <w:right w:val="none" w:sz="0" w:space="0" w:color="auto"/>
      </w:divBdr>
    </w:div>
    <w:div w:id="812210762">
      <w:bodyDiv w:val="1"/>
      <w:marLeft w:val="0"/>
      <w:marRight w:val="0"/>
      <w:marTop w:val="0"/>
      <w:marBottom w:val="0"/>
      <w:divBdr>
        <w:top w:val="none" w:sz="0" w:space="0" w:color="auto"/>
        <w:left w:val="none" w:sz="0" w:space="0" w:color="auto"/>
        <w:bottom w:val="none" w:sz="0" w:space="0" w:color="auto"/>
        <w:right w:val="none" w:sz="0" w:space="0" w:color="auto"/>
      </w:divBdr>
    </w:div>
    <w:div w:id="812215466">
      <w:bodyDiv w:val="1"/>
      <w:marLeft w:val="0"/>
      <w:marRight w:val="0"/>
      <w:marTop w:val="0"/>
      <w:marBottom w:val="0"/>
      <w:divBdr>
        <w:top w:val="none" w:sz="0" w:space="0" w:color="auto"/>
        <w:left w:val="none" w:sz="0" w:space="0" w:color="auto"/>
        <w:bottom w:val="none" w:sz="0" w:space="0" w:color="auto"/>
        <w:right w:val="none" w:sz="0" w:space="0" w:color="auto"/>
      </w:divBdr>
    </w:div>
    <w:div w:id="812603852">
      <w:bodyDiv w:val="1"/>
      <w:marLeft w:val="0"/>
      <w:marRight w:val="0"/>
      <w:marTop w:val="0"/>
      <w:marBottom w:val="0"/>
      <w:divBdr>
        <w:top w:val="none" w:sz="0" w:space="0" w:color="auto"/>
        <w:left w:val="none" w:sz="0" w:space="0" w:color="auto"/>
        <w:bottom w:val="none" w:sz="0" w:space="0" w:color="auto"/>
        <w:right w:val="none" w:sz="0" w:space="0" w:color="auto"/>
      </w:divBdr>
    </w:div>
    <w:div w:id="816340043">
      <w:bodyDiv w:val="1"/>
      <w:marLeft w:val="0"/>
      <w:marRight w:val="0"/>
      <w:marTop w:val="0"/>
      <w:marBottom w:val="0"/>
      <w:divBdr>
        <w:top w:val="none" w:sz="0" w:space="0" w:color="auto"/>
        <w:left w:val="none" w:sz="0" w:space="0" w:color="auto"/>
        <w:bottom w:val="none" w:sz="0" w:space="0" w:color="auto"/>
        <w:right w:val="none" w:sz="0" w:space="0" w:color="auto"/>
      </w:divBdr>
    </w:div>
    <w:div w:id="817960772">
      <w:bodyDiv w:val="1"/>
      <w:marLeft w:val="0"/>
      <w:marRight w:val="0"/>
      <w:marTop w:val="0"/>
      <w:marBottom w:val="0"/>
      <w:divBdr>
        <w:top w:val="none" w:sz="0" w:space="0" w:color="auto"/>
        <w:left w:val="none" w:sz="0" w:space="0" w:color="auto"/>
        <w:bottom w:val="none" w:sz="0" w:space="0" w:color="auto"/>
        <w:right w:val="none" w:sz="0" w:space="0" w:color="auto"/>
      </w:divBdr>
    </w:div>
    <w:div w:id="818111857">
      <w:bodyDiv w:val="1"/>
      <w:marLeft w:val="0"/>
      <w:marRight w:val="0"/>
      <w:marTop w:val="0"/>
      <w:marBottom w:val="0"/>
      <w:divBdr>
        <w:top w:val="none" w:sz="0" w:space="0" w:color="auto"/>
        <w:left w:val="none" w:sz="0" w:space="0" w:color="auto"/>
        <w:bottom w:val="none" w:sz="0" w:space="0" w:color="auto"/>
        <w:right w:val="none" w:sz="0" w:space="0" w:color="auto"/>
      </w:divBdr>
    </w:div>
    <w:div w:id="818812018">
      <w:bodyDiv w:val="1"/>
      <w:marLeft w:val="0"/>
      <w:marRight w:val="0"/>
      <w:marTop w:val="0"/>
      <w:marBottom w:val="0"/>
      <w:divBdr>
        <w:top w:val="none" w:sz="0" w:space="0" w:color="auto"/>
        <w:left w:val="none" w:sz="0" w:space="0" w:color="auto"/>
        <w:bottom w:val="none" w:sz="0" w:space="0" w:color="auto"/>
        <w:right w:val="none" w:sz="0" w:space="0" w:color="auto"/>
      </w:divBdr>
    </w:div>
    <w:div w:id="823592336">
      <w:bodyDiv w:val="1"/>
      <w:marLeft w:val="0"/>
      <w:marRight w:val="0"/>
      <w:marTop w:val="0"/>
      <w:marBottom w:val="0"/>
      <w:divBdr>
        <w:top w:val="none" w:sz="0" w:space="0" w:color="auto"/>
        <w:left w:val="none" w:sz="0" w:space="0" w:color="auto"/>
        <w:bottom w:val="none" w:sz="0" w:space="0" w:color="auto"/>
        <w:right w:val="none" w:sz="0" w:space="0" w:color="auto"/>
      </w:divBdr>
    </w:div>
    <w:div w:id="824053212">
      <w:bodyDiv w:val="1"/>
      <w:marLeft w:val="0"/>
      <w:marRight w:val="0"/>
      <w:marTop w:val="0"/>
      <w:marBottom w:val="0"/>
      <w:divBdr>
        <w:top w:val="none" w:sz="0" w:space="0" w:color="auto"/>
        <w:left w:val="none" w:sz="0" w:space="0" w:color="auto"/>
        <w:bottom w:val="none" w:sz="0" w:space="0" w:color="auto"/>
        <w:right w:val="none" w:sz="0" w:space="0" w:color="auto"/>
      </w:divBdr>
    </w:div>
    <w:div w:id="826554618">
      <w:bodyDiv w:val="1"/>
      <w:marLeft w:val="0"/>
      <w:marRight w:val="0"/>
      <w:marTop w:val="0"/>
      <w:marBottom w:val="0"/>
      <w:divBdr>
        <w:top w:val="none" w:sz="0" w:space="0" w:color="auto"/>
        <w:left w:val="none" w:sz="0" w:space="0" w:color="auto"/>
        <w:bottom w:val="none" w:sz="0" w:space="0" w:color="auto"/>
        <w:right w:val="none" w:sz="0" w:space="0" w:color="auto"/>
      </w:divBdr>
    </w:div>
    <w:div w:id="826824229">
      <w:bodyDiv w:val="1"/>
      <w:marLeft w:val="0"/>
      <w:marRight w:val="0"/>
      <w:marTop w:val="0"/>
      <w:marBottom w:val="0"/>
      <w:divBdr>
        <w:top w:val="none" w:sz="0" w:space="0" w:color="auto"/>
        <w:left w:val="none" w:sz="0" w:space="0" w:color="auto"/>
        <w:bottom w:val="none" w:sz="0" w:space="0" w:color="auto"/>
        <w:right w:val="none" w:sz="0" w:space="0" w:color="auto"/>
      </w:divBdr>
    </w:div>
    <w:div w:id="827283936">
      <w:bodyDiv w:val="1"/>
      <w:marLeft w:val="0"/>
      <w:marRight w:val="0"/>
      <w:marTop w:val="0"/>
      <w:marBottom w:val="0"/>
      <w:divBdr>
        <w:top w:val="none" w:sz="0" w:space="0" w:color="auto"/>
        <w:left w:val="none" w:sz="0" w:space="0" w:color="auto"/>
        <w:bottom w:val="none" w:sz="0" w:space="0" w:color="auto"/>
        <w:right w:val="none" w:sz="0" w:space="0" w:color="auto"/>
      </w:divBdr>
    </w:div>
    <w:div w:id="829177394">
      <w:bodyDiv w:val="1"/>
      <w:marLeft w:val="0"/>
      <w:marRight w:val="0"/>
      <w:marTop w:val="0"/>
      <w:marBottom w:val="0"/>
      <w:divBdr>
        <w:top w:val="none" w:sz="0" w:space="0" w:color="auto"/>
        <w:left w:val="none" w:sz="0" w:space="0" w:color="auto"/>
        <w:bottom w:val="none" w:sz="0" w:space="0" w:color="auto"/>
        <w:right w:val="none" w:sz="0" w:space="0" w:color="auto"/>
      </w:divBdr>
    </w:div>
    <w:div w:id="829638650">
      <w:bodyDiv w:val="1"/>
      <w:marLeft w:val="0"/>
      <w:marRight w:val="0"/>
      <w:marTop w:val="0"/>
      <w:marBottom w:val="0"/>
      <w:divBdr>
        <w:top w:val="none" w:sz="0" w:space="0" w:color="auto"/>
        <w:left w:val="none" w:sz="0" w:space="0" w:color="auto"/>
        <w:bottom w:val="none" w:sz="0" w:space="0" w:color="auto"/>
        <w:right w:val="none" w:sz="0" w:space="0" w:color="auto"/>
      </w:divBdr>
    </w:div>
    <w:div w:id="830565103">
      <w:bodyDiv w:val="1"/>
      <w:marLeft w:val="0"/>
      <w:marRight w:val="0"/>
      <w:marTop w:val="0"/>
      <w:marBottom w:val="0"/>
      <w:divBdr>
        <w:top w:val="none" w:sz="0" w:space="0" w:color="auto"/>
        <w:left w:val="none" w:sz="0" w:space="0" w:color="auto"/>
        <w:bottom w:val="none" w:sz="0" w:space="0" w:color="auto"/>
        <w:right w:val="none" w:sz="0" w:space="0" w:color="auto"/>
      </w:divBdr>
    </w:div>
    <w:div w:id="831019541">
      <w:bodyDiv w:val="1"/>
      <w:marLeft w:val="0"/>
      <w:marRight w:val="0"/>
      <w:marTop w:val="0"/>
      <w:marBottom w:val="0"/>
      <w:divBdr>
        <w:top w:val="none" w:sz="0" w:space="0" w:color="auto"/>
        <w:left w:val="none" w:sz="0" w:space="0" w:color="auto"/>
        <w:bottom w:val="none" w:sz="0" w:space="0" w:color="auto"/>
        <w:right w:val="none" w:sz="0" w:space="0" w:color="auto"/>
      </w:divBdr>
    </w:div>
    <w:div w:id="831796111">
      <w:bodyDiv w:val="1"/>
      <w:marLeft w:val="0"/>
      <w:marRight w:val="0"/>
      <w:marTop w:val="0"/>
      <w:marBottom w:val="0"/>
      <w:divBdr>
        <w:top w:val="none" w:sz="0" w:space="0" w:color="auto"/>
        <w:left w:val="none" w:sz="0" w:space="0" w:color="auto"/>
        <w:bottom w:val="none" w:sz="0" w:space="0" w:color="auto"/>
        <w:right w:val="none" w:sz="0" w:space="0" w:color="auto"/>
      </w:divBdr>
    </w:div>
    <w:div w:id="831868096">
      <w:bodyDiv w:val="1"/>
      <w:marLeft w:val="0"/>
      <w:marRight w:val="0"/>
      <w:marTop w:val="0"/>
      <w:marBottom w:val="0"/>
      <w:divBdr>
        <w:top w:val="none" w:sz="0" w:space="0" w:color="auto"/>
        <w:left w:val="none" w:sz="0" w:space="0" w:color="auto"/>
        <w:bottom w:val="none" w:sz="0" w:space="0" w:color="auto"/>
        <w:right w:val="none" w:sz="0" w:space="0" w:color="auto"/>
      </w:divBdr>
    </w:div>
    <w:div w:id="832061336">
      <w:bodyDiv w:val="1"/>
      <w:marLeft w:val="0"/>
      <w:marRight w:val="0"/>
      <w:marTop w:val="0"/>
      <w:marBottom w:val="0"/>
      <w:divBdr>
        <w:top w:val="none" w:sz="0" w:space="0" w:color="auto"/>
        <w:left w:val="none" w:sz="0" w:space="0" w:color="auto"/>
        <w:bottom w:val="none" w:sz="0" w:space="0" w:color="auto"/>
        <w:right w:val="none" w:sz="0" w:space="0" w:color="auto"/>
      </w:divBdr>
    </w:div>
    <w:div w:id="832187581">
      <w:bodyDiv w:val="1"/>
      <w:marLeft w:val="0"/>
      <w:marRight w:val="0"/>
      <w:marTop w:val="0"/>
      <w:marBottom w:val="0"/>
      <w:divBdr>
        <w:top w:val="none" w:sz="0" w:space="0" w:color="auto"/>
        <w:left w:val="none" w:sz="0" w:space="0" w:color="auto"/>
        <w:bottom w:val="none" w:sz="0" w:space="0" w:color="auto"/>
        <w:right w:val="none" w:sz="0" w:space="0" w:color="auto"/>
      </w:divBdr>
    </w:div>
    <w:div w:id="832257703">
      <w:bodyDiv w:val="1"/>
      <w:marLeft w:val="0"/>
      <w:marRight w:val="0"/>
      <w:marTop w:val="0"/>
      <w:marBottom w:val="0"/>
      <w:divBdr>
        <w:top w:val="none" w:sz="0" w:space="0" w:color="auto"/>
        <w:left w:val="none" w:sz="0" w:space="0" w:color="auto"/>
        <w:bottom w:val="none" w:sz="0" w:space="0" w:color="auto"/>
        <w:right w:val="none" w:sz="0" w:space="0" w:color="auto"/>
      </w:divBdr>
    </w:div>
    <w:div w:id="833954642">
      <w:bodyDiv w:val="1"/>
      <w:marLeft w:val="0"/>
      <w:marRight w:val="0"/>
      <w:marTop w:val="0"/>
      <w:marBottom w:val="0"/>
      <w:divBdr>
        <w:top w:val="none" w:sz="0" w:space="0" w:color="auto"/>
        <w:left w:val="none" w:sz="0" w:space="0" w:color="auto"/>
        <w:bottom w:val="none" w:sz="0" w:space="0" w:color="auto"/>
        <w:right w:val="none" w:sz="0" w:space="0" w:color="auto"/>
      </w:divBdr>
    </w:div>
    <w:div w:id="834030094">
      <w:bodyDiv w:val="1"/>
      <w:marLeft w:val="0"/>
      <w:marRight w:val="0"/>
      <w:marTop w:val="0"/>
      <w:marBottom w:val="0"/>
      <w:divBdr>
        <w:top w:val="none" w:sz="0" w:space="0" w:color="auto"/>
        <w:left w:val="none" w:sz="0" w:space="0" w:color="auto"/>
        <w:bottom w:val="none" w:sz="0" w:space="0" w:color="auto"/>
        <w:right w:val="none" w:sz="0" w:space="0" w:color="auto"/>
      </w:divBdr>
    </w:div>
    <w:div w:id="834104488">
      <w:bodyDiv w:val="1"/>
      <w:marLeft w:val="0"/>
      <w:marRight w:val="0"/>
      <w:marTop w:val="0"/>
      <w:marBottom w:val="0"/>
      <w:divBdr>
        <w:top w:val="none" w:sz="0" w:space="0" w:color="auto"/>
        <w:left w:val="none" w:sz="0" w:space="0" w:color="auto"/>
        <w:bottom w:val="none" w:sz="0" w:space="0" w:color="auto"/>
        <w:right w:val="none" w:sz="0" w:space="0" w:color="auto"/>
      </w:divBdr>
    </w:div>
    <w:div w:id="835656181">
      <w:bodyDiv w:val="1"/>
      <w:marLeft w:val="0"/>
      <w:marRight w:val="0"/>
      <w:marTop w:val="0"/>
      <w:marBottom w:val="0"/>
      <w:divBdr>
        <w:top w:val="none" w:sz="0" w:space="0" w:color="auto"/>
        <w:left w:val="none" w:sz="0" w:space="0" w:color="auto"/>
        <w:bottom w:val="none" w:sz="0" w:space="0" w:color="auto"/>
        <w:right w:val="none" w:sz="0" w:space="0" w:color="auto"/>
      </w:divBdr>
    </w:div>
    <w:div w:id="836309253">
      <w:bodyDiv w:val="1"/>
      <w:marLeft w:val="0"/>
      <w:marRight w:val="0"/>
      <w:marTop w:val="0"/>
      <w:marBottom w:val="0"/>
      <w:divBdr>
        <w:top w:val="none" w:sz="0" w:space="0" w:color="auto"/>
        <w:left w:val="none" w:sz="0" w:space="0" w:color="auto"/>
        <w:bottom w:val="none" w:sz="0" w:space="0" w:color="auto"/>
        <w:right w:val="none" w:sz="0" w:space="0" w:color="auto"/>
      </w:divBdr>
    </w:div>
    <w:div w:id="837117463">
      <w:bodyDiv w:val="1"/>
      <w:marLeft w:val="0"/>
      <w:marRight w:val="0"/>
      <w:marTop w:val="0"/>
      <w:marBottom w:val="0"/>
      <w:divBdr>
        <w:top w:val="none" w:sz="0" w:space="0" w:color="auto"/>
        <w:left w:val="none" w:sz="0" w:space="0" w:color="auto"/>
        <w:bottom w:val="none" w:sz="0" w:space="0" w:color="auto"/>
        <w:right w:val="none" w:sz="0" w:space="0" w:color="auto"/>
      </w:divBdr>
    </w:div>
    <w:div w:id="837380655">
      <w:bodyDiv w:val="1"/>
      <w:marLeft w:val="0"/>
      <w:marRight w:val="0"/>
      <w:marTop w:val="0"/>
      <w:marBottom w:val="0"/>
      <w:divBdr>
        <w:top w:val="none" w:sz="0" w:space="0" w:color="auto"/>
        <w:left w:val="none" w:sz="0" w:space="0" w:color="auto"/>
        <w:bottom w:val="none" w:sz="0" w:space="0" w:color="auto"/>
        <w:right w:val="none" w:sz="0" w:space="0" w:color="auto"/>
      </w:divBdr>
    </w:div>
    <w:div w:id="846216276">
      <w:bodyDiv w:val="1"/>
      <w:marLeft w:val="0"/>
      <w:marRight w:val="0"/>
      <w:marTop w:val="0"/>
      <w:marBottom w:val="0"/>
      <w:divBdr>
        <w:top w:val="none" w:sz="0" w:space="0" w:color="auto"/>
        <w:left w:val="none" w:sz="0" w:space="0" w:color="auto"/>
        <w:bottom w:val="none" w:sz="0" w:space="0" w:color="auto"/>
        <w:right w:val="none" w:sz="0" w:space="0" w:color="auto"/>
      </w:divBdr>
    </w:div>
    <w:div w:id="846947466">
      <w:bodyDiv w:val="1"/>
      <w:marLeft w:val="0"/>
      <w:marRight w:val="0"/>
      <w:marTop w:val="0"/>
      <w:marBottom w:val="0"/>
      <w:divBdr>
        <w:top w:val="none" w:sz="0" w:space="0" w:color="auto"/>
        <w:left w:val="none" w:sz="0" w:space="0" w:color="auto"/>
        <w:bottom w:val="none" w:sz="0" w:space="0" w:color="auto"/>
        <w:right w:val="none" w:sz="0" w:space="0" w:color="auto"/>
      </w:divBdr>
    </w:div>
    <w:div w:id="847476880">
      <w:bodyDiv w:val="1"/>
      <w:marLeft w:val="0"/>
      <w:marRight w:val="0"/>
      <w:marTop w:val="0"/>
      <w:marBottom w:val="0"/>
      <w:divBdr>
        <w:top w:val="none" w:sz="0" w:space="0" w:color="auto"/>
        <w:left w:val="none" w:sz="0" w:space="0" w:color="auto"/>
        <w:bottom w:val="none" w:sz="0" w:space="0" w:color="auto"/>
        <w:right w:val="none" w:sz="0" w:space="0" w:color="auto"/>
      </w:divBdr>
    </w:div>
    <w:div w:id="848063015">
      <w:bodyDiv w:val="1"/>
      <w:marLeft w:val="0"/>
      <w:marRight w:val="0"/>
      <w:marTop w:val="0"/>
      <w:marBottom w:val="0"/>
      <w:divBdr>
        <w:top w:val="none" w:sz="0" w:space="0" w:color="auto"/>
        <w:left w:val="none" w:sz="0" w:space="0" w:color="auto"/>
        <w:bottom w:val="none" w:sz="0" w:space="0" w:color="auto"/>
        <w:right w:val="none" w:sz="0" w:space="0" w:color="auto"/>
      </w:divBdr>
    </w:div>
    <w:div w:id="849485312">
      <w:bodyDiv w:val="1"/>
      <w:marLeft w:val="0"/>
      <w:marRight w:val="0"/>
      <w:marTop w:val="0"/>
      <w:marBottom w:val="0"/>
      <w:divBdr>
        <w:top w:val="none" w:sz="0" w:space="0" w:color="auto"/>
        <w:left w:val="none" w:sz="0" w:space="0" w:color="auto"/>
        <w:bottom w:val="none" w:sz="0" w:space="0" w:color="auto"/>
        <w:right w:val="none" w:sz="0" w:space="0" w:color="auto"/>
      </w:divBdr>
    </w:div>
    <w:div w:id="849489858">
      <w:bodyDiv w:val="1"/>
      <w:marLeft w:val="0"/>
      <w:marRight w:val="0"/>
      <w:marTop w:val="0"/>
      <w:marBottom w:val="0"/>
      <w:divBdr>
        <w:top w:val="none" w:sz="0" w:space="0" w:color="auto"/>
        <w:left w:val="none" w:sz="0" w:space="0" w:color="auto"/>
        <w:bottom w:val="none" w:sz="0" w:space="0" w:color="auto"/>
        <w:right w:val="none" w:sz="0" w:space="0" w:color="auto"/>
      </w:divBdr>
    </w:div>
    <w:div w:id="851720533">
      <w:bodyDiv w:val="1"/>
      <w:marLeft w:val="0"/>
      <w:marRight w:val="0"/>
      <w:marTop w:val="0"/>
      <w:marBottom w:val="0"/>
      <w:divBdr>
        <w:top w:val="none" w:sz="0" w:space="0" w:color="auto"/>
        <w:left w:val="none" w:sz="0" w:space="0" w:color="auto"/>
        <w:bottom w:val="none" w:sz="0" w:space="0" w:color="auto"/>
        <w:right w:val="none" w:sz="0" w:space="0" w:color="auto"/>
      </w:divBdr>
    </w:div>
    <w:div w:id="852065515">
      <w:bodyDiv w:val="1"/>
      <w:marLeft w:val="0"/>
      <w:marRight w:val="0"/>
      <w:marTop w:val="0"/>
      <w:marBottom w:val="0"/>
      <w:divBdr>
        <w:top w:val="none" w:sz="0" w:space="0" w:color="auto"/>
        <w:left w:val="none" w:sz="0" w:space="0" w:color="auto"/>
        <w:bottom w:val="none" w:sz="0" w:space="0" w:color="auto"/>
        <w:right w:val="none" w:sz="0" w:space="0" w:color="auto"/>
      </w:divBdr>
    </w:div>
    <w:div w:id="852577229">
      <w:bodyDiv w:val="1"/>
      <w:marLeft w:val="0"/>
      <w:marRight w:val="0"/>
      <w:marTop w:val="0"/>
      <w:marBottom w:val="0"/>
      <w:divBdr>
        <w:top w:val="none" w:sz="0" w:space="0" w:color="auto"/>
        <w:left w:val="none" w:sz="0" w:space="0" w:color="auto"/>
        <w:bottom w:val="none" w:sz="0" w:space="0" w:color="auto"/>
        <w:right w:val="none" w:sz="0" w:space="0" w:color="auto"/>
      </w:divBdr>
    </w:div>
    <w:div w:id="852765543">
      <w:bodyDiv w:val="1"/>
      <w:marLeft w:val="0"/>
      <w:marRight w:val="0"/>
      <w:marTop w:val="0"/>
      <w:marBottom w:val="0"/>
      <w:divBdr>
        <w:top w:val="none" w:sz="0" w:space="0" w:color="auto"/>
        <w:left w:val="none" w:sz="0" w:space="0" w:color="auto"/>
        <w:bottom w:val="none" w:sz="0" w:space="0" w:color="auto"/>
        <w:right w:val="none" w:sz="0" w:space="0" w:color="auto"/>
      </w:divBdr>
    </w:div>
    <w:div w:id="853568514">
      <w:bodyDiv w:val="1"/>
      <w:marLeft w:val="0"/>
      <w:marRight w:val="0"/>
      <w:marTop w:val="0"/>
      <w:marBottom w:val="0"/>
      <w:divBdr>
        <w:top w:val="none" w:sz="0" w:space="0" w:color="auto"/>
        <w:left w:val="none" w:sz="0" w:space="0" w:color="auto"/>
        <w:bottom w:val="none" w:sz="0" w:space="0" w:color="auto"/>
        <w:right w:val="none" w:sz="0" w:space="0" w:color="auto"/>
      </w:divBdr>
    </w:div>
    <w:div w:id="854344476">
      <w:bodyDiv w:val="1"/>
      <w:marLeft w:val="0"/>
      <w:marRight w:val="0"/>
      <w:marTop w:val="0"/>
      <w:marBottom w:val="0"/>
      <w:divBdr>
        <w:top w:val="none" w:sz="0" w:space="0" w:color="auto"/>
        <w:left w:val="none" w:sz="0" w:space="0" w:color="auto"/>
        <w:bottom w:val="none" w:sz="0" w:space="0" w:color="auto"/>
        <w:right w:val="none" w:sz="0" w:space="0" w:color="auto"/>
      </w:divBdr>
    </w:div>
    <w:div w:id="855315437">
      <w:bodyDiv w:val="1"/>
      <w:marLeft w:val="0"/>
      <w:marRight w:val="0"/>
      <w:marTop w:val="0"/>
      <w:marBottom w:val="0"/>
      <w:divBdr>
        <w:top w:val="none" w:sz="0" w:space="0" w:color="auto"/>
        <w:left w:val="none" w:sz="0" w:space="0" w:color="auto"/>
        <w:bottom w:val="none" w:sz="0" w:space="0" w:color="auto"/>
        <w:right w:val="none" w:sz="0" w:space="0" w:color="auto"/>
      </w:divBdr>
    </w:div>
    <w:div w:id="855769816">
      <w:bodyDiv w:val="1"/>
      <w:marLeft w:val="0"/>
      <w:marRight w:val="0"/>
      <w:marTop w:val="0"/>
      <w:marBottom w:val="0"/>
      <w:divBdr>
        <w:top w:val="none" w:sz="0" w:space="0" w:color="auto"/>
        <w:left w:val="none" w:sz="0" w:space="0" w:color="auto"/>
        <w:bottom w:val="none" w:sz="0" w:space="0" w:color="auto"/>
        <w:right w:val="none" w:sz="0" w:space="0" w:color="auto"/>
      </w:divBdr>
    </w:div>
    <w:div w:id="856768238">
      <w:bodyDiv w:val="1"/>
      <w:marLeft w:val="0"/>
      <w:marRight w:val="0"/>
      <w:marTop w:val="0"/>
      <w:marBottom w:val="0"/>
      <w:divBdr>
        <w:top w:val="none" w:sz="0" w:space="0" w:color="auto"/>
        <w:left w:val="none" w:sz="0" w:space="0" w:color="auto"/>
        <w:bottom w:val="none" w:sz="0" w:space="0" w:color="auto"/>
        <w:right w:val="none" w:sz="0" w:space="0" w:color="auto"/>
      </w:divBdr>
    </w:div>
    <w:div w:id="857279919">
      <w:bodyDiv w:val="1"/>
      <w:marLeft w:val="0"/>
      <w:marRight w:val="0"/>
      <w:marTop w:val="0"/>
      <w:marBottom w:val="0"/>
      <w:divBdr>
        <w:top w:val="none" w:sz="0" w:space="0" w:color="auto"/>
        <w:left w:val="none" w:sz="0" w:space="0" w:color="auto"/>
        <w:bottom w:val="none" w:sz="0" w:space="0" w:color="auto"/>
        <w:right w:val="none" w:sz="0" w:space="0" w:color="auto"/>
      </w:divBdr>
    </w:div>
    <w:div w:id="857889435">
      <w:bodyDiv w:val="1"/>
      <w:marLeft w:val="0"/>
      <w:marRight w:val="0"/>
      <w:marTop w:val="0"/>
      <w:marBottom w:val="0"/>
      <w:divBdr>
        <w:top w:val="none" w:sz="0" w:space="0" w:color="auto"/>
        <w:left w:val="none" w:sz="0" w:space="0" w:color="auto"/>
        <w:bottom w:val="none" w:sz="0" w:space="0" w:color="auto"/>
        <w:right w:val="none" w:sz="0" w:space="0" w:color="auto"/>
      </w:divBdr>
    </w:div>
    <w:div w:id="858664491">
      <w:bodyDiv w:val="1"/>
      <w:marLeft w:val="0"/>
      <w:marRight w:val="0"/>
      <w:marTop w:val="0"/>
      <w:marBottom w:val="0"/>
      <w:divBdr>
        <w:top w:val="none" w:sz="0" w:space="0" w:color="auto"/>
        <w:left w:val="none" w:sz="0" w:space="0" w:color="auto"/>
        <w:bottom w:val="none" w:sz="0" w:space="0" w:color="auto"/>
        <w:right w:val="none" w:sz="0" w:space="0" w:color="auto"/>
      </w:divBdr>
    </w:div>
    <w:div w:id="858855308">
      <w:bodyDiv w:val="1"/>
      <w:marLeft w:val="0"/>
      <w:marRight w:val="0"/>
      <w:marTop w:val="0"/>
      <w:marBottom w:val="0"/>
      <w:divBdr>
        <w:top w:val="none" w:sz="0" w:space="0" w:color="auto"/>
        <w:left w:val="none" w:sz="0" w:space="0" w:color="auto"/>
        <w:bottom w:val="none" w:sz="0" w:space="0" w:color="auto"/>
        <w:right w:val="none" w:sz="0" w:space="0" w:color="auto"/>
      </w:divBdr>
    </w:div>
    <w:div w:id="861241066">
      <w:bodyDiv w:val="1"/>
      <w:marLeft w:val="0"/>
      <w:marRight w:val="0"/>
      <w:marTop w:val="0"/>
      <w:marBottom w:val="0"/>
      <w:divBdr>
        <w:top w:val="none" w:sz="0" w:space="0" w:color="auto"/>
        <w:left w:val="none" w:sz="0" w:space="0" w:color="auto"/>
        <w:bottom w:val="none" w:sz="0" w:space="0" w:color="auto"/>
        <w:right w:val="none" w:sz="0" w:space="0" w:color="auto"/>
      </w:divBdr>
    </w:div>
    <w:div w:id="862861786">
      <w:bodyDiv w:val="1"/>
      <w:marLeft w:val="0"/>
      <w:marRight w:val="0"/>
      <w:marTop w:val="0"/>
      <w:marBottom w:val="0"/>
      <w:divBdr>
        <w:top w:val="none" w:sz="0" w:space="0" w:color="auto"/>
        <w:left w:val="none" w:sz="0" w:space="0" w:color="auto"/>
        <w:bottom w:val="none" w:sz="0" w:space="0" w:color="auto"/>
        <w:right w:val="none" w:sz="0" w:space="0" w:color="auto"/>
      </w:divBdr>
    </w:div>
    <w:div w:id="863523081">
      <w:bodyDiv w:val="1"/>
      <w:marLeft w:val="0"/>
      <w:marRight w:val="0"/>
      <w:marTop w:val="0"/>
      <w:marBottom w:val="0"/>
      <w:divBdr>
        <w:top w:val="none" w:sz="0" w:space="0" w:color="auto"/>
        <w:left w:val="none" w:sz="0" w:space="0" w:color="auto"/>
        <w:bottom w:val="none" w:sz="0" w:space="0" w:color="auto"/>
        <w:right w:val="none" w:sz="0" w:space="0" w:color="auto"/>
      </w:divBdr>
    </w:div>
    <w:div w:id="863640844">
      <w:bodyDiv w:val="1"/>
      <w:marLeft w:val="0"/>
      <w:marRight w:val="0"/>
      <w:marTop w:val="0"/>
      <w:marBottom w:val="0"/>
      <w:divBdr>
        <w:top w:val="none" w:sz="0" w:space="0" w:color="auto"/>
        <w:left w:val="none" w:sz="0" w:space="0" w:color="auto"/>
        <w:bottom w:val="none" w:sz="0" w:space="0" w:color="auto"/>
        <w:right w:val="none" w:sz="0" w:space="0" w:color="auto"/>
      </w:divBdr>
    </w:div>
    <w:div w:id="863976811">
      <w:bodyDiv w:val="1"/>
      <w:marLeft w:val="0"/>
      <w:marRight w:val="0"/>
      <w:marTop w:val="0"/>
      <w:marBottom w:val="0"/>
      <w:divBdr>
        <w:top w:val="none" w:sz="0" w:space="0" w:color="auto"/>
        <w:left w:val="none" w:sz="0" w:space="0" w:color="auto"/>
        <w:bottom w:val="none" w:sz="0" w:space="0" w:color="auto"/>
        <w:right w:val="none" w:sz="0" w:space="0" w:color="auto"/>
      </w:divBdr>
    </w:div>
    <w:div w:id="865600457">
      <w:bodyDiv w:val="1"/>
      <w:marLeft w:val="0"/>
      <w:marRight w:val="0"/>
      <w:marTop w:val="0"/>
      <w:marBottom w:val="0"/>
      <w:divBdr>
        <w:top w:val="none" w:sz="0" w:space="0" w:color="auto"/>
        <w:left w:val="none" w:sz="0" w:space="0" w:color="auto"/>
        <w:bottom w:val="none" w:sz="0" w:space="0" w:color="auto"/>
        <w:right w:val="none" w:sz="0" w:space="0" w:color="auto"/>
      </w:divBdr>
    </w:div>
    <w:div w:id="870606665">
      <w:bodyDiv w:val="1"/>
      <w:marLeft w:val="0"/>
      <w:marRight w:val="0"/>
      <w:marTop w:val="0"/>
      <w:marBottom w:val="0"/>
      <w:divBdr>
        <w:top w:val="none" w:sz="0" w:space="0" w:color="auto"/>
        <w:left w:val="none" w:sz="0" w:space="0" w:color="auto"/>
        <w:bottom w:val="none" w:sz="0" w:space="0" w:color="auto"/>
        <w:right w:val="none" w:sz="0" w:space="0" w:color="auto"/>
      </w:divBdr>
    </w:div>
    <w:div w:id="871187323">
      <w:bodyDiv w:val="1"/>
      <w:marLeft w:val="0"/>
      <w:marRight w:val="0"/>
      <w:marTop w:val="0"/>
      <w:marBottom w:val="0"/>
      <w:divBdr>
        <w:top w:val="none" w:sz="0" w:space="0" w:color="auto"/>
        <w:left w:val="none" w:sz="0" w:space="0" w:color="auto"/>
        <w:bottom w:val="none" w:sz="0" w:space="0" w:color="auto"/>
        <w:right w:val="none" w:sz="0" w:space="0" w:color="auto"/>
      </w:divBdr>
    </w:div>
    <w:div w:id="871964002">
      <w:bodyDiv w:val="1"/>
      <w:marLeft w:val="0"/>
      <w:marRight w:val="0"/>
      <w:marTop w:val="0"/>
      <w:marBottom w:val="0"/>
      <w:divBdr>
        <w:top w:val="none" w:sz="0" w:space="0" w:color="auto"/>
        <w:left w:val="none" w:sz="0" w:space="0" w:color="auto"/>
        <w:bottom w:val="none" w:sz="0" w:space="0" w:color="auto"/>
        <w:right w:val="none" w:sz="0" w:space="0" w:color="auto"/>
      </w:divBdr>
    </w:div>
    <w:div w:id="872763002">
      <w:bodyDiv w:val="1"/>
      <w:marLeft w:val="0"/>
      <w:marRight w:val="0"/>
      <w:marTop w:val="0"/>
      <w:marBottom w:val="0"/>
      <w:divBdr>
        <w:top w:val="none" w:sz="0" w:space="0" w:color="auto"/>
        <w:left w:val="none" w:sz="0" w:space="0" w:color="auto"/>
        <w:bottom w:val="none" w:sz="0" w:space="0" w:color="auto"/>
        <w:right w:val="none" w:sz="0" w:space="0" w:color="auto"/>
      </w:divBdr>
    </w:div>
    <w:div w:id="874851418">
      <w:bodyDiv w:val="1"/>
      <w:marLeft w:val="0"/>
      <w:marRight w:val="0"/>
      <w:marTop w:val="0"/>
      <w:marBottom w:val="0"/>
      <w:divBdr>
        <w:top w:val="none" w:sz="0" w:space="0" w:color="auto"/>
        <w:left w:val="none" w:sz="0" w:space="0" w:color="auto"/>
        <w:bottom w:val="none" w:sz="0" w:space="0" w:color="auto"/>
        <w:right w:val="none" w:sz="0" w:space="0" w:color="auto"/>
      </w:divBdr>
    </w:div>
    <w:div w:id="875315149">
      <w:bodyDiv w:val="1"/>
      <w:marLeft w:val="0"/>
      <w:marRight w:val="0"/>
      <w:marTop w:val="0"/>
      <w:marBottom w:val="0"/>
      <w:divBdr>
        <w:top w:val="none" w:sz="0" w:space="0" w:color="auto"/>
        <w:left w:val="none" w:sz="0" w:space="0" w:color="auto"/>
        <w:bottom w:val="none" w:sz="0" w:space="0" w:color="auto"/>
        <w:right w:val="none" w:sz="0" w:space="0" w:color="auto"/>
      </w:divBdr>
    </w:div>
    <w:div w:id="877163087">
      <w:bodyDiv w:val="1"/>
      <w:marLeft w:val="0"/>
      <w:marRight w:val="0"/>
      <w:marTop w:val="0"/>
      <w:marBottom w:val="0"/>
      <w:divBdr>
        <w:top w:val="none" w:sz="0" w:space="0" w:color="auto"/>
        <w:left w:val="none" w:sz="0" w:space="0" w:color="auto"/>
        <w:bottom w:val="none" w:sz="0" w:space="0" w:color="auto"/>
        <w:right w:val="none" w:sz="0" w:space="0" w:color="auto"/>
      </w:divBdr>
    </w:div>
    <w:div w:id="877164143">
      <w:bodyDiv w:val="1"/>
      <w:marLeft w:val="0"/>
      <w:marRight w:val="0"/>
      <w:marTop w:val="0"/>
      <w:marBottom w:val="0"/>
      <w:divBdr>
        <w:top w:val="none" w:sz="0" w:space="0" w:color="auto"/>
        <w:left w:val="none" w:sz="0" w:space="0" w:color="auto"/>
        <w:bottom w:val="none" w:sz="0" w:space="0" w:color="auto"/>
        <w:right w:val="none" w:sz="0" w:space="0" w:color="auto"/>
      </w:divBdr>
    </w:div>
    <w:div w:id="878055966">
      <w:bodyDiv w:val="1"/>
      <w:marLeft w:val="0"/>
      <w:marRight w:val="0"/>
      <w:marTop w:val="0"/>
      <w:marBottom w:val="0"/>
      <w:divBdr>
        <w:top w:val="none" w:sz="0" w:space="0" w:color="auto"/>
        <w:left w:val="none" w:sz="0" w:space="0" w:color="auto"/>
        <w:bottom w:val="none" w:sz="0" w:space="0" w:color="auto"/>
        <w:right w:val="none" w:sz="0" w:space="0" w:color="auto"/>
      </w:divBdr>
    </w:div>
    <w:div w:id="878249689">
      <w:bodyDiv w:val="1"/>
      <w:marLeft w:val="0"/>
      <w:marRight w:val="0"/>
      <w:marTop w:val="0"/>
      <w:marBottom w:val="0"/>
      <w:divBdr>
        <w:top w:val="none" w:sz="0" w:space="0" w:color="auto"/>
        <w:left w:val="none" w:sz="0" w:space="0" w:color="auto"/>
        <w:bottom w:val="none" w:sz="0" w:space="0" w:color="auto"/>
        <w:right w:val="none" w:sz="0" w:space="0" w:color="auto"/>
      </w:divBdr>
    </w:div>
    <w:div w:id="878467693">
      <w:bodyDiv w:val="1"/>
      <w:marLeft w:val="0"/>
      <w:marRight w:val="0"/>
      <w:marTop w:val="0"/>
      <w:marBottom w:val="0"/>
      <w:divBdr>
        <w:top w:val="none" w:sz="0" w:space="0" w:color="auto"/>
        <w:left w:val="none" w:sz="0" w:space="0" w:color="auto"/>
        <w:bottom w:val="none" w:sz="0" w:space="0" w:color="auto"/>
        <w:right w:val="none" w:sz="0" w:space="0" w:color="auto"/>
      </w:divBdr>
    </w:div>
    <w:div w:id="880169646">
      <w:bodyDiv w:val="1"/>
      <w:marLeft w:val="0"/>
      <w:marRight w:val="0"/>
      <w:marTop w:val="0"/>
      <w:marBottom w:val="0"/>
      <w:divBdr>
        <w:top w:val="none" w:sz="0" w:space="0" w:color="auto"/>
        <w:left w:val="none" w:sz="0" w:space="0" w:color="auto"/>
        <w:bottom w:val="none" w:sz="0" w:space="0" w:color="auto"/>
        <w:right w:val="none" w:sz="0" w:space="0" w:color="auto"/>
      </w:divBdr>
    </w:div>
    <w:div w:id="880359359">
      <w:bodyDiv w:val="1"/>
      <w:marLeft w:val="0"/>
      <w:marRight w:val="0"/>
      <w:marTop w:val="0"/>
      <w:marBottom w:val="0"/>
      <w:divBdr>
        <w:top w:val="none" w:sz="0" w:space="0" w:color="auto"/>
        <w:left w:val="none" w:sz="0" w:space="0" w:color="auto"/>
        <w:bottom w:val="none" w:sz="0" w:space="0" w:color="auto"/>
        <w:right w:val="none" w:sz="0" w:space="0" w:color="auto"/>
      </w:divBdr>
    </w:div>
    <w:div w:id="881673404">
      <w:bodyDiv w:val="1"/>
      <w:marLeft w:val="0"/>
      <w:marRight w:val="0"/>
      <w:marTop w:val="0"/>
      <w:marBottom w:val="0"/>
      <w:divBdr>
        <w:top w:val="none" w:sz="0" w:space="0" w:color="auto"/>
        <w:left w:val="none" w:sz="0" w:space="0" w:color="auto"/>
        <w:bottom w:val="none" w:sz="0" w:space="0" w:color="auto"/>
        <w:right w:val="none" w:sz="0" w:space="0" w:color="auto"/>
      </w:divBdr>
    </w:div>
    <w:div w:id="886188827">
      <w:bodyDiv w:val="1"/>
      <w:marLeft w:val="0"/>
      <w:marRight w:val="0"/>
      <w:marTop w:val="0"/>
      <w:marBottom w:val="0"/>
      <w:divBdr>
        <w:top w:val="none" w:sz="0" w:space="0" w:color="auto"/>
        <w:left w:val="none" w:sz="0" w:space="0" w:color="auto"/>
        <w:bottom w:val="none" w:sz="0" w:space="0" w:color="auto"/>
        <w:right w:val="none" w:sz="0" w:space="0" w:color="auto"/>
      </w:divBdr>
    </w:div>
    <w:div w:id="886575468">
      <w:bodyDiv w:val="1"/>
      <w:marLeft w:val="0"/>
      <w:marRight w:val="0"/>
      <w:marTop w:val="0"/>
      <w:marBottom w:val="0"/>
      <w:divBdr>
        <w:top w:val="none" w:sz="0" w:space="0" w:color="auto"/>
        <w:left w:val="none" w:sz="0" w:space="0" w:color="auto"/>
        <w:bottom w:val="none" w:sz="0" w:space="0" w:color="auto"/>
        <w:right w:val="none" w:sz="0" w:space="0" w:color="auto"/>
      </w:divBdr>
    </w:div>
    <w:div w:id="889347708">
      <w:bodyDiv w:val="1"/>
      <w:marLeft w:val="0"/>
      <w:marRight w:val="0"/>
      <w:marTop w:val="0"/>
      <w:marBottom w:val="0"/>
      <w:divBdr>
        <w:top w:val="none" w:sz="0" w:space="0" w:color="auto"/>
        <w:left w:val="none" w:sz="0" w:space="0" w:color="auto"/>
        <w:bottom w:val="none" w:sz="0" w:space="0" w:color="auto"/>
        <w:right w:val="none" w:sz="0" w:space="0" w:color="auto"/>
      </w:divBdr>
    </w:div>
    <w:div w:id="890188245">
      <w:bodyDiv w:val="1"/>
      <w:marLeft w:val="0"/>
      <w:marRight w:val="0"/>
      <w:marTop w:val="0"/>
      <w:marBottom w:val="0"/>
      <w:divBdr>
        <w:top w:val="none" w:sz="0" w:space="0" w:color="auto"/>
        <w:left w:val="none" w:sz="0" w:space="0" w:color="auto"/>
        <w:bottom w:val="none" w:sz="0" w:space="0" w:color="auto"/>
        <w:right w:val="none" w:sz="0" w:space="0" w:color="auto"/>
      </w:divBdr>
    </w:div>
    <w:div w:id="891119308">
      <w:bodyDiv w:val="1"/>
      <w:marLeft w:val="0"/>
      <w:marRight w:val="0"/>
      <w:marTop w:val="0"/>
      <w:marBottom w:val="0"/>
      <w:divBdr>
        <w:top w:val="none" w:sz="0" w:space="0" w:color="auto"/>
        <w:left w:val="none" w:sz="0" w:space="0" w:color="auto"/>
        <w:bottom w:val="none" w:sz="0" w:space="0" w:color="auto"/>
        <w:right w:val="none" w:sz="0" w:space="0" w:color="auto"/>
      </w:divBdr>
    </w:div>
    <w:div w:id="892422131">
      <w:bodyDiv w:val="1"/>
      <w:marLeft w:val="0"/>
      <w:marRight w:val="0"/>
      <w:marTop w:val="0"/>
      <w:marBottom w:val="0"/>
      <w:divBdr>
        <w:top w:val="none" w:sz="0" w:space="0" w:color="auto"/>
        <w:left w:val="none" w:sz="0" w:space="0" w:color="auto"/>
        <w:bottom w:val="none" w:sz="0" w:space="0" w:color="auto"/>
        <w:right w:val="none" w:sz="0" w:space="0" w:color="auto"/>
      </w:divBdr>
    </w:div>
    <w:div w:id="892497970">
      <w:bodyDiv w:val="1"/>
      <w:marLeft w:val="0"/>
      <w:marRight w:val="0"/>
      <w:marTop w:val="0"/>
      <w:marBottom w:val="0"/>
      <w:divBdr>
        <w:top w:val="none" w:sz="0" w:space="0" w:color="auto"/>
        <w:left w:val="none" w:sz="0" w:space="0" w:color="auto"/>
        <w:bottom w:val="none" w:sz="0" w:space="0" w:color="auto"/>
        <w:right w:val="none" w:sz="0" w:space="0" w:color="auto"/>
      </w:divBdr>
    </w:div>
    <w:div w:id="893732881">
      <w:bodyDiv w:val="1"/>
      <w:marLeft w:val="0"/>
      <w:marRight w:val="0"/>
      <w:marTop w:val="0"/>
      <w:marBottom w:val="0"/>
      <w:divBdr>
        <w:top w:val="none" w:sz="0" w:space="0" w:color="auto"/>
        <w:left w:val="none" w:sz="0" w:space="0" w:color="auto"/>
        <w:bottom w:val="none" w:sz="0" w:space="0" w:color="auto"/>
        <w:right w:val="none" w:sz="0" w:space="0" w:color="auto"/>
      </w:divBdr>
    </w:div>
    <w:div w:id="894314880">
      <w:bodyDiv w:val="1"/>
      <w:marLeft w:val="0"/>
      <w:marRight w:val="0"/>
      <w:marTop w:val="0"/>
      <w:marBottom w:val="0"/>
      <w:divBdr>
        <w:top w:val="none" w:sz="0" w:space="0" w:color="auto"/>
        <w:left w:val="none" w:sz="0" w:space="0" w:color="auto"/>
        <w:bottom w:val="none" w:sz="0" w:space="0" w:color="auto"/>
        <w:right w:val="none" w:sz="0" w:space="0" w:color="auto"/>
      </w:divBdr>
    </w:div>
    <w:div w:id="895169074">
      <w:bodyDiv w:val="1"/>
      <w:marLeft w:val="0"/>
      <w:marRight w:val="0"/>
      <w:marTop w:val="0"/>
      <w:marBottom w:val="0"/>
      <w:divBdr>
        <w:top w:val="none" w:sz="0" w:space="0" w:color="auto"/>
        <w:left w:val="none" w:sz="0" w:space="0" w:color="auto"/>
        <w:bottom w:val="none" w:sz="0" w:space="0" w:color="auto"/>
        <w:right w:val="none" w:sz="0" w:space="0" w:color="auto"/>
      </w:divBdr>
    </w:div>
    <w:div w:id="896279662">
      <w:bodyDiv w:val="1"/>
      <w:marLeft w:val="0"/>
      <w:marRight w:val="0"/>
      <w:marTop w:val="0"/>
      <w:marBottom w:val="0"/>
      <w:divBdr>
        <w:top w:val="none" w:sz="0" w:space="0" w:color="auto"/>
        <w:left w:val="none" w:sz="0" w:space="0" w:color="auto"/>
        <w:bottom w:val="none" w:sz="0" w:space="0" w:color="auto"/>
        <w:right w:val="none" w:sz="0" w:space="0" w:color="auto"/>
      </w:divBdr>
    </w:div>
    <w:div w:id="897516673">
      <w:bodyDiv w:val="1"/>
      <w:marLeft w:val="0"/>
      <w:marRight w:val="0"/>
      <w:marTop w:val="0"/>
      <w:marBottom w:val="0"/>
      <w:divBdr>
        <w:top w:val="none" w:sz="0" w:space="0" w:color="auto"/>
        <w:left w:val="none" w:sz="0" w:space="0" w:color="auto"/>
        <w:bottom w:val="none" w:sz="0" w:space="0" w:color="auto"/>
        <w:right w:val="none" w:sz="0" w:space="0" w:color="auto"/>
      </w:divBdr>
    </w:div>
    <w:div w:id="898368286">
      <w:bodyDiv w:val="1"/>
      <w:marLeft w:val="0"/>
      <w:marRight w:val="0"/>
      <w:marTop w:val="0"/>
      <w:marBottom w:val="0"/>
      <w:divBdr>
        <w:top w:val="none" w:sz="0" w:space="0" w:color="auto"/>
        <w:left w:val="none" w:sz="0" w:space="0" w:color="auto"/>
        <w:bottom w:val="none" w:sz="0" w:space="0" w:color="auto"/>
        <w:right w:val="none" w:sz="0" w:space="0" w:color="auto"/>
      </w:divBdr>
    </w:div>
    <w:div w:id="899098524">
      <w:bodyDiv w:val="1"/>
      <w:marLeft w:val="0"/>
      <w:marRight w:val="0"/>
      <w:marTop w:val="0"/>
      <w:marBottom w:val="0"/>
      <w:divBdr>
        <w:top w:val="none" w:sz="0" w:space="0" w:color="auto"/>
        <w:left w:val="none" w:sz="0" w:space="0" w:color="auto"/>
        <w:bottom w:val="none" w:sz="0" w:space="0" w:color="auto"/>
        <w:right w:val="none" w:sz="0" w:space="0" w:color="auto"/>
      </w:divBdr>
    </w:div>
    <w:div w:id="902064269">
      <w:bodyDiv w:val="1"/>
      <w:marLeft w:val="0"/>
      <w:marRight w:val="0"/>
      <w:marTop w:val="0"/>
      <w:marBottom w:val="0"/>
      <w:divBdr>
        <w:top w:val="none" w:sz="0" w:space="0" w:color="auto"/>
        <w:left w:val="none" w:sz="0" w:space="0" w:color="auto"/>
        <w:bottom w:val="none" w:sz="0" w:space="0" w:color="auto"/>
        <w:right w:val="none" w:sz="0" w:space="0" w:color="auto"/>
      </w:divBdr>
    </w:div>
    <w:div w:id="902103918">
      <w:bodyDiv w:val="1"/>
      <w:marLeft w:val="0"/>
      <w:marRight w:val="0"/>
      <w:marTop w:val="0"/>
      <w:marBottom w:val="0"/>
      <w:divBdr>
        <w:top w:val="none" w:sz="0" w:space="0" w:color="auto"/>
        <w:left w:val="none" w:sz="0" w:space="0" w:color="auto"/>
        <w:bottom w:val="none" w:sz="0" w:space="0" w:color="auto"/>
        <w:right w:val="none" w:sz="0" w:space="0" w:color="auto"/>
      </w:divBdr>
    </w:div>
    <w:div w:id="902955922">
      <w:bodyDiv w:val="1"/>
      <w:marLeft w:val="0"/>
      <w:marRight w:val="0"/>
      <w:marTop w:val="0"/>
      <w:marBottom w:val="0"/>
      <w:divBdr>
        <w:top w:val="none" w:sz="0" w:space="0" w:color="auto"/>
        <w:left w:val="none" w:sz="0" w:space="0" w:color="auto"/>
        <w:bottom w:val="none" w:sz="0" w:space="0" w:color="auto"/>
        <w:right w:val="none" w:sz="0" w:space="0" w:color="auto"/>
      </w:divBdr>
    </w:div>
    <w:div w:id="903375213">
      <w:bodyDiv w:val="1"/>
      <w:marLeft w:val="0"/>
      <w:marRight w:val="0"/>
      <w:marTop w:val="0"/>
      <w:marBottom w:val="0"/>
      <w:divBdr>
        <w:top w:val="none" w:sz="0" w:space="0" w:color="auto"/>
        <w:left w:val="none" w:sz="0" w:space="0" w:color="auto"/>
        <w:bottom w:val="none" w:sz="0" w:space="0" w:color="auto"/>
        <w:right w:val="none" w:sz="0" w:space="0" w:color="auto"/>
      </w:divBdr>
    </w:div>
    <w:div w:id="903613022">
      <w:bodyDiv w:val="1"/>
      <w:marLeft w:val="0"/>
      <w:marRight w:val="0"/>
      <w:marTop w:val="0"/>
      <w:marBottom w:val="0"/>
      <w:divBdr>
        <w:top w:val="none" w:sz="0" w:space="0" w:color="auto"/>
        <w:left w:val="none" w:sz="0" w:space="0" w:color="auto"/>
        <w:bottom w:val="none" w:sz="0" w:space="0" w:color="auto"/>
        <w:right w:val="none" w:sz="0" w:space="0" w:color="auto"/>
      </w:divBdr>
    </w:div>
    <w:div w:id="908610910">
      <w:bodyDiv w:val="1"/>
      <w:marLeft w:val="0"/>
      <w:marRight w:val="0"/>
      <w:marTop w:val="0"/>
      <w:marBottom w:val="0"/>
      <w:divBdr>
        <w:top w:val="none" w:sz="0" w:space="0" w:color="auto"/>
        <w:left w:val="none" w:sz="0" w:space="0" w:color="auto"/>
        <w:bottom w:val="none" w:sz="0" w:space="0" w:color="auto"/>
        <w:right w:val="none" w:sz="0" w:space="0" w:color="auto"/>
      </w:divBdr>
    </w:div>
    <w:div w:id="908926611">
      <w:bodyDiv w:val="1"/>
      <w:marLeft w:val="0"/>
      <w:marRight w:val="0"/>
      <w:marTop w:val="0"/>
      <w:marBottom w:val="0"/>
      <w:divBdr>
        <w:top w:val="none" w:sz="0" w:space="0" w:color="auto"/>
        <w:left w:val="none" w:sz="0" w:space="0" w:color="auto"/>
        <w:bottom w:val="none" w:sz="0" w:space="0" w:color="auto"/>
        <w:right w:val="none" w:sz="0" w:space="0" w:color="auto"/>
      </w:divBdr>
    </w:div>
    <w:div w:id="909192387">
      <w:bodyDiv w:val="1"/>
      <w:marLeft w:val="0"/>
      <w:marRight w:val="0"/>
      <w:marTop w:val="0"/>
      <w:marBottom w:val="0"/>
      <w:divBdr>
        <w:top w:val="none" w:sz="0" w:space="0" w:color="auto"/>
        <w:left w:val="none" w:sz="0" w:space="0" w:color="auto"/>
        <w:bottom w:val="none" w:sz="0" w:space="0" w:color="auto"/>
        <w:right w:val="none" w:sz="0" w:space="0" w:color="auto"/>
      </w:divBdr>
    </w:div>
    <w:div w:id="910039019">
      <w:bodyDiv w:val="1"/>
      <w:marLeft w:val="0"/>
      <w:marRight w:val="0"/>
      <w:marTop w:val="0"/>
      <w:marBottom w:val="0"/>
      <w:divBdr>
        <w:top w:val="none" w:sz="0" w:space="0" w:color="auto"/>
        <w:left w:val="none" w:sz="0" w:space="0" w:color="auto"/>
        <w:bottom w:val="none" w:sz="0" w:space="0" w:color="auto"/>
        <w:right w:val="none" w:sz="0" w:space="0" w:color="auto"/>
      </w:divBdr>
    </w:div>
    <w:div w:id="910969975">
      <w:bodyDiv w:val="1"/>
      <w:marLeft w:val="0"/>
      <w:marRight w:val="0"/>
      <w:marTop w:val="0"/>
      <w:marBottom w:val="0"/>
      <w:divBdr>
        <w:top w:val="none" w:sz="0" w:space="0" w:color="auto"/>
        <w:left w:val="none" w:sz="0" w:space="0" w:color="auto"/>
        <w:bottom w:val="none" w:sz="0" w:space="0" w:color="auto"/>
        <w:right w:val="none" w:sz="0" w:space="0" w:color="auto"/>
      </w:divBdr>
    </w:div>
    <w:div w:id="911350946">
      <w:bodyDiv w:val="1"/>
      <w:marLeft w:val="0"/>
      <w:marRight w:val="0"/>
      <w:marTop w:val="0"/>
      <w:marBottom w:val="0"/>
      <w:divBdr>
        <w:top w:val="none" w:sz="0" w:space="0" w:color="auto"/>
        <w:left w:val="none" w:sz="0" w:space="0" w:color="auto"/>
        <w:bottom w:val="none" w:sz="0" w:space="0" w:color="auto"/>
        <w:right w:val="none" w:sz="0" w:space="0" w:color="auto"/>
      </w:divBdr>
    </w:div>
    <w:div w:id="911890172">
      <w:bodyDiv w:val="1"/>
      <w:marLeft w:val="0"/>
      <w:marRight w:val="0"/>
      <w:marTop w:val="0"/>
      <w:marBottom w:val="0"/>
      <w:divBdr>
        <w:top w:val="none" w:sz="0" w:space="0" w:color="auto"/>
        <w:left w:val="none" w:sz="0" w:space="0" w:color="auto"/>
        <w:bottom w:val="none" w:sz="0" w:space="0" w:color="auto"/>
        <w:right w:val="none" w:sz="0" w:space="0" w:color="auto"/>
      </w:divBdr>
    </w:div>
    <w:div w:id="912161471">
      <w:bodyDiv w:val="1"/>
      <w:marLeft w:val="0"/>
      <w:marRight w:val="0"/>
      <w:marTop w:val="0"/>
      <w:marBottom w:val="0"/>
      <w:divBdr>
        <w:top w:val="none" w:sz="0" w:space="0" w:color="auto"/>
        <w:left w:val="none" w:sz="0" w:space="0" w:color="auto"/>
        <w:bottom w:val="none" w:sz="0" w:space="0" w:color="auto"/>
        <w:right w:val="none" w:sz="0" w:space="0" w:color="auto"/>
      </w:divBdr>
    </w:div>
    <w:div w:id="914359535">
      <w:bodyDiv w:val="1"/>
      <w:marLeft w:val="0"/>
      <w:marRight w:val="0"/>
      <w:marTop w:val="0"/>
      <w:marBottom w:val="0"/>
      <w:divBdr>
        <w:top w:val="none" w:sz="0" w:space="0" w:color="auto"/>
        <w:left w:val="none" w:sz="0" w:space="0" w:color="auto"/>
        <w:bottom w:val="none" w:sz="0" w:space="0" w:color="auto"/>
        <w:right w:val="none" w:sz="0" w:space="0" w:color="auto"/>
      </w:divBdr>
    </w:div>
    <w:div w:id="915241894">
      <w:bodyDiv w:val="1"/>
      <w:marLeft w:val="0"/>
      <w:marRight w:val="0"/>
      <w:marTop w:val="0"/>
      <w:marBottom w:val="0"/>
      <w:divBdr>
        <w:top w:val="none" w:sz="0" w:space="0" w:color="auto"/>
        <w:left w:val="none" w:sz="0" w:space="0" w:color="auto"/>
        <w:bottom w:val="none" w:sz="0" w:space="0" w:color="auto"/>
        <w:right w:val="none" w:sz="0" w:space="0" w:color="auto"/>
      </w:divBdr>
    </w:div>
    <w:div w:id="917253981">
      <w:bodyDiv w:val="1"/>
      <w:marLeft w:val="0"/>
      <w:marRight w:val="0"/>
      <w:marTop w:val="0"/>
      <w:marBottom w:val="0"/>
      <w:divBdr>
        <w:top w:val="none" w:sz="0" w:space="0" w:color="auto"/>
        <w:left w:val="none" w:sz="0" w:space="0" w:color="auto"/>
        <w:bottom w:val="none" w:sz="0" w:space="0" w:color="auto"/>
        <w:right w:val="none" w:sz="0" w:space="0" w:color="auto"/>
      </w:divBdr>
    </w:div>
    <w:div w:id="919950324">
      <w:bodyDiv w:val="1"/>
      <w:marLeft w:val="0"/>
      <w:marRight w:val="0"/>
      <w:marTop w:val="0"/>
      <w:marBottom w:val="0"/>
      <w:divBdr>
        <w:top w:val="none" w:sz="0" w:space="0" w:color="auto"/>
        <w:left w:val="none" w:sz="0" w:space="0" w:color="auto"/>
        <w:bottom w:val="none" w:sz="0" w:space="0" w:color="auto"/>
        <w:right w:val="none" w:sz="0" w:space="0" w:color="auto"/>
      </w:divBdr>
    </w:div>
    <w:div w:id="920942021">
      <w:bodyDiv w:val="1"/>
      <w:marLeft w:val="0"/>
      <w:marRight w:val="0"/>
      <w:marTop w:val="0"/>
      <w:marBottom w:val="0"/>
      <w:divBdr>
        <w:top w:val="none" w:sz="0" w:space="0" w:color="auto"/>
        <w:left w:val="none" w:sz="0" w:space="0" w:color="auto"/>
        <w:bottom w:val="none" w:sz="0" w:space="0" w:color="auto"/>
        <w:right w:val="none" w:sz="0" w:space="0" w:color="auto"/>
      </w:divBdr>
    </w:div>
    <w:div w:id="921909363">
      <w:bodyDiv w:val="1"/>
      <w:marLeft w:val="0"/>
      <w:marRight w:val="0"/>
      <w:marTop w:val="0"/>
      <w:marBottom w:val="0"/>
      <w:divBdr>
        <w:top w:val="none" w:sz="0" w:space="0" w:color="auto"/>
        <w:left w:val="none" w:sz="0" w:space="0" w:color="auto"/>
        <w:bottom w:val="none" w:sz="0" w:space="0" w:color="auto"/>
        <w:right w:val="none" w:sz="0" w:space="0" w:color="auto"/>
      </w:divBdr>
    </w:div>
    <w:div w:id="921911052">
      <w:bodyDiv w:val="1"/>
      <w:marLeft w:val="0"/>
      <w:marRight w:val="0"/>
      <w:marTop w:val="0"/>
      <w:marBottom w:val="0"/>
      <w:divBdr>
        <w:top w:val="none" w:sz="0" w:space="0" w:color="auto"/>
        <w:left w:val="none" w:sz="0" w:space="0" w:color="auto"/>
        <w:bottom w:val="none" w:sz="0" w:space="0" w:color="auto"/>
        <w:right w:val="none" w:sz="0" w:space="0" w:color="auto"/>
      </w:divBdr>
    </w:div>
    <w:div w:id="922883766">
      <w:bodyDiv w:val="1"/>
      <w:marLeft w:val="0"/>
      <w:marRight w:val="0"/>
      <w:marTop w:val="0"/>
      <w:marBottom w:val="0"/>
      <w:divBdr>
        <w:top w:val="none" w:sz="0" w:space="0" w:color="auto"/>
        <w:left w:val="none" w:sz="0" w:space="0" w:color="auto"/>
        <w:bottom w:val="none" w:sz="0" w:space="0" w:color="auto"/>
        <w:right w:val="none" w:sz="0" w:space="0" w:color="auto"/>
      </w:divBdr>
    </w:div>
    <w:div w:id="924190560">
      <w:bodyDiv w:val="1"/>
      <w:marLeft w:val="0"/>
      <w:marRight w:val="0"/>
      <w:marTop w:val="0"/>
      <w:marBottom w:val="0"/>
      <w:divBdr>
        <w:top w:val="none" w:sz="0" w:space="0" w:color="auto"/>
        <w:left w:val="none" w:sz="0" w:space="0" w:color="auto"/>
        <w:bottom w:val="none" w:sz="0" w:space="0" w:color="auto"/>
        <w:right w:val="none" w:sz="0" w:space="0" w:color="auto"/>
      </w:divBdr>
    </w:div>
    <w:div w:id="925189357">
      <w:bodyDiv w:val="1"/>
      <w:marLeft w:val="0"/>
      <w:marRight w:val="0"/>
      <w:marTop w:val="0"/>
      <w:marBottom w:val="0"/>
      <w:divBdr>
        <w:top w:val="none" w:sz="0" w:space="0" w:color="auto"/>
        <w:left w:val="none" w:sz="0" w:space="0" w:color="auto"/>
        <w:bottom w:val="none" w:sz="0" w:space="0" w:color="auto"/>
        <w:right w:val="none" w:sz="0" w:space="0" w:color="auto"/>
      </w:divBdr>
    </w:div>
    <w:div w:id="925264329">
      <w:bodyDiv w:val="1"/>
      <w:marLeft w:val="0"/>
      <w:marRight w:val="0"/>
      <w:marTop w:val="0"/>
      <w:marBottom w:val="0"/>
      <w:divBdr>
        <w:top w:val="none" w:sz="0" w:space="0" w:color="auto"/>
        <w:left w:val="none" w:sz="0" w:space="0" w:color="auto"/>
        <w:bottom w:val="none" w:sz="0" w:space="0" w:color="auto"/>
        <w:right w:val="none" w:sz="0" w:space="0" w:color="auto"/>
      </w:divBdr>
    </w:div>
    <w:div w:id="925383454">
      <w:bodyDiv w:val="1"/>
      <w:marLeft w:val="0"/>
      <w:marRight w:val="0"/>
      <w:marTop w:val="0"/>
      <w:marBottom w:val="0"/>
      <w:divBdr>
        <w:top w:val="none" w:sz="0" w:space="0" w:color="auto"/>
        <w:left w:val="none" w:sz="0" w:space="0" w:color="auto"/>
        <w:bottom w:val="none" w:sz="0" w:space="0" w:color="auto"/>
        <w:right w:val="none" w:sz="0" w:space="0" w:color="auto"/>
      </w:divBdr>
    </w:div>
    <w:div w:id="926158233">
      <w:bodyDiv w:val="1"/>
      <w:marLeft w:val="0"/>
      <w:marRight w:val="0"/>
      <w:marTop w:val="0"/>
      <w:marBottom w:val="0"/>
      <w:divBdr>
        <w:top w:val="none" w:sz="0" w:space="0" w:color="auto"/>
        <w:left w:val="none" w:sz="0" w:space="0" w:color="auto"/>
        <w:bottom w:val="none" w:sz="0" w:space="0" w:color="auto"/>
        <w:right w:val="none" w:sz="0" w:space="0" w:color="auto"/>
      </w:divBdr>
    </w:div>
    <w:div w:id="926497223">
      <w:bodyDiv w:val="1"/>
      <w:marLeft w:val="0"/>
      <w:marRight w:val="0"/>
      <w:marTop w:val="0"/>
      <w:marBottom w:val="0"/>
      <w:divBdr>
        <w:top w:val="none" w:sz="0" w:space="0" w:color="auto"/>
        <w:left w:val="none" w:sz="0" w:space="0" w:color="auto"/>
        <w:bottom w:val="none" w:sz="0" w:space="0" w:color="auto"/>
        <w:right w:val="none" w:sz="0" w:space="0" w:color="auto"/>
      </w:divBdr>
    </w:div>
    <w:div w:id="927037462">
      <w:bodyDiv w:val="1"/>
      <w:marLeft w:val="0"/>
      <w:marRight w:val="0"/>
      <w:marTop w:val="0"/>
      <w:marBottom w:val="0"/>
      <w:divBdr>
        <w:top w:val="none" w:sz="0" w:space="0" w:color="auto"/>
        <w:left w:val="none" w:sz="0" w:space="0" w:color="auto"/>
        <w:bottom w:val="none" w:sz="0" w:space="0" w:color="auto"/>
        <w:right w:val="none" w:sz="0" w:space="0" w:color="auto"/>
      </w:divBdr>
    </w:div>
    <w:div w:id="927470195">
      <w:bodyDiv w:val="1"/>
      <w:marLeft w:val="0"/>
      <w:marRight w:val="0"/>
      <w:marTop w:val="0"/>
      <w:marBottom w:val="0"/>
      <w:divBdr>
        <w:top w:val="none" w:sz="0" w:space="0" w:color="auto"/>
        <w:left w:val="none" w:sz="0" w:space="0" w:color="auto"/>
        <w:bottom w:val="none" w:sz="0" w:space="0" w:color="auto"/>
        <w:right w:val="none" w:sz="0" w:space="0" w:color="auto"/>
      </w:divBdr>
    </w:div>
    <w:div w:id="927617145">
      <w:bodyDiv w:val="1"/>
      <w:marLeft w:val="0"/>
      <w:marRight w:val="0"/>
      <w:marTop w:val="0"/>
      <w:marBottom w:val="0"/>
      <w:divBdr>
        <w:top w:val="none" w:sz="0" w:space="0" w:color="auto"/>
        <w:left w:val="none" w:sz="0" w:space="0" w:color="auto"/>
        <w:bottom w:val="none" w:sz="0" w:space="0" w:color="auto"/>
        <w:right w:val="none" w:sz="0" w:space="0" w:color="auto"/>
      </w:divBdr>
    </w:div>
    <w:div w:id="929701950">
      <w:bodyDiv w:val="1"/>
      <w:marLeft w:val="0"/>
      <w:marRight w:val="0"/>
      <w:marTop w:val="0"/>
      <w:marBottom w:val="0"/>
      <w:divBdr>
        <w:top w:val="none" w:sz="0" w:space="0" w:color="auto"/>
        <w:left w:val="none" w:sz="0" w:space="0" w:color="auto"/>
        <w:bottom w:val="none" w:sz="0" w:space="0" w:color="auto"/>
        <w:right w:val="none" w:sz="0" w:space="0" w:color="auto"/>
      </w:divBdr>
    </w:div>
    <w:div w:id="929922173">
      <w:bodyDiv w:val="1"/>
      <w:marLeft w:val="0"/>
      <w:marRight w:val="0"/>
      <w:marTop w:val="0"/>
      <w:marBottom w:val="0"/>
      <w:divBdr>
        <w:top w:val="none" w:sz="0" w:space="0" w:color="auto"/>
        <w:left w:val="none" w:sz="0" w:space="0" w:color="auto"/>
        <w:bottom w:val="none" w:sz="0" w:space="0" w:color="auto"/>
        <w:right w:val="none" w:sz="0" w:space="0" w:color="auto"/>
      </w:divBdr>
    </w:div>
    <w:div w:id="930698396">
      <w:bodyDiv w:val="1"/>
      <w:marLeft w:val="0"/>
      <w:marRight w:val="0"/>
      <w:marTop w:val="0"/>
      <w:marBottom w:val="0"/>
      <w:divBdr>
        <w:top w:val="none" w:sz="0" w:space="0" w:color="auto"/>
        <w:left w:val="none" w:sz="0" w:space="0" w:color="auto"/>
        <w:bottom w:val="none" w:sz="0" w:space="0" w:color="auto"/>
        <w:right w:val="none" w:sz="0" w:space="0" w:color="auto"/>
      </w:divBdr>
    </w:div>
    <w:div w:id="931739278">
      <w:bodyDiv w:val="1"/>
      <w:marLeft w:val="0"/>
      <w:marRight w:val="0"/>
      <w:marTop w:val="0"/>
      <w:marBottom w:val="0"/>
      <w:divBdr>
        <w:top w:val="none" w:sz="0" w:space="0" w:color="auto"/>
        <w:left w:val="none" w:sz="0" w:space="0" w:color="auto"/>
        <w:bottom w:val="none" w:sz="0" w:space="0" w:color="auto"/>
        <w:right w:val="none" w:sz="0" w:space="0" w:color="auto"/>
      </w:divBdr>
    </w:div>
    <w:div w:id="931817892">
      <w:bodyDiv w:val="1"/>
      <w:marLeft w:val="0"/>
      <w:marRight w:val="0"/>
      <w:marTop w:val="0"/>
      <w:marBottom w:val="0"/>
      <w:divBdr>
        <w:top w:val="none" w:sz="0" w:space="0" w:color="auto"/>
        <w:left w:val="none" w:sz="0" w:space="0" w:color="auto"/>
        <w:bottom w:val="none" w:sz="0" w:space="0" w:color="auto"/>
        <w:right w:val="none" w:sz="0" w:space="0" w:color="auto"/>
      </w:divBdr>
    </w:div>
    <w:div w:id="931930631">
      <w:bodyDiv w:val="1"/>
      <w:marLeft w:val="0"/>
      <w:marRight w:val="0"/>
      <w:marTop w:val="0"/>
      <w:marBottom w:val="0"/>
      <w:divBdr>
        <w:top w:val="none" w:sz="0" w:space="0" w:color="auto"/>
        <w:left w:val="none" w:sz="0" w:space="0" w:color="auto"/>
        <w:bottom w:val="none" w:sz="0" w:space="0" w:color="auto"/>
        <w:right w:val="none" w:sz="0" w:space="0" w:color="auto"/>
      </w:divBdr>
    </w:div>
    <w:div w:id="932588314">
      <w:bodyDiv w:val="1"/>
      <w:marLeft w:val="0"/>
      <w:marRight w:val="0"/>
      <w:marTop w:val="0"/>
      <w:marBottom w:val="0"/>
      <w:divBdr>
        <w:top w:val="none" w:sz="0" w:space="0" w:color="auto"/>
        <w:left w:val="none" w:sz="0" w:space="0" w:color="auto"/>
        <w:bottom w:val="none" w:sz="0" w:space="0" w:color="auto"/>
        <w:right w:val="none" w:sz="0" w:space="0" w:color="auto"/>
      </w:divBdr>
    </w:div>
    <w:div w:id="933247054">
      <w:bodyDiv w:val="1"/>
      <w:marLeft w:val="0"/>
      <w:marRight w:val="0"/>
      <w:marTop w:val="0"/>
      <w:marBottom w:val="0"/>
      <w:divBdr>
        <w:top w:val="none" w:sz="0" w:space="0" w:color="auto"/>
        <w:left w:val="none" w:sz="0" w:space="0" w:color="auto"/>
        <w:bottom w:val="none" w:sz="0" w:space="0" w:color="auto"/>
        <w:right w:val="none" w:sz="0" w:space="0" w:color="auto"/>
      </w:divBdr>
    </w:div>
    <w:div w:id="934485292">
      <w:bodyDiv w:val="1"/>
      <w:marLeft w:val="0"/>
      <w:marRight w:val="0"/>
      <w:marTop w:val="0"/>
      <w:marBottom w:val="0"/>
      <w:divBdr>
        <w:top w:val="none" w:sz="0" w:space="0" w:color="auto"/>
        <w:left w:val="none" w:sz="0" w:space="0" w:color="auto"/>
        <w:bottom w:val="none" w:sz="0" w:space="0" w:color="auto"/>
        <w:right w:val="none" w:sz="0" w:space="0" w:color="auto"/>
      </w:divBdr>
    </w:div>
    <w:div w:id="937563115">
      <w:bodyDiv w:val="1"/>
      <w:marLeft w:val="0"/>
      <w:marRight w:val="0"/>
      <w:marTop w:val="0"/>
      <w:marBottom w:val="0"/>
      <w:divBdr>
        <w:top w:val="none" w:sz="0" w:space="0" w:color="auto"/>
        <w:left w:val="none" w:sz="0" w:space="0" w:color="auto"/>
        <w:bottom w:val="none" w:sz="0" w:space="0" w:color="auto"/>
        <w:right w:val="none" w:sz="0" w:space="0" w:color="auto"/>
      </w:divBdr>
    </w:div>
    <w:div w:id="938102472">
      <w:bodyDiv w:val="1"/>
      <w:marLeft w:val="0"/>
      <w:marRight w:val="0"/>
      <w:marTop w:val="0"/>
      <w:marBottom w:val="0"/>
      <w:divBdr>
        <w:top w:val="none" w:sz="0" w:space="0" w:color="auto"/>
        <w:left w:val="none" w:sz="0" w:space="0" w:color="auto"/>
        <w:bottom w:val="none" w:sz="0" w:space="0" w:color="auto"/>
        <w:right w:val="none" w:sz="0" w:space="0" w:color="auto"/>
      </w:divBdr>
    </w:div>
    <w:div w:id="939219732">
      <w:bodyDiv w:val="1"/>
      <w:marLeft w:val="0"/>
      <w:marRight w:val="0"/>
      <w:marTop w:val="0"/>
      <w:marBottom w:val="0"/>
      <w:divBdr>
        <w:top w:val="none" w:sz="0" w:space="0" w:color="auto"/>
        <w:left w:val="none" w:sz="0" w:space="0" w:color="auto"/>
        <w:bottom w:val="none" w:sz="0" w:space="0" w:color="auto"/>
        <w:right w:val="none" w:sz="0" w:space="0" w:color="auto"/>
      </w:divBdr>
    </w:div>
    <w:div w:id="941644013">
      <w:bodyDiv w:val="1"/>
      <w:marLeft w:val="0"/>
      <w:marRight w:val="0"/>
      <w:marTop w:val="0"/>
      <w:marBottom w:val="0"/>
      <w:divBdr>
        <w:top w:val="none" w:sz="0" w:space="0" w:color="auto"/>
        <w:left w:val="none" w:sz="0" w:space="0" w:color="auto"/>
        <w:bottom w:val="none" w:sz="0" w:space="0" w:color="auto"/>
        <w:right w:val="none" w:sz="0" w:space="0" w:color="auto"/>
      </w:divBdr>
    </w:div>
    <w:div w:id="942422095">
      <w:bodyDiv w:val="1"/>
      <w:marLeft w:val="0"/>
      <w:marRight w:val="0"/>
      <w:marTop w:val="0"/>
      <w:marBottom w:val="0"/>
      <w:divBdr>
        <w:top w:val="none" w:sz="0" w:space="0" w:color="auto"/>
        <w:left w:val="none" w:sz="0" w:space="0" w:color="auto"/>
        <w:bottom w:val="none" w:sz="0" w:space="0" w:color="auto"/>
        <w:right w:val="none" w:sz="0" w:space="0" w:color="auto"/>
      </w:divBdr>
    </w:div>
    <w:div w:id="942612777">
      <w:bodyDiv w:val="1"/>
      <w:marLeft w:val="0"/>
      <w:marRight w:val="0"/>
      <w:marTop w:val="0"/>
      <w:marBottom w:val="0"/>
      <w:divBdr>
        <w:top w:val="none" w:sz="0" w:space="0" w:color="auto"/>
        <w:left w:val="none" w:sz="0" w:space="0" w:color="auto"/>
        <w:bottom w:val="none" w:sz="0" w:space="0" w:color="auto"/>
        <w:right w:val="none" w:sz="0" w:space="0" w:color="auto"/>
      </w:divBdr>
    </w:div>
    <w:div w:id="942803649">
      <w:bodyDiv w:val="1"/>
      <w:marLeft w:val="0"/>
      <w:marRight w:val="0"/>
      <w:marTop w:val="0"/>
      <w:marBottom w:val="0"/>
      <w:divBdr>
        <w:top w:val="none" w:sz="0" w:space="0" w:color="auto"/>
        <w:left w:val="none" w:sz="0" w:space="0" w:color="auto"/>
        <w:bottom w:val="none" w:sz="0" w:space="0" w:color="auto"/>
        <w:right w:val="none" w:sz="0" w:space="0" w:color="auto"/>
      </w:divBdr>
    </w:div>
    <w:div w:id="945429954">
      <w:bodyDiv w:val="1"/>
      <w:marLeft w:val="0"/>
      <w:marRight w:val="0"/>
      <w:marTop w:val="0"/>
      <w:marBottom w:val="0"/>
      <w:divBdr>
        <w:top w:val="none" w:sz="0" w:space="0" w:color="auto"/>
        <w:left w:val="none" w:sz="0" w:space="0" w:color="auto"/>
        <w:bottom w:val="none" w:sz="0" w:space="0" w:color="auto"/>
        <w:right w:val="none" w:sz="0" w:space="0" w:color="auto"/>
      </w:divBdr>
    </w:div>
    <w:div w:id="946429232">
      <w:bodyDiv w:val="1"/>
      <w:marLeft w:val="0"/>
      <w:marRight w:val="0"/>
      <w:marTop w:val="0"/>
      <w:marBottom w:val="0"/>
      <w:divBdr>
        <w:top w:val="none" w:sz="0" w:space="0" w:color="auto"/>
        <w:left w:val="none" w:sz="0" w:space="0" w:color="auto"/>
        <w:bottom w:val="none" w:sz="0" w:space="0" w:color="auto"/>
        <w:right w:val="none" w:sz="0" w:space="0" w:color="auto"/>
      </w:divBdr>
    </w:div>
    <w:div w:id="947545235">
      <w:bodyDiv w:val="1"/>
      <w:marLeft w:val="0"/>
      <w:marRight w:val="0"/>
      <w:marTop w:val="0"/>
      <w:marBottom w:val="0"/>
      <w:divBdr>
        <w:top w:val="none" w:sz="0" w:space="0" w:color="auto"/>
        <w:left w:val="none" w:sz="0" w:space="0" w:color="auto"/>
        <w:bottom w:val="none" w:sz="0" w:space="0" w:color="auto"/>
        <w:right w:val="none" w:sz="0" w:space="0" w:color="auto"/>
      </w:divBdr>
    </w:div>
    <w:div w:id="948584104">
      <w:bodyDiv w:val="1"/>
      <w:marLeft w:val="0"/>
      <w:marRight w:val="0"/>
      <w:marTop w:val="0"/>
      <w:marBottom w:val="0"/>
      <w:divBdr>
        <w:top w:val="none" w:sz="0" w:space="0" w:color="auto"/>
        <w:left w:val="none" w:sz="0" w:space="0" w:color="auto"/>
        <w:bottom w:val="none" w:sz="0" w:space="0" w:color="auto"/>
        <w:right w:val="none" w:sz="0" w:space="0" w:color="auto"/>
      </w:divBdr>
    </w:div>
    <w:div w:id="949043681">
      <w:bodyDiv w:val="1"/>
      <w:marLeft w:val="0"/>
      <w:marRight w:val="0"/>
      <w:marTop w:val="0"/>
      <w:marBottom w:val="0"/>
      <w:divBdr>
        <w:top w:val="none" w:sz="0" w:space="0" w:color="auto"/>
        <w:left w:val="none" w:sz="0" w:space="0" w:color="auto"/>
        <w:bottom w:val="none" w:sz="0" w:space="0" w:color="auto"/>
        <w:right w:val="none" w:sz="0" w:space="0" w:color="auto"/>
      </w:divBdr>
    </w:div>
    <w:div w:id="951519809">
      <w:bodyDiv w:val="1"/>
      <w:marLeft w:val="0"/>
      <w:marRight w:val="0"/>
      <w:marTop w:val="0"/>
      <w:marBottom w:val="0"/>
      <w:divBdr>
        <w:top w:val="none" w:sz="0" w:space="0" w:color="auto"/>
        <w:left w:val="none" w:sz="0" w:space="0" w:color="auto"/>
        <w:bottom w:val="none" w:sz="0" w:space="0" w:color="auto"/>
        <w:right w:val="none" w:sz="0" w:space="0" w:color="auto"/>
      </w:divBdr>
    </w:div>
    <w:div w:id="951590320">
      <w:bodyDiv w:val="1"/>
      <w:marLeft w:val="0"/>
      <w:marRight w:val="0"/>
      <w:marTop w:val="0"/>
      <w:marBottom w:val="0"/>
      <w:divBdr>
        <w:top w:val="none" w:sz="0" w:space="0" w:color="auto"/>
        <w:left w:val="none" w:sz="0" w:space="0" w:color="auto"/>
        <w:bottom w:val="none" w:sz="0" w:space="0" w:color="auto"/>
        <w:right w:val="none" w:sz="0" w:space="0" w:color="auto"/>
      </w:divBdr>
    </w:div>
    <w:div w:id="951858169">
      <w:bodyDiv w:val="1"/>
      <w:marLeft w:val="0"/>
      <w:marRight w:val="0"/>
      <w:marTop w:val="0"/>
      <w:marBottom w:val="0"/>
      <w:divBdr>
        <w:top w:val="none" w:sz="0" w:space="0" w:color="auto"/>
        <w:left w:val="none" w:sz="0" w:space="0" w:color="auto"/>
        <w:bottom w:val="none" w:sz="0" w:space="0" w:color="auto"/>
        <w:right w:val="none" w:sz="0" w:space="0" w:color="auto"/>
      </w:divBdr>
    </w:div>
    <w:div w:id="952446156">
      <w:bodyDiv w:val="1"/>
      <w:marLeft w:val="0"/>
      <w:marRight w:val="0"/>
      <w:marTop w:val="0"/>
      <w:marBottom w:val="0"/>
      <w:divBdr>
        <w:top w:val="none" w:sz="0" w:space="0" w:color="auto"/>
        <w:left w:val="none" w:sz="0" w:space="0" w:color="auto"/>
        <w:bottom w:val="none" w:sz="0" w:space="0" w:color="auto"/>
        <w:right w:val="none" w:sz="0" w:space="0" w:color="auto"/>
      </w:divBdr>
    </w:div>
    <w:div w:id="954946816">
      <w:bodyDiv w:val="1"/>
      <w:marLeft w:val="0"/>
      <w:marRight w:val="0"/>
      <w:marTop w:val="0"/>
      <w:marBottom w:val="0"/>
      <w:divBdr>
        <w:top w:val="none" w:sz="0" w:space="0" w:color="auto"/>
        <w:left w:val="none" w:sz="0" w:space="0" w:color="auto"/>
        <w:bottom w:val="none" w:sz="0" w:space="0" w:color="auto"/>
        <w:right w:val="none" w:sz="0" w:space="0" w:color="auto"/>
      </w:divBdr>
    </w:div>
    <w:div w:id="956333109">
      <w:bodyDiv w:val="1"/>
      <w:marLeft w:val="0"/>
      <w:marRight w:val="0"/>
      <w:marTop w:val="0"/>
      <w:marBottom w:val="0"/>
      <w:divBdr>
        <w:top w:val="none" w:sz="0" w:space="0" w:color="auto"/>
        <w:left w:val="none" w:sz="0" w:space="0" w:color="auto"/>
        <w:bottom w:val="none" w:sz="0" w:space="0" w:color="auto"/>
        <w:right w:val="none" w:sz="0" w:space="0" w:color="auto"/>
      </w:divBdr>
    </w:div>
    <w:div w:id="956377347">
      <w:bodyDiv w:val="1"/>
      <w:marLeft w:val="0"/>
      <w:marRight w:val="0"/>
      <w:marTop w:val="0"/>
      <w:marBottom w:val="0"/>
      <w:divBdr>
        <w:top w:val="none" w:sz="0" w:space="0" w:color="auto"/>
        <w:left w:val="none" w:sz="0" w:space="0" w:color="auto"/>
        <w:bottom w:val="none" w:sz="0" w:space="0" w:color="auto"/>
        <w:right w:val="none" w:sz="0" w:space="0" w:color="auto"/>
      </w:divBdr>
    </w:div>
    <w:div w:id="957293824">
      <w:bodyDiv w:val="1"/>
      <w:marLeft w:val="0"/>
      <w:marRight w:val="0"/>
      <w:marTop w:val="0"/>
      <w:marBottom w:val="0"/>
      <w:divBdr>
        <w:top w:val="none" w:sz="0" w:space="0" w:color="auto"/>
        <w:left w:val="none" w:sz="0" w:space="0" w:color="auto"/>
        <w:bottom w:val="none" w:sz="0" w:space="0" w:color="auto"/>
        <w:right w:val="none" w:sz="0" w:space="0" w:color="auto"/>
      </w:divBdr>
    </w:div>
    <w:div w:id="958729201">
      <w:bodyDiv w:val="1"/>
      <w:marLeft w:val="0"/>
      <w:marRight w:val="0"/>
      <w:marTop w:val="0"/>
      <w:marBottom w:val="0"/>
      <w:divBdr>
        <w:top w:val="none" w:sz="0" w:space="0" w:color="auto"/>
        <w:left w:val="none" w:sz="0" w:space="0" w:color="auto"/>
        <w:bottom w:val="none" w:sz="0" w:space="0" w:color="auto"/>
        <w:right w:val="none" w:sz="0" w:space="0" w:color="auto"/>
      </w:divBdr>
    </w:div>
    <w:div w:id="958992902">
      <w:bodyDiv w:val="1"/>
      <w:marLeft w:val="0"/>
      <w:marRight w:val="0"/>
      <w:marTop w:val="0"/>
      <w:marBottom w:val="0"/>
      <w:divBdr>
        <w:top w:val="none" w:sz="0" w:space="0" w:color="auto"/>
        <w:left w:val="none" w:sz="0" w:space="0" w:color="auto"/>
        <w:bottom w:val="none" w:sz="0" w:space="0" w:color="auto"/>
        <w:right w:val="none" w:sz="0" w:space="0" w:color="auto"/>
      </w:divBdr>
    </w:div>
    <w:div w:id="959922384">
      <w:bodyDiv w:val="1"/>
      <w:marLeft w:val="0"/>
      <w:marRight w:val="0"/>
      <w:marTop w:val="0"/>
      <w:marBottom w:val="0"/>
      <w:divBdr>
        <w:top w:val="none" w:sz="0" w:space="0" w:color="auto"/>
        <w:left w:val="none" w:sz="0" w:space="0" w:color="auto"/>
        <w:bottom w:val="none" w:sz="0" w:space="0" w:color="auto"/>
        <w:right w:val="none" w:sz="0" w:space="0" w:color="auto"/>
      </w:divBdr>
    </w:div>
    <w:div w:id="961807439">
      <w:bodyDiv w:val="1"/>
      <w:marLeft w:val="0"/>
      <w:marRight w:val="0"/>
      <w:marTop w:val="0"/>
      <w:marBottom w:val="0"/>
      <w:divBdr>
        <w:top w:val="none" w:sz="0" w:space="0" w:color="auto"/>
        <w:left w:val="none" w:sz="0" w:space="0" w:color="auto"/>
        <w:bottom w:val="none" w:sz="0" w:space="0" w:color="auto"/>
        <w:right w:val="none" w:sz="0" w:space="0" w:color="auto"/>
      </w:divBdr>
    </w:div>
    <w:div w:id="962884740">
      <w:bodyDiv w:val="1"/>
      <w:marLeft w:val="0"/>
      <w:marRight w:val="0"/>
      <w:marTop w:val="0"/>
      <w:marBottom w:val="0"/>
      <w:divBdr>
        <w:top w:val="none" w:sz="0" w:space="0" w:color="auto"/>
        <w:left w:val="none" w:sz="0" w:space="0" w:color="auto"/>
        <w:bottom w:val="none" w:sz="0" w:space="0" w:color="auto"/>
        <w:right w:val="none" w:sz="0" w:space="0" w:color="auto"/>
      </w:divBdr>
    </w:div>
    <w:div w:id="963343263">
      <w:bodyDiv w:val="1"/>
      <w:marLeft w:val="0"/>
      <w:marRight w:val="0"/>
      <w:marTop w:val="0"/>
      <w:marBottom w:val="0"/>
      <w:divBdr>
        <w:top w:val="none" w:sz="0" w:space="0" w:color="auto"/>
        <w:left w:val="none" w:sz="0" w:space="0" w:color="auto"/>
        <w:bottom w:val="none" w:sz="0" w:space="0" w:color="auto"/>
        <w:right w:val="none" w:sz="0" w:space="0" w:color="auto"/>
      </w:divBdr>
    </w:div>
    <w:div w:id="964510046">
      <w:bodyDiv w:val="1"/>
      <w:marLeft w:val="0"/>
      <w:marRight w:val="0"/>
      <w:marTop w:val="0"/>
      <w:marBottom w:val="0"/>
      <w:divBdr>
        <w:top w:val="none" w:sz="0" w:space="0" w:color="auto"/>
        <w:left w:val="none" w:sz="0" w:space="0" w:color="auto"/>
        <w:bottom w:val="none" w:sz="0" w:space="0" w:color="auto"/>
        <w:right w:val="none" w:sz="0" w:space="0" w:color="auto"/>
      </w:divBdr>
    </w:div>
    <w:div w:id="967127548">
      <w:bodyDiv w:val="1"/>
      <w:marLeft w:val="0"/>
      <w:marRight w:val="0"/>
      <w:marTop w:val="0"/>
      <w:marBottom w:val="0"/>
      <w:divBdr>
        <w:top w:val="none" w:sz="0" w:space="0" w:color="auto"/>
        <w:left w:val="none" w:sz="0" w:space="0" w:color="auto"/>
        <w:bottom w:val="none" w:sz="0" w:space="0" w:color="auto"/>
        <w:right w:val="none" w:sz="0" w:space="0" w:color="auto"/>
      </w:divBdr>
    </w:div>
    <w:div w:id="968972434">
      <w:bodyDiv w:val="1"/>
      <w:marLeft w:val="0"/>
      <w:marRight w:val="0"/>
      <w:marTop w:val="0"/>
      <w:marBottom w:val="0"/>
      <w:divBdr>
        <w:top w:val="none" w:sz="0" w:space="0" w:color="auto"/>
        <w:left w:val="none" w:sz="0" w:space="0" w:color="auto"/>
        <w:bottom w:val="none" w:sz="0" w:space="0" w:color="auto"/>
        <w:right w:val="none" w:sz="0" w:space="0" w:color="auto"/>
      </w:divBdr>
    </w:div>
    <w:div w:id="969164571">
      <w:bodyDiv w:val="1"/>
      <w:marLeft w:val="0"/>
      <w:marRight w:val="0"/>
      <w:marTop w:val="0"/>
      <w:marBottom w:val="0"/>
      <w:divBdr>
        <w:top w:val="none" w:sz="0" w:space="0" w:color="auto"/>
        <w:left w:val="none" w:sz="0" w:space="0" w:color="auto"/>
        <w:bottom w:val="none" w:sz="0" w:space="0" w:color="auto"/>
        <w:right w:val="none" w:sz="0" w:space="0" w:color="auto"/>
      </w:divBdr>
    </w:div>
    <w:div w:id="969242877">
      <w:bodyDiv w:val="1"/>
      <w:marLeft w:val="0"/>
      <w:marRight w:val="0"/>
      <w:marTop w:val="0"/>
      <w:marBottom w:val="0"/>
      <w:divBdr>
        <w:top w:val="none" w:sz="0" w:space="0" w:color="auto"/>
        <w:left w:val="none" w:sz="0" w:space="0" w:color="auto"/>
        <w:bottom w:val="none" w:sz="0" w:space="0" w:color="auto"/>
        <w:right w:val="none" w:sz="0" w:space="0" w:color="auto"/>
      </w:divBdr>
    </w:div>
    <w:div w:id="969289857">
      <w:bodyDiv w:val="1"/>
      <w:marLeft w:val="0"/>
      <w:marRight w:val="0"/>
      <w:marTop w:val="0"/>
      <w:marBottom w:val="0"/>
      <w:divBdr>
        <w:top w:val="none" w:sz="0" w:space="0" w:color="auto"/>
        <w:left w:val="none" w:sz="0" w:space="0" w:color="auto"/>
        <w:bottom w:val="none" w:sz="0" w:space="0" w:color="auto"/>
        <w:right w:val="none" w:sz="0" w:space="0" w:color="auto"/>
      </w:divBdr>
    </w:div>
    <w:div w:id="969556580">
      <w:bodyDiv w:val="1"/>
      <w:marLeft w:val="0"/>
      <w:marRight w:val="0"/>
      <w:marTop w:val="0"/>
      <w:marBottom w:val="0"/>
      <w:divBdr>
        <w:top w:val="none" w:sz="0" w:space="0" w:color="auto"/>
        <w:left w:val="none" w:sz="0" w:space="0" w:color="auto"/>
        <w:bottom w:val="none" w:sz="0" w:space="0" w:color="auto"/>
        <w:right w:val="none" w:sz="0" w:space="0" w:color="auto"/>
      </w:divBdr>
    </w:div>
    <w:div w:id="970555053">
      <w:bodyDiv w:val="1"/>
      <w:marLeft w:val="0"/>
      <w:marRight w:val="0"/>
      <w:marTop w:val="0"/>
      <w:marBottom w:val="0"/>
      <w:divBdr>
        <w:top w:val="none" w:sz="0" w:space="0" w:color="auto"/>
        <w:left w:val="none" w:sz="0" w:space="0" w:color="auto"/>
        <w:bottom w:val="none" w:sz="0" w:space="0" w:color="auto"/>
        <w:right w:val="none" w:sz="0" w:space="0" w:color="auto"/>
      </w:divBdr>
    </w:div>
    <w:div w:id="971710322">
      <w:bodyDiv w:val="1"/>
      <w:marLeft w:val="0"/>
      <w:marRight w:val="0"/>
      <w:marTop w:val="0"/>
      <w:marBottom w:val="0"/>
      <w:divBdr>
        <w:top w:val="none" w:sz="0" w:space="0" w:color="auto"/>
        <w:left w:val="none" w:sz="0" w:space="0" w:color="auto"/>
        <w:bottom w:val="none" w:sz="0" w:space="0" w:color="auto"/>
        <w:right w:val="none" w:sz="0" w:space="0" w:color="auto"/>
      </w:divBdr>
    </w:div>
    <w:div w:id="972904902">
      <w:bodyDiv w:val="1"/>
      <w:marLeft w:val="0"/>
      <w:marRight w:val="0"/>
      <w:marTop w:val="0"/>
      <w:marBottom w:val="0"/>
      <w:divBdr>
        <w:top w:val="none" w:sz="0" w:space="0" w:color="auto"/>
        <w:left w:val="none" w:sz="0" w:space="0" w:color="auto"/>
        <w:bottom w:val="none" w:sz="0" w:space="0" w:color="auto"/>
        <w:right w:val="none" w:sz="0" w:space="0" w:color="auto"/>
      </w:divBdr>
    </w:div>
    <w:div w:id="976028287">
      <w:bodyDiv w:val="1"/>
      <w:marLeft w:val="0"/>
      <w:marRight w:val="0"/>
      <w:marTop w:val="0"/>
      <w:marBottom w:val="0"/>
      <w:divBdr>
        <w:top w:val="none" w:sz="0" w:space="0" w:color="auto"/>
        <w:left w:val="none" w:sz="0" w:space="0" w:color="auto"/>
        <w:bottom w:val="none" w:sz="0" w:space="0" w:color="auto"/>
        <w:right w:val="none" w:sz="0" w:space="0" w:color="auto"/>
      </w:divBdr>
    </w:div>
    <w:div w:id="976103359">
      <w:bodyDiv w:val="1"/>
      <w:marLeft w:val="0"/>
      <w:marRight w:val="0"/>
      <w:marTop w:val="0"/>
      <w:marBottom w:val="0"/>
      <w:divBdr>
        <w:top w:val="none" w:sz="0" w:space="0" w:color="auto"/>
        <w:left w:val="none" w:sz="0" w:space="0" w:color="auto"/>
        <w:bottom w:val="none" w:sz="0" w:space="0" w:color="auto"/>
        <w:right w:val="none" w:sz="0" w:space="0" w:color="auto"/>
      </w:divBdr>
    </w:div>
    <w:div w:id="978145796">
      <w:bodyDiv w:val="1"/>
      <w:marLeft w:val="0"/>
      <w:marRight w:val="0"/>
      <w:marTop w:val="0"/>
      <w:marBottom w:val="0"/>
      <w:divBdr>
        <w:top w:val="none" w:sz="0" w:space="0" w:color="auto"/>
        <w:left w:val="none" w:sz="0" w:space="0" w:color="auto"/>
        <w:bottom w:val="none" w:sz="0" w:space="0" w:color="auto"/>
        <w:right w:val="none" w:sz="0" w:space="0" w:color="auto"/>
      </w:divBdr>
    </w:div>
    <w:div w:id="979265999">
      <w:bodyDiv w:val="1"/>
      <w:marLeft w:val="0"/>
      <w:marRight w:val="0"/>
      <w:marTop w:val="0"/>
      <w:marBottom w:val="0"/>
      <w:divBdr>
        <w:top w:val="none" w:sz="0" w:space="0" w:color="auto"/>
        <w:left w:val="none" w:sz="0" w:space="0" w:color="auto"/>
        <w:bottom w:val="none" w:sz="0" w:space="0" w:color="auto"/>
        <w:right w:val="none" w:sz="0" w:space="0" w:color="auto"/>
      </w:divBdr>
    </w:div>
    <w:div w:id="981230069">
      <w:bodyDiv w:val="1"/>
      <w:marLeft w:val="0"/>
      <w:marRight w:val="0"/>
      <w:marTop w:val="0"/>
      <w:marBottom w:val="0"/>
      <w:divBdr>
        <w:top w:val="none" w:sz="0" w:space="0" w:color="auto"/>
        <w:left w:val="none" w:sz="0" w:space="0" w:color="auto"/>
        <w:bottom w:val="none" w:sz="0" w:space="0" w:color="auto"/>
        <w:right w:val="none" w:sz="0" w:space="0" w:color="auto"/>
      </w:divBdr>
    </w:div>
    <w:div w:id="981616813">
      <w:bodyDiv w:val="1"/>
      <w:marLeft w:val="0"/>
      <w:marRight w:val="0"/>
      <w:marTop w:val="0"/>
      <w:marBottom w:val="0"/>
      <w:divBdr>
        <w:top w:val="none" w:sz="0" w:space="0" w:color="auto"/>
        <w:left w:val="none" w:sz="0" w:space="0" w:color="auto"/>
        <w:bottom w:val="none" w:sz="0" w:space="0" w:color="auto"/>
        <w:right w:val="none" w:sz="0" w:space="0" w:color="auto"/>
      </w:divBdr>
    </w:div>
    <w:div w:id="982582911">
      <w:bodyDiv w:val="1"/>
      <w:marLeft w:val="0"/>
      <w:marRight w:val="0"/>
      <w:marTop w:val="0"/>
      <w:marBottom w:val="0"/>
      <w:divBdr>
        <w:top w:val="none" w:sz="0" w:space="0" w:color="auto"/>
        <w:left w:val="none" w:sz="0" w:space="0" w:color="auto"/>
        <w:bottom w:val="none" w:sz="0" w:space="0" w:color="auto"/>
        <w:right w:val="none" w:sz="0" w:space="0" w:color="auto"/>
      </w:divBdr>
    </w:div>
    <w:div w:id="983239100">
      <w:bodyDiv w:val="1"/>
      <w:marLeft w:val="0"/>
      <w:marRight w:val="0"/>
      <w:marTop w:val="0"/>
      <w:marBottom w:val="0"/>
      <w:divBdr>
        <w:top w:val="none" w:sz="0" w:space="0" w:color="auto"/>
        <w:left w:val="none" w:sz="0" w:space="0" w:color="auto"/>
        <w:bottom w:val="none" w:sz="0" w:space="0" w:color="auto"/>
        <w:right w:val="none" w:sz="0" w:space="0" w:color="auto"/>
      </w:divBdr>
    </w:div>
    <w:div w:id="983510459">
      <w:bodyDiv w:val="1"/>
      <w:marLeft w:val="0"/>
      <w:marRight w:val="0"/>
      <w:marTop w:val="0"/>
      <w:marBottom w:val="0"/>
      <w:divBdr>
        <w:top w:val="none" w:sz="0" w:space="0" w:color="auto"/>
        <w:left w:val="none" w:sz="0" w:space="0" w:color="auto"/>
        <w:bottom w:val="none" w:sz="0" w:space="0" w:color="auto"/>
        <w:right w:val="none" w:sz="0" w:space="0" w:color="auto"/>
      </w:divBdr>
    </w:div>
    <w:div w:id="983705315">
      <w:bodyDiv w:val="1"/>
      <w:marLeft w:val="0"/>
      <w:marRight w:val="0"/>
      <w:marTop w:val="0"/>
      <w:marBottom w:val="0"/>
      <w:divBdr>
        <w:top w:val="none" w:sz="0" w:space="0" w:color="auto"/>
        <w:left w:val="none" w:sz="0" w:space="0" w:color="auto"/>
        <w:bottom w:val="none" w:sz="0" w:space="0" w:color="auto"/>
        <w:right w:val="none" w:sz="0" w:space="0" w:color="auto"/>
      </w:divBdr>
    </w:div>
    <w:div w:id="987173691">
      <w:bodyDiv w:val="1"/>
      <w:marLeft w:val="0"/>
      <w:marRight w:val="0"/>
      <w:marTop w:val="0"/>
      <w:marBottom w:val="0"/>
      <w:divBdr>
        <w:top w:val="none" w:sz="0" w:space="0" w:color="auto"/>
        <w:left w:val="none" w:sz="0" w:space="0" w:color="auto"/>
        <w:bottom w:val="none" w:sz="0" w:space="0" w:color="auto"/>
        <w:right w:val="none" w:sz="0" w:space="0" w:color="auto"/>
      </w:divBdr>
    </w:div>
    <w:div w:id="987320814">
      <w:bodyDiv w:val="1"/>
      <w:marLeft w:val="0"/>
      <w:marRight w:val="0"/>
      <w:marTop w:val="0"/>
      <w:marBottom w:val="0"/>
      <w:divBdr>
        <w:top w:val="none" w:sz="0" w:space="0" w:color="auto"/>
        <w:left w:val="none" w:sz="0" w:space="0" w:color="auto"/>
        <w:bottom w:val="none" w:sz="0" w:space="0" w:color="auto"/>
        <w:right w:val="none" w:sz="0" w:space="0" w:color="auto"/>
      </w:divBdr>
    </w:div>
    <w:div w:id="988217413">
      <w:bodyDiv w:val="1"/>
      <w:marLeft w:val="0"/>
      <w:marRight w:val="0"/>
      <w:marTop w:val="0"/>
      <w:marBottom w:val="0"/>
      <w:divBdr>
        <w:top w:val="none" w:sz="0" w:space="0" w:color="auto"/>
        <w:left w:val="none" w:sz="0" w:space="0" w:color="auto"/>
        <w:bottom w:val="none" w:sz="0" w:space="0" w:color="auto"/>
        <w:right w:val="none" w:sz="0" w:space="0" w:color="auto"/>
      </w:divBdr>
    </w:div>
    <w:div w:id="993411725">
      <w:bodyDiv w:val="1"/>
      <w:marLeft w:val="0"/>
      <w:marRight w:val="0"/>
      <w:marTop w:val="0"/>
      <w:marBottom w:val="0"/>
      <w:divBdr>
        <w:top w:val="none" w:sz="0" w:space="0" w:color="auto"/>
        <w:left w:val="none" w:sz="0" w:space="0" w:color="auto"/>
        <w:bottom w:val="none" w:sz="0" w:space="0" w:color="auto"/>
        <w:right w:val="none" w:sz="0" w:space="0" w:color="auto"/>
      </w:divBdr>
    </w:div>
    <w:div w:id="993727620">
      <w:bodyDiv w:val="1"/>
      <w:marLeft w:val="0"/>
      <w:marRight w:val="0"/>
      <w:marTop w:val="0"/>
      <w:marBottom w:val="0"/>
      <w:divBdr>
        <w:top w:val="none" w:sz="0" w:space="0" w:color="auto"/>
        <w:left w:val="none" w:sz="0" w:space="0" w:color="auto"/>
        <w:bottom w:val="none" w:sz="0" w:space="0" w:color="auto"/>
        <w:right w:val="none" w:sz="0" w:space="0" w:color="auto"/>
      </w:divBdr>
    </w:div>
    <w:div w:id="995689680">
      <w:bodyDiv w:val="1"/>
      <w:marLeft w:val="0"/>
      <w:marRight w:val="0"/>
      <w:marTop w:val="0"/>
      <w:marBottom w:val="0"/>
      <w:divBdr>
        <w:top w:val="none" w:sz="0" w:space="0" w:color="auto"/>
        <w:left w:val="none" w:sz="0" w:space="0" w:color="auto"/>
        <w:bottom w:val="none" w:sz="0" w:space="0" w:color="auto"/>
        <w:right w:val="none" w:sz="0" w:space="0" w:color="auto"/>
      </w:divBdr>
    </w:div>
    <w:div w:id="996104661">
      <w:bodyDiv w:val="1"/>
      <w:marLeft w:val="0"/>
      <w:marRight w:val="0"/>
      <w:marTop w:val="0"/>
      <w:marBottom w:val="0"/>
      <w:divBdr>
        <w:top w:val="none" w:sz="0" w:space="0" w:color="auto"/>
        <w:left w:val="none" w:sz="0" w:space="0" w:color="auto"/>
        <w:bottom w:val="none" w:sz="0" w:space="0" w:color="auto"/>
        <w:right w:val="none" w:sz="0" w:space="0" w:color="auto"/>
      </w:divBdr>
    </w:div>
    <w:div w:id="998071464">
      <w:bodyDiv w:val="1"/>
      <w:marLeft w:val="0"/>
      <w:marRight w:val="0"/>
      <w:marTop w:val="0"/>
      <w:marBottom w:val="0"/>
      <w:divBdr>
        <w:top w:val="none" w:sz="0" w:space="0" w:color="auto"/>
        <w:left w:val="none" w:sz="0" w:space="0" w:color="auto"/>
        <w:bottom w:val="none" w:sz="0" w:space="0" w:color="auto"/>
        <w:right w:val="none" w:sz="0" w:space="0" w:color="auto"/>
      </w:divBdr>
    </w:div>
    <w:div w:id="998968096">
      <w:bodyDiv w:val="1"/>
      <w:marLeft w:val="0"/>
      <w:marRight w:val="0"/>
      <w:marTop w:val="0"/>
      <w:marBottom w:val="0"/>
      <w:divBdr>
        <w:top w:val="none" w:sz="0" w:space="0" w:color="auto"/>
        <w:left w:val="none" w:sz="0" w:space="0" w:color="auto"/>
        <w:bottom w:val="none" w:sz="0" w:space="0" w:color="auto"/>
        <w:right w:val="none" w:sz="0" w:space="0" w:color="auto"/>
      </w:divBdr>
    </w:div>
    <w:div w:id="999577447">
      <w:bodyDiv w:val="1"/>
      <w:marLeft w:val="0"/>
      <w:marRight w:val="0"/>
      <w:marTop w:val="0"/>
      <w:marBottom w:val="0"/>
      <w:divBdr>
        <w:top w:val="none" w:sz="0" w:space="0" w:color="auto"/>
        <w:left w:val="none" w:sz="0" w:space="0" w:color="auto"/>
        <w:bottom w:val="none" w:sz="0" w:space="0" w:color="auto"/>
        <w:right w:val="none" w:sz="0" w:space="0" w:color="auto"/>
      </w:divBdr>
    </w:div>
    <w:div w:id="999770474">
      <w:bodyDiv w:val="1"/>
      <w:marLeft w:val="0"/>
      <w:marRight w:val="0"/>
      <w:marTop w:val="0"/>
      <w:marBottom w:val="0"/>
      <w:divBdr>
        <w:top w:val="none" w:sz="0" w:space="0" w:color="auto"/>
        <w:left w:val="none" w:sz="0" w:space="0" w:color="auto"/>
        <w:bottom w:val="none" w:sz="0" w:space="0" w:color="auto"/>
        <w:right w:val="none" w:sz="0" w:space="0" w:color="auto"/>
      </w:divBdr>
    </w:div>
    <w:div w:id="1000235704">
      <w:bodyDiv w:val="1"/>
      <w:marLeft w:val="0"/>
      <w:marRight w:val="0"/>
      <w:marTop w:val="0"/>
      <w:marBottom w:val="0"/>
      <w:divBdr>
        <w:top w:val="none" w:sz="0" w:space="0" w:color="auto"/>
        <w:left w:val="none" w:sz="0" w:space="0" w:color="auto"/>
        <w:bottom w:val="none" w:sz="0" w:space="0" w:color="auto"/>
        <w:right w:val="none" w:sz="0" w:space="0" w:color="auto"/>
      </w:divBdr>
    </w:div>
    <w:div w:id="1000351251">
      <w:bodyDiv w:val="1"/>
      <w:marLeft w:val="0"/>
      <w:marRight w:val="0"/>
      <w:marTop w:val="0"/>
      <w:marBottom w:val="0"/>
      <w:divBdr>
        <w:top w:val="none" w:sz="0" w:space="0" w:color="auto"/>
        <w:left w:val="none" w:sz="0" w:space="0" w:color="auto"/>
        <w:bottom w:val="none" w:sz="0" w:space="0" w:color="auto"/>
        <w:right w:val="none" w:sz="0" w:space="0" w:color="auto"/>
      </w:divBdr>
    </w:div>
    <w:div w:id="1001347591">
      <w:bodyDiv w:val="1"/>
      <w:marLeft w:val="0"/>
      <w:marRight w:val="0"/>
      <w:marTop w:val="0"/>
      <w:marBottom w:val="0"/>
      <w:divBdr>
        <w:top w:val="none" w:sz="0" w:space="0" w:color="auto"/>
        <w:left w:val="none" w:sz="0" w:space="0" w:color="auto"/>
        <w:bottom w:val="none" w:sz="0" w:space="0" w:color="auto"/>
        <w:right w:val="none" w:sz="0" w:space="0" w:color="auto"/>
      </w:divBdr>
    </w:div>
    <w:div w:id="1003049876">
      <w:bodyDiv w:val="1"/>
      <w:marLeft w:val="0"/>
      <w:marRight w:val="0"/>
      <w:marTop w:val="0"/>
      <w:marBottom w:val="0"/>
      <w:divBdr>
        <w:top w:val="none" w:sz="0" w:space="0" w:color="auto"/>
        <w:left w:val="none" w:sz="0" w:space="0" w:color="auto"/>
        <w:bottom w:val="none" w:sz="0" w:space="0" w:color="auto"/>
        <w:right w:val="none" w:sz="0" w:space="0" w:color="auto"/>
      </w:divBdr>
    </w:div>
    <w:div w:id="1004016230">
      <w:bodyDiv w:val="1"/>
      <w:marLeft w:val="0"/>
      <w:marRight w:val="0"/>
      <w:marTop w:val="0"/>
      <w:marBottom w:val="0"/>
      <w:divBdr>
        <w:top w:val="none" w:sz="0" w:space="0" w:color="auto"/>
        <w:left w:val="none" w:sz="0" w:space="0" w:color="auto"/>
        <w:bottom w:val="none" w:sz="0" w:space="0" w:color="auto"/>
        <w:right w:val="none" w:sz="0" w:space="0" w:color="auto"/>
      </w:divBdr>
    </w:div>
    <w:div w:id="1004818683">
      <w:bodyDiv w:val="1"/>
      <w:marLeft w:val="0"/>
      <w:marRight w:val="0"/>
      <w:marTop w:val="0"/>
      <w:marBottom w:val="0"/>
      <w:divBdr>
        <w:top w:val="none" w:sz="0" w:space="0" w:color="auto"/>
        <w:left w:val="none" w:sz="0" w:space="0" w:color="auto"/>
        <w:bottom w:val="none" w:sz="0" w:space="0" w:color="auto"/>
        <w:right w:val="none" w:sz="0" w:space="0" w:color="auto"/>
      </w:divBdr>
    </w:div>
    <w:div w:id="1005864065">
      <w:bodyDiv w:val="1"/>
      <w:marLeft w:val="0"/>
      <w:marRight w:val="0"/>
      <w:marTop w:val="0"/>
      <w:marBottom w:val="0"/>
      <w:divBdr>
        <w:top w:val="none" w:sz="0" w:space="0" w:color="auto"/>
        <w:left w:val="none" w:sz="0" w:space="0" w:color="auto"/>
        <w:bottom w:val="none" w:sz="0" w:space="0" w:color="auto"/>
        <w:right w:val="none" w:sz="0" w:space="0" w:color="auto"/>
      </w:divBdr>
    </w:div>
    <w:div w:id="1007906364">
      <w:bodyDiv w:val="1"/>
      <w:marLeft w:val="0"/>
      <w:marRight w:val="0"/>
      <w:marTop w:val="0"/>
      <w:marBottom w:val="0"/>
      <w:divBdr>
        <w:top w:val="none" w:sz="0" w:space="0" w:color="auto"/>
        <w:left w:val="none" w:sz="0" w:space="0" w:color="auto"/>
        <w:bottom w:val="none" w:sz="0" w:space="0" w:color="auto"/>
        <w:right w:val="none" w:sz="0" w:space="0" w:color="auto"/>
      </w:divBdr>
    </w:div>
    <w:div w:id="1008168560">
      <w:bodyDiv w:val="1"/>
      <w:marLeft w:val="0"/>
      <w:marRight w:val="0"/>
      <w:marTop w:val="0"/>
      <w:marBottom w:val="0"/>
      <w:divBdr>
        <w:top w:val="none" w:sz="0" w:space="0" w:color="auto"/>
        <w:left w:val="none" w:sz="0" w:space="0" w:color="auto"/>
        <w:bottom w:val="none" w:sz="0" w:space="0" w:color="auto"/>
        <w:right w:val="none" w:sz="0" w:space="0" w:color="auto"/>
      </w:divBdr>
    </w:div>
    <w:div w:id="1008943225">
      <w:bodyDiv w:val="1"/>
      <w:marLeft w:val="0"/>
      <w:marRight w:val="0"/>
      <w:marTop w:val="0"/>
      <w:marBottom w:val="0"/>
      <w:divBdr>
        <w:top w:val="none" w:sz="0" w:space="0" w:color="auto"/>
        <w:left w:val="none" w:sz="0" w:space="0" w:color="auto"/>
        <w:bottom w:val="none" w:sz="0" w:space="0" w:color="auto"/>
        <w:right w:val="none" w:sz="0" w:space="0" w:color="auto"/>
      </w:divBdr>
    </w:div>
    <w:div w:id="1009672330">
      <w:bodyDiv w:val="1"/>
      <w:marLeft w:val="0"/>
      <w:marRight w:val="0"/>
      <w:marTop w:val="0"/>
      <w:marBottom w:val="0"/>
      <w:divBdr>
        <w:top w:val="none" w:sz="0" w:space="0" w:color="auto"/>
        <w:left w:val="none" w:sz="0" w:space="0" w:color="auto"/>
        <w:bottom w:val="none" w:sz="0" w:space="0" w:color="auto"/>
        <w:right w:val="none" w:sz="0" w:space="0" w:color="auto"/>
      </w:divBdr>
    </w:div>
    <w:div w:id="1011251261">
      <w:bodyDiv w:val="1"/>
      <w:marLeft w:val="0"/>
      <w:marRight w:val="0"/>
      <w:marTop w:val="0"/>
      <w:marBottom w:val="0"/>
      <w:divBdr>
        <w:top w:val="none" w:sz="0" w:space="0" w:color="auto"/>
        <w:left w:val="none" w:sz="0" w:space="0" w:color="auto"/>
        <w:bottom w:val="none" w:sz="0" w:space="0" w:color="auto"/>
        <w:right w:val="none" w:sz="0" w:space="0" w:color="auto"/>
      </w:divBdr>
    </w:div>
    <w:div w:id="1011907918">
      <w:bodyDiv w:val="1"/>
      <w:marLeft w:val="0"/>
      <w:marRight w:val="0"/>
      <w:marTop w:val="0"/>
      <w:marBottom w:val="0"/>
      <w:divBdr>
        <w:top w:val="none" w:sz="0" w:space="0" w:color="auto"/>
        <w:left w:val="none" w:sz="0" w:space="0" w:color="auto"/>
        <w:bottom w:val="none" w:sz="0" w:space="0" w:color="auto"/>
        <w:right w:val="none" w:sz="0" w:space="0" w:color="auto"/>
      </w:divBdr>
    </w:div>
    <w:div w:id="1012032186">
      <w:bodyDiv w:val="1"/>
      <w:marLeft w:val="0"/>
      <w:marRight w:val="0"/>
      <w:marTop w:val="0"/>
      <w:marBottom w:val="0"/>
      <w:divBdr>
        <w:top w:val="none" w:sz="0" w:space="0" w:color="auto"/>
        <w:left w:val="none" w:sz="0" w:space="0" w:color="auto"/>
        <w:bottom w:val="none" w:sz="0" w:space="0" w:color="auto"/>
        <w:right w:val="none" w:sz="0" w:space="0" w:color="auto"/>
      </w:divBdr>
    </w:div>
    <w:div w:id="1012414089">
      <w:bodyDiv w:val="1"/>
      <w:marLeft w:val="0"/>
      <w:marRight w:val="0"/>
      <w:marTop w:val="0"/>
      <w:marBottom w:val="0"/>
      <w:divBdr>
        <w:top w:val="none" w:sz="0" w:space="0" w:color="auto"/>
        <w:left w:val="none" w:sz="0" w:space="0" w:color="auto"/>
        <w:bottom w:val="none" w:sz="0" w:space="0" w:color="auto"/>
        <w:right w:val="none" w:sz="0" w:space="0" w:color="auto"/>
      </w:divBdr>
    </w:div>
    <w:div w:id="1013340591">
      <w:bodyDiv w:val="1"/>
      <w:marLeft w:val="0"/>
      <w:marRight w:val="0"/>
      <w:marTop w:val="0"/>
      <w:marBottom w:val="0"/>
      <w:divBdr>
        <w:top w:val="none" w:sz="0" w:space="0" w:color="auto"/>
        <w:left w:val="none" w:sz="0" w:space="0" w:color="auto"/>
        <w:bottom w:val="none" w:sz="0" w:space="0" w:color="auto"/>
        <w:right w:val="none" w:sz="0" w:space="0" w:color="auto"/>
      </w:divBdr>
    </w:div>
    <w:div w:id="1016420756">
      <w:bodyDiv w:val="1"/>
      <w:marLeft w:val="0"/>
      <w:marRight w:val="0"/>
      <w:marTop w:val="0"/>
      <w:marBottom w:val="0"/>
      <w:divBdr>
        <w:top w:val="none" w:sz="0" w:space="0" w:color="auto"/>
        <w:left w:val="none" w:sz="0" w:space="0" w:color="auto"/>
        <w:bottom w:val="none" w:sz="0" w:space="0" w:color="auto"/>
        <w:right w:val="none" w:sz="0" w:space="0" w:color="auto"/>
      </w:divBdr>
    </w:div>
    <w:div w:id="1018579650">
      <w:bodyDiv w:val="1"/>
      <w:marLeft w:val="0"/>
      <w:marRight w:val="0"/>
      <w:marTop w:val="0"/>
      <w:marBottom w:val="0"/>
      <w:divBdr>
        <w:top w:val="none" w:sz="0" w:space="0" w:color="auto"/>
        <w:left w:val="none" w:sz="0" w:space="0" w:color="auto"/>
        <w:bottom w:val="none" w:sz="0" w:space="0" w:color="auto"/>
        <w:right w:val="none" w:sz="0" w:space="0" w:color="auto"/>
      </w:divBdr>
    </w:div>
    <w:div w:id="1022584573">
      <w:bodyDiv w:val="1"/>
      <w:marLeft w:val="0"/>
      <w:marRight w:val="0"/>
      <w:marTop w:val="0"/>
      <w:marBottom w:val="0"/>
      <w:divBdr>
        <w:top w:val="none" w:sz="0" w:space="0" w:color="auto"/>
        <w:left w:val="none" w:sz="0" w:space="0" w:color="auto"/>
        <w:bottom w:val="none" w:sz="0" w:space="0" w:color="auto"/>
        <w:right w:val="none" w:sz="0" w:space="0" w:color="auto"/>
      </w:divBdr>
    </w:div>
    <w:div w:id="1023240877">
      <w:bodyDiv w:val="1"/>
      <w:marLeft w:val="0"/>
      <w:marRight w:val="0"/>
      <w:marTop w:val="0"/>
      <w:marBottom w:val="0"/>
      <w:divBdr>
        <w:top w:val="none" w:sz="0" w:space="0" w:color="auto"/>
        <w:left w:val="none" w:sz="0" w:space="0" w:color="auto"/>
        <w:bottom w:val="none" w:sz="0" w:space="0" w:color="auto"/>
        <w:right w:val="none" w:sz="0" w:space="0" w:color="auto"/>
      </w:divBdr>
    </w:div>
    <w:div w:id="1024401415">
      <w:bodyDiv w:val="1"/>
      <w:marLeft w:val="0"/>
      <w:marRight w:val="0"/>
      <w:marTop w:val="0"/>
      <w:marBottom w:val="0"/>
      <w:divBdr>
        <w:top w:val="none" w:sz="0" w:space="0" w:color="auto"/>
        <w:left w:val="none" w:sz="0" w:space="0" w:color="auto"/>
        <w:bottom w:val="none" w:sz="0" w:space="0" w:color="auto"/>
        <w:right w:val="none" w:sz="0" w:space="0" w:color="auto"/>
      </w:divBdr>
    </w:div>
    <w:div w:id="1025519259">
      <w:bodyDiv w:val="1"/>
      <w:marLeft w:val="0"/>
      <w:marRight w:val="0"/>
      <w:marTop w:val="0"/>
      <w:marBottom w:val="0"/>
      <w:divBdr>
        <w:top w:val="none" w:sz="0" w:space="0" w:color="auto"/>
        <w:left w:val="none" w:sz="0" w:space="0" w:color="auto"/>
        <w:bottom w:val="none" w:sz="0" w:space="0" w:color="auto"/>
        <w:right w:val="none" w:sz="0" w:space="0" w:color="auto"/>
      </w:divBdr>
    </w:div>
    <w:div w:id="1026370882">
      <w:bodyDiv w:val="1"/>
      <w:marLeft w:val="0"/>
      <w:marRight w:val="0"/>
      <w:marTop w:val="0"/>
      <w:marBottom w:val="0"/>
      <w:divBdr>
        <w:top w:val="none" w:sz="0" w:space="0" w:color="auto"/>
        <w:left w:val="none" w:sz="0" w:space="0" w:color="auto"/>
        <w:bottom w:val="none" w:sz="0" w:space="0" w:color="auto"/>
        <w:right w:val="none" w:sz="0" w:space="0" w:color="auto"/>
      </w:divBdr>
    </w:div>
    <w:div w:id="1026754389">
      <w:bodyDiv w:val="1"/>
      <w:marLeft w:val="0"/>
      <w:marRight w:val="0"/>
      <w:marTop w:val="0"/>
      <w:marBottom w:val="0"/>
      <w:divBdr>
        <w:top w:val="none" w:sz="0" w:space="0" w:color="auto"/>
        <w:left w:val="none" w:sz="0" w:space="0" w:color="auto"/>
        <w:bottom w:val="none" w:sz="0" w:space="0" w:color="auto"/>
        <w:right w:val="none" w:sz="0" w:space="0" w:color="auto"/>
      </w:divBdr>
    </w:div>
    <w:div w:id="1026760121">
      <w:bodyDiv w:val="1"/>
      <w:marLeft w:val="0"/>
      <w:marRight w:val="0"/>
      <w:marTop w:val="0"/>
      <w:marBottom w:val="0"/>
      <w:divBdr>
        <w:top w:val="none" w:sz="0" w:space="0" w:color="auto"/>
        <w:left w:val="none" w:sz="0" w:space="0" w:color="auto"/>
        <w:bottom w:val="none" w:sz="0" w:space="0" w:color="auto"/>
        <w:right w:val="none" w:sz="0" w:space="0" w:color="auto"/>
      </w:divBdr>
    </w:div>
    <w:div w:id="1027754442">
      <w:bodyDiv w:val="1"/>
      <w:marLeft w:val="0"/>
      <w:marRight w:val="0"/>
      <w:marTop w:val="0"/>
      <w:marBottom w:val="0"/>
      <w:divBdr>
        <w:top w:val="none" w:sz="0" w:space="0" w:color="auto"/>
        <w:left w:val="none" w:sz="0" w:space="0" w:color="auto"/>
        <w:bottom w:val="none" w:sz="0" w:space="0" w:color="auto"/>
        <w:right w:val="none" w:sz="0" w:space="0" w:color="auto"/>
      </w:divBdr>
    </w:div>
    <w:div w:id="1028222165">
      <w:bodyDiv w:val="1"/>
      <w:marLeft w:val="0"/>
      <w:marRight w:val="0"/>
      <w:marTop w:val="0"/>
      <w:marBottom w:val="0"/>
      <w:divBdr>
        <w:top w:val="none" w:sz="0" w:space="0" w:color="auto"/>
        <w:left w:val="none" w:sz="0" w:space="0" w:color="auto"/>
        <w:bottom w:val="none" w:sz="0" w:space="0" w:color="auto"/>
        <w:right w:val="none" w:sz="0" w:space="0" w:color="auto"/>
      </w:divBdr>
    </w:div>
    <w:div w:id="1029069331">
      <w:bodyDiv w:val="1"/>
      <w:marLeft w:val="0"/>
      <w:marRight w:val="0"/>
      <w:marTop w:val="0"/>
      <w:marBottom w:val="0"/>
      <w:divBdr>
        <w:top w:val="none" w:sz="0" w:space="0" w:color="auto"/>
        <w:left w:val="none" w:sz="0" w:space="0" w:color="auto"/>
        <w:bottom w:val="none" w:sz="0" w:space="0" w:color="auto"/>
        <w:right w:val="none" w:sz="0" w:space="0" w:color="auto"/>
      </w:divBdr>
    </w:div>
    <w:div w:id="1029183326">
      <w:bodyDiv w:val="1"/>
      <w:marLeft w:val="0"/>
      <w:marRight w:val="0"/>
      <w:marTop w:val="0"/>
      <w:marBottom w:val="0"/>
      <w:divBdr>
        <w:top w:val="none" w:sz="0" w:space="0" w:color="auto"/>
        <w:left w:val="none" w:sz="0" w:space="0" w:color="auto"/>
        <w:bottom w:val="none" w:sz="0" w:space="0" w:color="auto"/>
        <w:right w:val="none" w:sz="0" w:space="0" w:color="auto"/>
      </w:divBdr>
    </w:div>
    <w:div w:id="1029337687">
      <w:bodyDiv w:val="1"/>
      <w:marLeft w:val="0"/>
      <w:marRight w:val="0"/>
      <w:marTop w:val="0"/>
      <w:marBottom w:val="0"/>
      <w:divBdr>
        <w:top w:val="none" w:sz="0" w:space="0" w:color="auto"/>
        <w:left w:val="none" w:sz="0" w:space="0" w:color="auto"/>
        <w:bottom w:val="none" w:sz="0" w:space="0" w:color="auto"/>
        <w:right w:val="none" w:sz="0" w:space="0" w:color="auto"/>
      </w:divBdr>
    </w:div>
    <w:div w:id="1029724671">
      <w:bodyDiv w:val="1"/>
      <w:marLeft w:val="0"/>
      <w:marRight w:val="0"/>
      <w:marTop w:val="0"/>
      <w:marBottom w:val="0"/>
      <w:divBdr>
        <w:top w:val="none" w:sz="0" w:space="0" w:color="auto"/>
        <w:left w:val="none" w:sz="0" w:space="0" w:color="auto"/>
        <w:bottom w:val="none" w:sz="0" w:space="0" w:color="auto"/>
        <w:right w:val="none" w:sz="0" w:space="0" w:color="auto"/>
      </w:divBdr>
    </w:div>
    <w:div w:id="1029917051">
      <w:bodyDiv w:val="1"/>
      <w:marLeft w:val="0"/>
      <w:marRight w:val="0"/>
      <w:marTop w:val="0"/>
      <w:marBottom w:val="0"/>
      <w:divBdr>
        <w:top w:val="none" w:sz="0" w:space="0" w:color="auto"/>
        <w:left w:val="none" w:sz="0" w:space="0" w:color="auto"/>
        <w:bottom w:val="none" w:sz="0" w:space="0" w:color="auto"/>
        <w:right w:val="none" w:sz="0" w:space="0" w:color="auto"/>
      </w:divBdr>
    </w:div>
    <w:div w:id="1030885356">
      <w:bodyDiv w:val="1"/>
      <w:marLeft w:val="0"/>
      <w:marRight w:val="0"/>
      <w:marTop w:val="0"/>
      <w:marBottom w:val="0"/>
      <w:divBdr>
        <w:top w:val="none" w:sz="0" w:space="0" w:color="auto"/>
        <w:left w:val="none" w:sz="0" w:space="0" w:color="auto"/>
        <w:bottom w:val="none" w:sz="0" w:space="0" w:color="auto"/>
        <w:right w:val="none" w:sz="0" w:space="0" w:color="auto"/>
      </w:divBdr>
    </w:div>
    <w:div w:id="1030960565">
      <w:bodyDiv w:val="1"/>
      <w:marLeft w:val="0"/>
      <w:marRight w:val="0"/>
      <w:marTop w:val="0"/>
      <w:marBottom w:val="0"/>
      <w:divBdr>
        <w:top w:val="none" w:sz="0" w:space="0" w:color="auto"/>
        <w:left w:val="none" w:sz="0" w:space="0" w:color="auto"/>
        <w:bottom w:val="none" w:sz="0" w:space="0" w:color="auto"/>
        <w:right w:val="none" w:sz="0" w:space="0" w:color="auto"/>
      </w:divBdr>
    </w:div>
    <w:div w:id="1032152381">
      <w:bodyDiv w:val="1"/>
      <w:marLeft w:val="0"/>
      <w:marRight w:val="0"/>
      <w:marTop w:val="0"/>
      <w:marBottom w:val="0"/>
      <w:divBdr>
        <w:top w:val="none" w:sz="0" w:space="0" w:color="auto"/>
        <w:left w:val="none" w:sz="0" w:space="0" w:color="auto"/>
        <w:bottom w:val="none" w:sz="0" w:space="0" w:color="auto"/>
        <w:right w:val="none" w:sz="0" w:space="0" w:color="auto"/>
      </w:divBdr>
    </w:div>
    <w:div w:id="1032879309">
      <w:bodyDiv w:val="1"/>
      <w:marLeft w:val="0"/>
      <w:marRight w:val="0"/>
      <w:marTop w:val="0"/>
      <w:marBottom w:val="0"/>
      <w:divBdr>
        <w:top w:val="none" w:sz="0" w:space="0" w:color="auto"/>
        <w:left w:val="none" w:sz="0" w:space="0" w:color="auto"/>
        <w:bottom w:val="none" w:sz="0" w:space="0" w:color="auto"/>
        <w:right w:val="none" w:sz="0" w:space="0" w:color="auto"/>
      </w:divBdr>
    </w:div>
    <w:div w:id="1033844615">
      <w:bodyDiv w:val="1"/>
      <w:marLeft w:val="0"/>
      <w:marRight w:val="0"/>
      <w:marTop w:val="0"/>
      <w:marBottom w:val="0"/>
      <w:divBdr>
        <w:top w:val="none" w:sz="0" w:space="0" w:color="auto"/>
        <w:left w:val="none" w:sz="0" w:space="0" w:color="auto"/>
        <w:bottom w:val="none" w:sz="0" w:space="0" w:color="auto"/>
        <w:right w:val="none" w:sz="0" w:space="0" w:color="auto"/>
      </w:divBdr>
    </w:div>
    <w:div w:id="1033924012">
      <w:bodyDiv w:val="1"/>
      <w:marLeft w:val="0"/>
      <w:marRight w:val="0"/>
      <w:marTop w:val="0"/>
      <w:marBottom w:val="0"/>
      <w:divBdr>
        <w:top w:val="none" w:sz="0" w:space="0" w:color="auto"/>
        <w:left w:val="none" w:sz="0" w:space="0" w:color="auto"/>
        <w:bottom w:val="none" w:sz="0" w:space="0" w:color="auto"/>
        <w:right w:val="none" w:sz="0" w:space="0" w:color="auto"/>
      </w:divBdr>
    </w:div>
    <w:div w:id="1034234493">
      <w:bodyDiv w:val="1"/>
      <w:marLeft w:val="0"/>
      <w:marRight w:val="0"/>
      <w:marTop w:val="0"/>
      <w:marBottom w:val="0"/>
      <w:divBdr>
        <w:top w:val="none" w:sz="0" w:space="0" w:color="auto"/>
        <w:left w:val="none" w:sz="0" w:space="0" w:color="auto"/>
        <w:bottom w:val="none" w:sz="0" w:space="0" w:color="auto"/>
        <w:right w:val="none" w:sz="0" w:space="0" w:color="auto"/>
      </w:divBdr>
    </w:div>
    <w:div w:id="1035230169">
      <w:bodyDiv w:val="1"/>
      <w:marLeft w:val="0"/>
      <w:marRight w:val="0"/>
      <w:marTop w:val="0"/>
      <w:marBottom w:val="0"/>
      <w:divBdr>
        <w:top w:val="none" w:sz="0" w:space="0" w:color="auto"/>
        <w:left w:val="none" w:sz="0" w:space="0" w:color="auto"/>
        <w:bottom w:val="none" w:sz="0" w:space="0" w:color="auto"/>
        <w:right w:val="none" w:sz="0" w:space="0" w:color="auto"/>
      </w:divBdr>
    </w:div>
    <w:div w:id="1036661722">
      <w:bodyDiv w:val="1"/>
      <w:marLeft w:val="0"/>
      <w:marRight w:val="0"/>
      <w:marTop w:val="0"/>
      <w:marBottom w:val="0"/>
      <w:divBdr>
        <w:top w:val="none" w:sz="0" w:space="0" w:color="auto"/>
        <w:left w:val="none" w:sz="0" w:space="0" w:color="auto"/>
        <w:bottom w:val="none" w:sz="0" w:space="0" w:color="auto"/>
        <w:right w:val="none" w:sz="0" w:space="0" w:color="auto"/>
      </w:divBdr>
    </w:div>
    <w:div w:id="1036783303">
      <w:bodyDiv w:val="1"/>
      <w:marLeft w:val="0"/>
      <w:marRight w:val="0"/>
      <w:marTop w:val="0"/>
      <w:marBottom w:val="0"/>
      <w:divBdr>
        <w:top w:val="none" w:sz="0" w:space="0" w:color="auto"/>
        <w:left w:val="none" w:sz="0" w:space="0" w:color="auto"/>
        <w:bottom w:val="none" w:sz="0" w:space="0" w:color="auto"/>
        <w:right w:val="none" w:sz="0" w:space="0" w:color="auto"/>
      </w:divBdr>
    </w:div>
    <w:div w:id="1038553169">
      <w:bodyDiv w:val="1"/>
      <w:marLeft w:val="0"/>
      <w:marRight w:val="0"/>
      <w:marTop w:val="0"/>
      <w:marBottom w:val="0"/>
      <w:divBdr>
        <w:top w:val="none" w:sz="0" w:space="0" w:color="auto"/>
        <w:left w:val="none" w:sz="0" w:space="0" w:color="auto"/>
        <w:bottom w:val="none" w:sz="0" w:space="0" w:color="auto"/>
        <w:right w:val="none" w:sz="0" w:space="0" w:color="auto"/>
      </w:divBdr>
    </w:div>
    <w:div w:id="1040856281">
      <w:bodyDiv w:val="1"/>
      <w:marLeft w:val="0"/>
      <w:marRight w:val="0"/>
      <w:marTop w:val="0"/>
      <w:marBottom w:val="0"/>
      <w:divBdr>
        <w:top w:val="none" w:sz="0" w:space="0" w:color="auto"/>
        <w:left w:val="none" w:sz="0" w:space="0" w:color="auto"/>
        <w:bottom w:val="none" w:sz="0" w:space="0" w:color="auto"/>
        <w:right w:val="none" w:sz="0" w:space="0" w:color="auto"/>
      </w:divBdr>
    </w:div>
    <w:div w:id="1041251116">
      <w:bodyDiv w:val="1"/>
      <w:marLeft w:val="0"/>
      <w:marRight w:val="0"/>
      <w:marTop w:val="0"/>
      <w:marBottom w:val="0"/>
      <w:divBdr>
        <w:top w:val="none" w:sz="0" w:space="0" w:color="auto"/>
        <w:left w:val="none" w:sz="0" w:space="0" w:color="auto"/>
        <w:bottom w:val="none" w:sz="0" w:space="0" w:color="auto"/>
        <w:right w:val="none" w:sz="0" w:space="0" w:color="auto"/>
      </w:divBdr>
    </w:div>
    <w:div w:id="1042092381">
      <w:bodyDiv w:val="1"/>
      <w:marLeft w:val="0"/>
      <w:marRight w:val="0"/>
      <w:marTop w:val="0"/>
      <w:marBottom w:val="0"/>
      <w:divBdr>
        <w:top w:val="none" w:sz="0" w:space="0" w:color="auto"/>
        <w:left w:val="none" w:sz="0" w:space="0" w:color="auto"/>
        <w:bottom w:val="none" w:sz="0" w:space="0" w:color="auto"/>
        <w:right w:val="none" w:sz="0" w:space="0" w:color="auto"/>
      </w:divBdr>
    </w:div>
    <w:div w:id="1042362220">
      <w:bodyDiv w:val="1"/>
      <w:marLeft w:val="0"/>
      <w:marRight w:val="0"/>
      <w:marTop w:val="0"/>
      <w:marBottom w:val="0"/>
      <w:divBdr>
        <w:top w:val="none" w:sz="0" w:space="0" w:color="auto"/>
        <w:left w:val="none" w:sz="0" w:space="0" w:color="auto"/>
        <w:bottom w:val="none" w:sz="0" w:space="0" w:color="auto"/>
        <w:right w:val="none" w:sz="0" w:space="0" w:color="auto"/>
      </w:divBdr>
    </w:div>
    <w:div w:id="1043865137">
      <w:bodyDiv w:val="1"/>
      <w:marLeft w:val="0"/>
      <w:marRight w:val="0"/>
      <w:marTop w:val="0"/>
      <w:marBottom w:val="0"/>
      <w:divBdr>
        <w:top w:val="none" w:sz="0" w:space="0" w:color="auto"/>
        <w:left w:val="none" w:sz="0" w:space="0" w:color="auto"/>
        <w:bottom w:val="none" w:sz="0" w:space="0" w:color="auto"/>
        <w:right w:val="none" w:sz="0" w:space="0" w:color="auto"/>
      </w:divBdr>
    </w:div>
    <w:div w:id="1044792431">
      <w:bodyDiv w:val="1"/>
      <w:marLeft w:val="0"/>
      <w:marRight w:val="0"/>
      <w:marTop w:val="0"/>
      <w:marBottom w:val="0"/>
      <w:divBdr>
        <w:top w:val="none" w:sz="0" w:space="0" w:color="auto"/>
        <w:left w:val="none" w:sz="0" w:space="0" w:color="auto"/>
        <w:bottom w:val="none" w:sz="0" w:space="0" w:color="auto"/>
        <w:right w:val="none" w:sz="0" w:space="0" w:color="auto"/>
      </w:divBdr>
    </w:div>
    <w:div w:id="1045330895">
      <w:bodyDiv w:val="1"/>
      <w:marLeft w:val="0"/>
      <w:marRight w:val="0"/>
      <w:marTop w:val="0"/>
      <w:marBottom w:val="0"/>
      <w:divBdr>
        <w:top w:val="none" w:sz="0" w:space="0" w:color="auto"/>
        <w:left w:val="none" w:sz="0" w:space="0" w:color="auto"/>
        <w:bottom w:val="none" w:sz="0" w:space="0" w:color="auto"/>
        <w:right w:val="none" w:sz="0" w:space="0" w:color="auto"/>
      </w:divBdr>
    </w:div>
    <w:div w:id="1046757347">
      <w:bodyDiv w:val="1"/>
      <w:marLeft w:val="0"/>
      <w:marRight w:val="0"/>
      <w:marTop w:val="0"/>
      <w:marBottom w:val="0"/>
      <w:divBdr>
        <w:top w:val="none" w:sz="0" w:space="0" w:color="auto"/>
        <w:left w:val="none" w:sz="0" w:space="0" w:color="auto"/>
        <w:bottom w:val="none" w:sz="0" w:space="0" w:color="auto"/>
        <w:right w:val="none" w:sz="0" w:space="0" w:color="auto"/>
      </w:divBdr>
    </w:div>
    <w:div w:id="1048140641">
      <w:bodyDiv w:val="1"/>
      <w:marLeft w:val="0"/>
      <w:marRight w:val="0"/>
      <w:marTop w:val="0"/>
      <w:marBottom w:val="0"/>
      <w:divBdr>
        <w:top w:val="none" w:sz="0" w:space="0" w:color="auto"/>
        <w:left w:val="none" w:sz="0" w:space="0" w:color="auto"/>
        <w:bottom w:val="none" w:sz="0" w:space="0" w:color="auto"/>
        <w:right w:val="none" w:sz="0" w:space="0" w:color="auto"/>
      </w:divBdr>
    </w:div>
    <w:div w:id="1049841543">
      <w:bodyDiv w:val="1"/>
      <w:marLeft w:val="0"/>
      <w:marRight w:val="0"/>
      <w:marTop w:val="0"/>
      <w:marBottom w:val="0"/>
      <w:divBdr>
        <w:top w:val="none" w:sz="0" w:space="0" w:color="auto"/>
        <w:left w:val="none" w:sz="0" w:space="0" w:color="auto"/>
        <w:bottom w:val="none" w:sz="0" w:space="0" w:color="auto"/>
        <w:right w:val="none" w:sz="0" w:space="0" w:color="auto"/>
      </w:divBdr>
    </w:div>
    <w:div w:id="1053844661">
      <w:bodyDiv w:val="1"/>
      <w:marLeft w:val="0"/>
      <w:marRight w:val="0"/>
      <w:marTop w:val="0"/>
      <w:marBottom w:val="0"/>
      <w:divBdr>
        <w:top w:val="none" w:sz="0" w:space="0" w:color="auto"/>
        <w:left w:val="none" w:sz="0" w:space="0" w:color="auto"/>
        <w:bottom w:val="none" w:sz="0" w:space="0" w:color="auto"/>
        <w:right w:val="none" w:sz="0" w:space="0" w:color="auto"/>
      </w:divBdr>
    </w:div>
    <w:div w:id="1053894940">
      <w:bodyDiv w:val="1"/>
      <w:marLeft w:val="0"/>
      <w:marRight w:val="0"/>
      <w:marTop w:val="0"/>
      <w:marBottom w:val="0"/>
      <w:divBdr>
        <w:top w:val="none" w:sz="0" w:space="0" w:color="auto"/>
        <w:left w:val="none" w:sz="0" w:space="0" w:color="auto"/>
        <w:bottom w:val="none" w:sz="0" w:space="0" w:color="auto"/>
        <w:right w:val="none" w:sz="0" w:space="0" w:color="auto"/>
      </w:divBdr>
    </w:div>
    <w:div w:id="1054429145">
      <w:bodyDiv w:val="1"/>
      <w:marLeft w:val="0"/>
      <w:marRight w:val="0"/>
      <w:marTop w:val="0"/>
      <w:marBottom w:val="0"/>
      <w:divBdr>
        <w:top w:val="none" w:sz="0" w:space="0" w:color="auto"/>
        <w:left w:val="none" w:sz="0" w:space="0" w:color="auto"/>
        <w:bottom w:val="none" w:sz="0" w:space="0" w:color="auto"/>
        <w:right w:val="none" w:sz="0" w:space="0" w:color="auto"/>
      </w:divBdr>
    </w:div>
    <w:div w:id="1054542545">
      <w:bodyDiv w:val="1"/>
      <w:marLeft w:val="0"/>
      <w:marRight w:val="0"/>
      <w:marTop w:val="0"/>
      <w:marBottom w:val="0"/>
      <w:divBdr>
        <w:top w:val="none" w:sz="0" w:space="0" w:color="auto"/>
        <w:left w:val="none" w:sz="0" w:space="0" w:color="auto"/>
        <w:bottom w:val="none" w:sz="0" w:space="0" w:color="auto"/>
        <w:right w:val="none" w:sz="0" w:space="0" w:color="auto"/>
      </w:divBdr>
    </w:div>
    <w:div w:id="1055392057">
      <w:bodyDiv w:val="1"/>
      <w:marLeft w:val="0"/>
      <w:marRight w:val="0"/>
      <w:marTop w:val="0"/>
      <w:marBottom w:val="0"/>
      <w:divBdr>
        <w:top w:val="none" w:sz="0" w:space="0" w:color="auto"/>
        <w:left w:val="none" w:sz="0" w:space="0" w:color="auto"/>
        <w:bottom w:val="none" w:sz="0" w:space="0" w:color="auto"/>
        <w:right w:val="none" w:sz="0" w:space="0" w:color="auto"/>
      </w:divBdr>
    </w:div>
    <w:div w:id="1057826742">
      <w:bodyDiv w:val="1"/>
      <w:marLeft w:val="0"/>
      <w:marRight w:val="0"/>
      <w:marTop w:val="0"/>
      <w:marBottom w:val="0"/>
      <w:divBdr>
        <w:top w:val="none" w:sz="0" w:space="0" w:color="auto"/>
        <w:left w:val="none" w:sz="0" w:space="0" w:color="auto"/>
        <w:bottom w:val="none" w:sz="0" w:space="0" w:color="auto"/>
        <w:right w:val="none" w:sz="0" w:space="0" w:color="auto"/>
      </w:divBdr>
    </w:div>
    <w:div w:id="1059136560">
      <w:bodyDiv w:val="1"/>
      <w:marLeft w:val="0"/>
      <w:marRight w:val="0"/>
      <w:marTop w:val="0"/>
      <w:marBottom w:val="0"/>
      <w:divBdr>
        <w:top w:val="none" w:sz="0" w:space="0" w:color="auto"/>
        <w:left w:val="none" w:sz="0" w:space="0" w:color="auto"/>
        <w:bottom w:val="none" w:sz="0" w:space="0" w:color="auto"/>
        <w:right w:val="none" w:sz="0" w:space="0" w:color="auto"/>
      </w:divBdr>
    </w:div>
    <w:div w:id="1060207265">
      <w:bodyDiv w:val="1"/>
      <w:marLeft w:val="0"/>
      <w:marRight w:val="0"/>
      <w:marTop w:val="0"/>
      <w:marBottom w:val="0"/>
      <w:divBdr>
        <w:top w:val="none" w:sz="0" w:space="0" w:color="auto"/>
        <w:left w:val="none" w:sz="0" w:space="0" w:color="auto"/>
        <w:bottom w:val="none" w:sz="0" w:space="0" w:color="auto"/>
        <w:right w:val="none" w:sz="0" w:space="0" w:color="auto"/>
      </w:divBdr>
    </w:div>
    <w:div w:id="1060249703">
      <w:bodyDiv w:val="1"/>
      <w:marLeft w:val="0"/>
      <w:marRight w:val="0"/>
      <w:marTop w:val="0"/>
      <w:marBottom w:val="0"/>
      <w:divBdr>
        <w:top w:val="none" w:sz="0" w:space="0" w:color="auto"/>
        <w:left w:val="none" w:sz="0" w:space="0" w:color="auto"/>
        <w:bottom w:val="none" w:sz="0" w:space="0" w:color="auto"/>
        <w:right w:val="none" w:sz="0" w:space="0" w:color="auto"/>
      </w:divBdr>
    </w:div>
    <w:div w:id="1060250034">
      <w:bodyDiv w:val="1"/>
      <w:marLeft w:val="0"/>
      <w:marRight w:val="0"/>
      <w:marTop w:val="0"/>
      <w:marBottom w:val="0"/>
      <w:divBdr>
        <w:top w:val="none" w:sz="0" w:space="0" w:color="auto"/>
        <w:left w:val="none" w:sz="0" w:space="0" w:color="auto"/>
        <w:bottom w:val="none" w:sz="0" w:space="0" w:color="auto"/>
        <w:right w:val="none" w:sz="0" w:space="0" w:color="auto"/>
      </w:divBdr>
    </w:div>
    <w:div w:id="1060252455">
      <w:bodyDiv w:val="1"/>
      <w:marLeft w:val="0"/>
      <w:marRight w:val="0"/>
      <w:marTop w:val="0"/>
      <w:marBottom w:val="0"/>
      <w:divBdr>
        <w:top w:val="none" w:sz="0" w:space="0" w:color="auto"/>
        <w:left w:val="none" w:sz="0" w:space="0" w:color="auto"/>
        <w:bottom w:val="none" w:sz="0" w:space="0" w:color="auto"/>
        <w:right w:val="none" w:sz="0" w:space="0" w:color="auto"/>
      </w:divBdr>
    </w:div>
    <w:div w:id="1062407180">
      <w:bodyDiv w:val="1"/>
      <w:marLeft w:val="0"/>
      <w:marRight w:val="0"/>
      <w:marTop w:val="0"/>
      <w:marBottom w:val="0"/>
      <w:divBdr>
        <w:top w:val="none" w:sz="0" w:space="0" w:color="auto"/>
        <w:left w:val="none" w:sz="0" w:space="0" w:color="auto"/>
        <w:bottom w:val="none" w:sz="0" w:space="0" w:color="auto"/>
        <w:right w:val="none" w:sz="0" w:space="0" w:color="auto"/>
      </w:divBdr>
    </w:div>
    <w:div w:id="1064331824">
      <w:bodyDiv w:val="1"/>
      <w:marLeft w:val="0"/>
      <w:marRight w:val="0"/>
      <w:marTop w:val="0"/>
      <w:marBottom w:val="0"/>
      <w:divBdr>
        <w:top w:val="none" w:sz="0" w:space="0" w:color="auto"/>
        <w:left w:val="none" w:sz="0" w:space="0" w:color="auto"/>
        <w:bottom w:val="none" w:sz="0" w:space="0" w:color="auto"/>
        <w:right w:val="none" w:sz="0" w:space="0" w:color="auto"/>
      </w:divBdr>
    </w:div>
    <w:div w:id="1064988710">
      <w:bodyDiv w:val="1"/>
      <w:marLeft w:val="0"/>
      <w:marRight w:val="0"/>
      <w:marTop w:val="0"/>
      <w:marBottom w:val="0"/>
      <w:divBdr>
        <w:top w:val="none" w:sz="0" w:space="0" w:color="auto"/>
        <w:left w:val="none" w:sz="0" w:space="0" w:color="auto"/>
        <w:bottom w:val="none" w:sz="0" w:space="0" w:color="auto"/>
        <w:right w:val="none" w:sz="0" w:space="0" w:color="auto"/>
      </w:divBdr>
    </w:div>
    <w:div w:id="1065254537">
      <w:bodyDiv w:val="1"/>
      <w:marLeft w:val="0"/>
      <w:marRight w:val="0"/>
      <w:marTop w:val="0"/>
      <w:marBottom w:val="0"/>
      <w:divBdr>
        <w:top w:val="none" w:sz="0" w:space="0" w:color="auto"/>
        <w:left w:val="none" w:sz="0" w:space="0" w:color="auto"/>
        <w:bottom w:val="none" w:sz="0" w:space="0" w:color="auto"/>
        <w:right w:val="none" w:sz="0" w:space="0" w:color="auto"/>
      </w:divBdr>
    </w:div>
    <w:div w:id="1065488638">
      <w:bodyDiv w:val="1"/>
      <w:marLeft w:val="0"/>
      <w:marRight w:val="0"/>
      <w:marTop w:val="0"/>
      <w:marBottom w:val="0"/>
      <w:divBdr>
        <w:top w:val="none" w:sz="0" w:space="0" w:color="auto"/>
        <w:left w:val="none" w:sz="0" w:space="0" w:color="auto"/>
        <w:bottom w:val="none" w:sz="0" w:space="0" w:color="auto"/>
        <w:right w:val="none" w:sz="0" w:space="0" w:color="auto"/>
      </w:divBdr>
    </w:div>
    <w:div w:id="1066612211">
      <w:bodyDiv w:val="1"/>
      <w:marLeft w:val="0"/>
      <w:marRight w:val="0"/>
      <w:marTop w:val="0"/>
      <w:marBottom w:val="0"/>
      <w:divBdr>
        <w:top w:val="none" w:sz="0" w:space="0" w:color="auto"/>
        <w:left w:val="none" w:sz="0" w:space="0" w:color="auto"/>
        <w:bottom w:val="none" w:sz="0" w:space="0" w:color="auto"/>
        <w:right w:val="none" w:sz="0" w:space="0" w:color="auto"/>
      </w:divBdr>
    </w:div>
    <w:div w:id="1066992067">
      <w:bodyDiv w:val="1"/>
      <w:marLeft w:val="0"/>
      <w:marRight w:val="0"/>
      <w:marTop w:val="0"/>
      <w:marBottom w:val="0"/>
      <w:divBdr>
        <w:top w:val="none" w:sz="0" w:space="0" w:color="auto"/>
        <w:left w:val="none" w:sz="0" w:space="0" w:color="auto"/>
        <w:bottom w:val="none" w:sz="0" w:space="0" w:color="auto"/>
        <w:right w:val="none" w:sz="0" w:space="0" w:color="auto"/>
      </w:divBdr>
    </w:div>
    <w:div w:id="1068530388">
      <w:bodyDiv w:val="1"/>
      <w:marLeft w:val="0"/>
      <w:marRight w:val="0"/>
      <w:marTop w:val="0"/>
      <w:marBottom w:val="0"/>
      <w:divBdr>
        <w:top w:val="none" w:sz="0" w:space="0" w:color="auto"/>
        <w:left w:val="none" w:sz="0" w:space="0" w:color="auto"/>
        <w:bottom w:val="none" w:sz="0" w:space="0" w:color="auto"/>
        <w:right w:val="none" w:sz="0" w:space="0" w:color="auto"/>
      </w:divBdr>
    </w:div>
    <w:div w:id="1068573191">
      <w:bodyDiv w:val="1"/>
      <w:marLeft w:val="0"/>
      <w:marRight w:val="0"/>
      <w:marTop w:val="0"/>
      <w:marBottom w:val="0"/>
      <w:divBdr>
        <w:top w:val="none" w:sz="0" w:space="0" w:color="auto"/>
        <w:left w:val="none" w:sz="0" w:space="0" w:color="auto"/>
        <w:bottom w:val="none" w:sz="0" w:space="0" w:color="auto"/>
        <w:right w:val="none" w:sz="0" w:space="0" w:color="auto"/>
      </w:divBdr>
    </w:div>
    <w:div w:id="1070544011">
      <w:bodyDiv w:val="1"/>
      <w:marLeft w:val="0"/>
      <w:marRight w:val="0"/>
      <w:marTop w:val="0"/>
      <w:marBottom w:val="0"/>
      <w:divBdr>
        <w:top w:val="none" w:sz="0" w:space="0" w:color="auto"/>
        <w:left w:val="none" w:sz="0" w:space="0" w:color="auto"/>
        <w:bottom w:val="none" w:sz="0" w:space="0" w:color="auto"/>
        <w:right w:val="none" w:sz="0" w:space="0" w:color="auto"/>
      </w:divBdr>
    </w:div>
    <w:div w:id="1071192468">
      <w:bodyDiv w:val="1"/>
      <w:marLeft w:val="0"/>
      <w:marRight w:val="0"/>
      <w:marTop w:val="0"/>
      <w:marBottom w:val="0"/>
      <w:divBdr>
        <w:top w:val="none" w:sz="0" w:space="0" w:color="auto"/>
        <w:left w:val="none" w:sz="0" w:space="0" w:color="auto"/>
        <w:bottom w:val="none" w:sz="0" w:space="0" w:color="auto"/>
        <w:right w:val="none" w:sz="0" w:space="0" w:color="auto"/>
      </w:divBdr>
    </w:div>
    <w:div w:id="1071194748">
      <w:bodyDiv w:val="1"/>
      <w:marLeft w:val="0"/>
      <w:marRight w:val="0"/>
      <w:marTop w:val="0"/>
      <w:marBottom w:val="0"/>
      <w:divBdr>
        <w:top w:val="none" w:sz="0" w:space="0" w:color="auto"/>
        <w:left w:val="none" w:sz="0" w:space="0" w:color="auto"/>
        <w:bottom w:val="none" w:sz="0" w:space="0" w:color="auto"/>
        <w:right w:val="none" w:sz="0" w:space="0" w:color="auto"/>
      </w:divBdr>
    </w:div>
    <w:div w:id="1072194539">
      <w:bodyDiv w:val="1"/>
      <w:marLeft w:val="0"/>
      <w:marRight w:val="0"/>
      <w:marTop w:val="0"/>
      <w:marBottom w:val="0"/>
      <w:divBdr>
        <w:top w:val="none" w:sz="0" w:space="0" w:color="auto"/>
        <w:left w:val="none" w:sz="0" w:space="0" w:color="auto"/>
        <w:bottom w:val="none" w:sz="0" w:space="0" w:color="auto"/>
        <w:right w:val="none" w:sz="0" w:space="0" w:color="auto"/>
      </w:divBdr>
    </w:div>
    <w:div w:id="1072777405">
      <w:bodyDiv w:val="1"/>
      <w:marLeft w:val="0"/>
      <w:marRight w:val="0"/>
      <w:marTop w:val="0"/>
      <w:marBottom w:val="0"/>
      <w:divBdr>
        <w:top w:val="none" w:sz="0" w:space="0" w:color="auto"/>
        <w:left w:val="none" w:sz="0" w:space="0" w:color="auto"/>
        <w:bottom w:val="none" w:sz="0" w:space="0" w:color="auto"/>
        <w:right w:val="none" w:sz="0" w:space="0" w:color="auto"/>
      </w:divBdr>
    </w:div>
    <w:div w:id="1073889468">
      <w:bodyDiv w:val="1"/>
      <w:marLeft w:val="0"/>
      <w:marRight w:val="0"/>
      <w:marTop w:val="0"/>
      <w:marBottom w:val="0"/>
      <w:divBdr>
        <w:top w:val="none" w:sz="0" w:space="0" w:color="auto"/>
        <w:left w:val="none" w:sz="0" w:space="0" w:color="auto"/>
        <w:bottom w:val="none" w:sz="0" w:space="0" w:color="auto"/>
        <w:right w:val="none" w:sz="0" w:space="0" w:color="auto"/>
      </w:divBdr>
    </w:div>
    <w:div w:id="1074400009">
      <w:bodyDiv w:val="1"/>
      <w:marLeft w:val="0"/>
      <w:marRight w:val="0"/>
      <w:marTop w:val="0"/>
      <w:marBottom w:val="0"/>
      <w:divBdr>
        <w:top w:val="none" w:sz="0" w:space="0" w:color="auto"/>
        <w:left w:val="none" w:sz="0" w:space="0" w:color="auto"/>
        <w:bottom w:val="none" w:sz="0" w:space="0" w:color="auto"/>
        <w:right w:val="none" w:sz="0" w:space="0" w:color="auto"/>
      </w:divBdr>
    </w:div>
    <w:div w:id="1075125802">
      <w:bodyDiv w:val="1"/>
      <w:marLeft w:val="0"/>
      <w:marRight w:val="0"/>
      <w:marTop w:val="0"/>
      <w:marBottom w:val="0"/>
      <w:divBdr>
        <w:top w:val="none" w:sz="0" w:space="0" w:color="auto"/>
        <w:left w:val="none" w:sz="0" w:space="0" w:color="auto"/>
        <w:bottom w:val="none" w:sz="0" w:space="0" w:color="auto"/>
        <w:right w:val="none" w:sz="0" w:space="0" w:color="auto"/>
      </w:divBdr>
    </w:div>
    <w:div w:id="1075280661">
      <w:bodyDiv w:val="1"/>
      <w:marLeft w:val="0"/>
      <w:marRight w:val="0"/>
      <w:marTop w:val="0"/>
      <w:marBottom w:val="0"/>
      <w:divBdr>
        <w:top w:val="none" w:sz="0" w:space="0" w:color="auto"/>
        <w:left w:val="none" w:sz="0" w:space="0" w:color="auto"/>
        <w:bottom w:val="none" w:sz="0" w:space="0" w:color="auto"/>
        <w:right w:val="none" w:sz="0" w:space="0" w:color="auto"/>
      </w:divBdr>
    </w:div>
    <w:div w:id="1076710080">
      <w:bodyDiv w:val="1"/>
      <w:marLeft w:val="0"/>
      <w:marRight w:val="0"/>
      <w:marTop w:val="0"/>
      <w:marBottom w:val="0"/>
      <w:divBdr>
        <w:top w:val="none" w:sz="0" w:space="0" w:color="auto"/>
        <w:left w:val="none" w:sz="0" w:space="0" w:color="auto"/>
        <w:bottom w:val="none" w:sz="0" w:space="0" w:color="auto"/>
        <w:right w:val="none" w:sz="0" w:space="0" w:color="auto"/>
      </w:divBdr>
    </w:div>
    <w:div w:id="1077172989">
      <w:bodyDiv w:val="1"/>
      <w:marLeft w:val="0"/>
      <w:marRight w:val="0"/>
      <w:marTop w:val="0"/>
      <w:marBottom w:val="0"/>
      <w:divBdr>
        <w:top w:val="none" w:sz="0" w:space="0" w:color="auto"/>
        <w:left w:val="none" w:sz="0" w:space="0" w:color="auto"/>
        <w:bottom w:val="none" w:sz="0" w:space="0" w:color="auto"/>
        <w:right w:val="none" w:sz="0" w:space="0" w:color="auto"/>
      </w:divBdr>
    </w:div>
    <w:div w:id="1077245444">
      <w:bodyDiv w:val="1"/>
      <w:marLeft w:val="0"/>
      <w:marRight w:val="0"/>
      <w:marTop w:val="0"/>
      <w:marBottom w:val="0"/>
      <w:divBdr>
        <w:top w:val="none" w:sz="0" w:space="0" w:color="auto"/>
        <w:left w:val="none" w:sz="0" w:space="0" w:color="auto"/>
        <w:bottom w:val="none" w:sz="0" w:space="0" w:color="auto"/>
        <w:right w:val="none" w:sz="0" w:space="0" w:color="auto"/>
      </w:divBdr>
    </w:div>
    <w:div w:id="1077247584">
      <w:bodyDiv w:val="1"/>
      <w:marLeft w:val="0"/>
      <w:marRight w:val="0"/>
      <w:marTop w:val="0"/>
      <w:marBottom w:val="0"/>
      <w:divBdr>
        <w:top w:val="none" w:sz="0" w:space="0" w:color="auto"/>
        <w:left w:val="none" w:sz="0" w:space="0" w:color="auto"/>
        <w:bottom w:val="none" w:sz="0" w:space="0" w:color="auto"/>
        <w:right w:val="none" w:sz="0" w:space="0" w:color="auto"/>
      </w:divBdr>
    </w:div>
    <w:div w:id="1077747954">
      <w:bodyDiv w:val="1"/>
      <w:marLeft w:val="0"/>
      <w:marRight w:val="0"/>
      <w:marTop w:val="0"/>
      <w:marBottom w:val="0"/>
      <w:divBdr>
        <w:top w:val="none" w:sz="0" w:space="0" w:color="auto"/>
        <w:left w:val="none" w:sz="0" w:space="0" w:color="auto"/>
        <w:bottom w:val="none" w:sz="0" w:space="0" w:color="auto"/>
        <w:right w:val="none" w:sz="0" w:space="0" w:color="auto"/>
      </w:divBdr>
    </w:div>
    <w:div w:id="1077946756">
      <w:bodyDiv w:val="1"/>
      <w:marLeft w:val="0"/>
      <w:marRight w:val="0"/>
      <w:marTop w:val="0"/>
      <w:marBottom w:val="0"/>
      <w:divBdr>
        <w:top w:val="none" w:sz="0" w:space="0" w:color="auto"/>
        <w:left w:val="none" w:sz="0" w:space="0" w:color="auto"/>
        <w:bottom w:val="none" w:sz="0" w:space="0" w:color="auto"/>
        <w:right w:val="none" w:sz="0" w:space="0" w:color="auto"/>
      </w:divBdr>
    </w:div>
    <w:div w:id="1078092348">
      <w:bodyDiv w:val="1"/>
      <w:marLeft w:val="0"/>
      <w:marRight w:val="0"/>
      <w:marTop w:val="0"/>
      <w:marBottom w:val="0"/>
      <w:divBdr>
        <w:top w:val="none" w:sz="0" w:space="0" w:color="auto"/>
        <w:left w:val="none" w:sz="0" w:space="0" w:color="auto"/>
        <w:bottom w:val="none" w:sz="0" w:space="0" w:color="auto"/>
        <w:right w:val="none" w:sz="0" w:space="0" w:color="auto"/>
      </w:divBdr>
    </w:div>
    <w:div w:id="1079138789">
      <w:bodyDiv w:val="1"/>
      <w:marLeft w:val="0"/>
      <w:marRight w:val="0"/>
      <w:marTop w:val="0"/>
      <w:marBottom w:val="0"/>
      <w:divBdr>
        <w:top w:val="none" w:sz="0" w:space="0" w:color="auto"/>
        <w:left w:val="none" w:sz="0" w:space="0" w:color="auto"/>
        <w:bottom w:val="none" w:sz="0" w:space="0" w:color="auto"/>
        <w:right w:val="none" w:sz="0" w:space="0" w:color="auto"/>
      </w:divBdr>
    </w:div>
    <w:div w:id="1079407856">
      <w:bodyDiv w:val="1"/>
      <w:marLeft w:val="0"/>
      <w:marRight w:val="0"/>
      <w:marTop w:val="0"/>
      <w:marBottom w:val="0"/>
      <w:divBdr>
        <w:top w:val="none" w:sz="0" w:space="0" w:color="auto"/>
        <w:left w:val="none" w:sz="0" w:space="0" w:color="auto"/>
        <w:bottom w:val="none" w:sz="0" w:space="0" w:color="auto"/>
        <w:right w:val="none" w:sz="0" w:space="0" w:color="auto"/>
      </w:divBdr>
    </w:div>
    <w:div w:id="1079643893">
      <w:bodyDiv w:val="1"/>
      <w:marLeft w:val="0"/>
      <w:marRight w:val="0"/>
      <w:marTop w:val="0"/>
      <w:marBottom w:val="0"/>
      <w:divBdr>
        <w:top w:val="none" w:sz="0" w:space="0" w:color="auto"/>
        <w:left w:val="none" w:sz="0" w:space="0" w:color="auto"/>
        <w:bottom w:val="none" w:sz="0" w:space="0" w:color="auto"/>
        <w:right w:val="none" w:sz="0" w:space="0" w:color="auto"/>
      </w:divBdr>
    </w:div>
    <w:div w:id="1079785506">
      <w:bodyDiv w:val="1"/>
      <w:marLeft w:val="0"/>
      <w:marRight w:val="0"/>
      <w:marTop w:val="0"/>
      <w:marBottom w:val="0"/>
      <w:divBdr>
        <w:top w:val="none" w:sz="0" w:space="0" w:color="auto"/>
        <w:left w:val="none" w:sz="0" w:space="0" w:color="auto"/>
        <w:bottom w:val="none" w:sz="0" w:space="0" w:color="auto"/>
        <w:right w:val="none" w:sz="0" w:space="0" w:color="auto"/>
      </w:divBdr>
    </w:div>
    <w:div w:id="1080836889">
      <w:bodyDiv w:val="1"/>
      <w:marLeft w:val="0"/>
      <w:marRight w:val="0"/>
      <w:marTop w:val="0"/>
      <w:marBottom w:val="0"/>
      <w:divBdr>
        <w:top w:val="none" w:sz="0" w:space="0" w:color="auto"/>
        <w:left w:val="none" w:sz="0" w:space="0" w:color="auto"/>
        <w:bottom w:val="none" w:sz="0" w:space="0" w:color="auto"/>
        <w:right w:val="none" w:sz="0" w:space="0" w:color="auto"/>
      </w:divBdr>
    </w:div>
    <w:div w:id="1081370725">
      <w:bodyDiv w:val="1"/>
      <w:marLeft w:val="0"/>
      <w:marRight w:val="0"/>
      <w:marTop w:val="0"/>
      <w:marBottom w:val="0"/>
      <w:divBdr>
        <w:top w:val="none" w:sz="0" w:space="0" w:color="auto"/>
        <w:left w:val="none" w:sz="0" w:space="0" w:color="auto"/>
        <w:bottom w:val="none" w:sz="0" w:space="0" w:color="auto"/>
        <w:right w:val="none" w:sz="0" w:space="0" w:color="auto"/>
      </w:divBdr>
    </w:div>
    <w:div w:id="1085342098">
      <w:bodyDiv w:val="1"/>
      <w:marLeft w:val="0"/>
      <w:marRight w:val="0"/>
      <w:marTop w:val="0"/>
      <w:marBottom w:val="0"/>
      <w:divBdr>
        <w:top w:val="none" w:sz="0" w:space="0" w:color="auto"/>
        <w:left w:val="none" w:sz="0" w:space="0" w:color="auto"/>
        <w:bottom w:val="none" w:sz="0" w:space="0" w:color="auto"/>
        <w:right w:val="none" w:sz="0" w:space="0" w:color="auto"/>
      </w:divBdr>
    </w:div>
    <w:div w:id="1085372600">
      <w:bodyDiv w:val="1"/>
      <w:marLeft w:val="0"/>
      <w:marRight w:val="0"/>
      <w:marTop w:val="0"/>
      <w:marBottom w:val="0"/>
      <w:divBdr>
        <w:top w:val="none" w:sz="0" w:space="0" w:color="auto"/>
        <w:left w:val="none" w:sz="0" w:space="0" w:color="auto"/>
        <w:bottom w:val="none" w:sz="0" w:space="0" w:color="auto"/>
        <w:right w:val="none" w:sz="0" w:space="0" w:color="auto"/>
      </w:divBdr>
    </w:div>
    <w:div w:id="1086421491">
      <w:bodyDiv w:val="1"/>
      <w:marLeft w:val="0"/>
      <w:marRight w:val="0"/>
      <w:marTop w:val="0"/>
      <w:marBottom w:val="0"/>
      <w:divBdr>
        <w:top w:val="none" w:sz="0" w:space="0" w:color="auto"/>
        <w:left w:val="none" w:sz="0" w:space="0" w:color="auto"/>
        <w:bottom w:val="none" w:sz="0" w:space="0" w:color="auto"/>
        <w:right w:val="none" w:sz="0" w:space="0" w:color="auto"/>
      </w:divBdr>
    </w:div>
    <w:div w:id="1087189031">
      <w:bodyDiv w:val="1"/>
      <w:marLeft w:val="0"/>
      <w:marRight w:val="0"/>
      <w:marTop w:val="0"/>
      <w:marBottom w:val="0"/>
      <w:divBdr>
        <w:top w:val="none" w:sz="0" w:space="0" w:color="auto"/>
        <w:left w:val="none" w:sz="0" w:space="0" w:color="auto"/>
        <w:bottom w:val="none" w:sz="0" w:space="0" w:color="auto"/>
        <w:right w:val="none" w:sz="0" w:space="0" w:color="auto"/>
      </w:divBdr>
    </w:div>
    <w:div w:id="1090003985">
      <w:bodyDiv w:val="1"/>
      <w:marLeft w:val="0"/>
      <w:marRight w:val="0"/>
      <w:marTop w:val="0"/>
      <w:marBottom w:val="0"/>
      <w:divBdr>
        <w:top w:val="none" w:sz="0" w:space="0" w:color="auto"/>
        <w:left w:val="none" w:sz="0" w:space="0" w:color="auto"/>
        <w:bottom w:val="none" w:sz="0" w:space="0" w:color="auto"/>
        <w:right w:val="none" w:sz="0" w:space="0" w:color="auto"/>
      </w:divBdr>
    </w:div>
    <w:div w:id="1090934664">
      <w:bodyDiv w:val="1"/>
      <w:marLeft w:val="0"/>
      <w:marRight w:val="0"/>
      <w:marTop w:val="0"/>
      <w:marBottom w:val="0"/>
      <w:divBdr>
        <w:top w:val="none" w:sz="0" w:space="0" w:color="auto"/>
        <w:left w:val="none" w:sz="0" w:space="0" w:color="auto"/>
        <w:bottom w:val="none" w:sz="0" w:space="0" w:color="auto"/>
        <w:right w:val="none" w:sz="0" w:space="0" w:color="auto"/>
      </w:divBdr>
    </w:div>
    <w:div w:id="1091007066">
      <w:bodyDiv w:val="1"/>
      <w:marLeft w:val="0"/>
      <w:marRight w:val="0"/>
      <w:marTop w:val="0"/>
      <w:marBottom w:val="0"/>
      <w:divBdr>
        <w:top w:val="none" w:sz="0" w:space="0" w:color="auto"/>
        <w:left w:val="none" w:sz="0" w:space="0" w:color="auto"/>
        <w:bottom w:val="none" w:sz="0" w:space="0" w:color="auto"/>
        <w:right w:val="none" w:sz="0" w:space="0" w:color="auto"/>
      </w:divBdr>
    </w:div>
    <w:div w:id="1091318774">
      <w:bodyDiv w:val="1"/>
      <w:marLeft w:val="0"/>
      <w:marRight w:val="0"/>
      <w:marTop w:val="0"/>
      <w:marBottom w:val="0"/>
      <w:divBdr>
        <w:top w:val="none" w:sz="0" w:space="0" w:color="auto"/>
        <w:left w:val="none" w:sz="0" w:space="0" w:color="auto"/>
        <w:bottom w:val="none" w:sz="0" w:space="0" w:color="auto"/>
        <w:right w:val="none" w:sz="0" w:space="0" w:color="auto"/>
      </w:divBdr>
    </w:div>
    <w:div w:id="1092243254">
      <w:bodyDiv w:val="1"/>
      <w:marLeft w:val="0"/>
      <w:marRight w:val="0"/>
      <w:marTop w:val="0"/>
      <w:marBottom w:val="0"/>
      <w:divBdr>
        <w:top w:val="none" w:sz="0" w:space="0" w:color="auto"/>
        <w:left w:val="none" w:sz="0" w:space="0" w:color="auto"/>
        <w:bottom w:val="none" w:sz="0" w:space="0" w:color="auto"/>
        <w:right w:val="none" w:sz="0" w:space="0" w:color="auto"/>
      </w:divBdr>
    </w:div>
    <w:div w:id="1092437654">
      <w:bodyDiv w:val="1"/>
      <w:marLeft w:val="0"/>
      <w:marRight w:val="0"/>
      <w:marTop w:val="0"/>
      <w:marBottom w:val="0"/>
      <w:divBdr>
        <w:top w:val="none" w:sz="0" w:space="0" w:color="auto"/>
        <w:left w:val="none" w:sz="0" w:space="0" w:color="auto"/>
        <w:bottom w:val="none" w:sz="0" w:space="0" w:color="auto"/>
        <w:right w:val="none" w:sz="0" w:space="0" w:color="auto"/>
      </w:divBdr>
    </w:div>
    <w:div w:id="1092507167">
      <w:bodyDiv w:val="1"/>
      <w:marLeft w:val="0"/>
      <w:marRight w:val="0"/>
      <w:marTop w:val="0"/>
      <w:marBottom w:val="0"/>
      <w:divBdr>
        <w:top w:val="none" w:sz="0" w:space="0" w:color="auto"/>
        <w:left w:val="none" w:sz="0" w:space="0" w:color="auto"/>
        <w:bottom w:val="none" w:sz="0" w:space="0" w:color="auto"/>
        <w:right w:val="none" w:sz="0" w:space="0" w:color="auto"/>
      </w:divBdr>
    </w:div>
    <w:div w:id="1094284170">
      <w:bodyDiv w:val="1"/>
      <w:marLeft w:val="0"/>
      <w:marRight w:val="0"/>
      <w:marTop w:val="0"/>
      <w:marBottom w:val="0"/>
      <w:divBdr>
        <w:top w:val="none" w:sz="0" w:space="0" w:color="auto"/>
        <w:left w:val="none" w:sz="0" w:space="0" w:color="auto"/>
        <w:bottom w:val="none" w:sz="0" w:space="0" w:color="auto"/>
        <w:right w:val="none" w:sz="0" w:space="0" w:color="auto"/>
      </w:divBdr>
    </w:div>
    <w:div w:id="1094933382">
      <w:bodyDiv w:val="1"/>
      <w:marLeft w:val="0"/>
      <w:marRight w:val="0"/>
      <w:marTop w:val="0"/>
      <w:marBottom w:val="0"/>
      <w:divBdr>
        <w:top w:val="none" w:sz="0" w:space="0" w:color="auto"/>
        <w:left w:val="none" w:sz="0" w:space="0" w:color="auto"/>
        <w:bottom w:val="none" w:sz="0" w:space="0" w:color="auto"/>
        <w:right w:val="none" w:sz="0" w:space="0" w:color="auto"/>
      </w:divBdr>
    </w:div>
    <w:div w:id="1095053597">
      <w:bodyDiv w:val="1"/>
      <w:marLeft w:val="0"/>
      <w:marRight w:val="0"/>
      <w:marTop w:val="0"/>
      <w:marBottom w:val="0"/>
      <w:divBdr>
        <w:top w:val="none" w:sz="0" w:space="0" w:color="auto"/>
        <w:left w:val="none" w:sz="0" w:space="0" w:color="auto"/>
        <w:bottom w:val="none" w:sz="0" w:space="0" w:color="auto"/>
        <w:right w:val="none" w:sz="0" w:space="0" w:color="auto"/>
      </w:divBdr>
    </w:div>
    <w:div w:id="1096292453">
      <w:bodyDiv w:val="1"/>
      <w:marLeft w:val="0"/>
      <w:marRight w:val="0"/>
      <w:marTop w:val="0"/>
      <w:marBottom w:val="0"/>
      <w:divBdr>
        <w:top w:val="none" w:sz="0" w:space="0" w:color="auto"/>
        <w:left w:val="none" w:sz="0" w:space="0" w:color="auto"/>
        <w:bottom w:val="none" w:sz="0" w:space="0" w:color="auto"/>
        <w:right w:val="none" w:sz="0" w:space="0" w:color="auto"/>
      </w:divBdr>
    </w:div>
    <w:div w:id="1098671165">
      <w:bodyDiv w:val="1"/>
      <w:marLeft w:val="0"/>
      <w:marRight w:val="0"/>
      <w:marTop w:val="0"/>
      <w:marBottom w:val="0"/>
      <w:divBdr>
        <w:top w:val="none" w:sz="0" w:space="0" w:color="auto"/>
        <w:left w:val="none" w:sz="0" w:space="0" w:color="auto"/>
        <w:bottom w:val="none" w:sz="0" w:space="0" w:color="auto"/>
        <w:right w:val="none" w:sz="0" w:space="0" w:color="auto"/>
      </w:divBdr>
    </w:div>
    <w:div w:id="1099058578">
      <w:bodyDiv w:val="1"/>
      <w:marLeft w:val="0"/>
      <w:marRight w:val="0"/>
      <w:marTop w:val="0"/>
      <w:marBottom w:val="0"/>
      <w:divBdr>
        <w:top w:val="none" w:sz="0" w:space="0" w:color="auto"/>
        <w:left w:val="none" w:sz="0" w:space="0" w:color="auto"/>
        <w:bottom w:val="none" w:sz="0" w:space="0" w:color="auto"/>
        <w:right w:val="none" w:sz="0" w:space="0" w:color="auto"/>
      </w:divBdr>
    </w:div>
    <w:div w:id="1100444911">
      <w:bodyDiv w:val="1"/>
      <w:marLeft w:val="0"/>
      <w:marRight w:val="0"/>
      <w:marTop w:val="0"/>
      <w:marBottom w:val="0"/>
      <w:divBdr>
        <w:top w:val="none" w:sz="0" w:space="0" w:color="auto"/>
        <w:left w:val="none" w:sz="0" w:space="0" w:color="auto"/>
        <w:bottom w:val="none" w:sz="0" w:space="0" w:color="auto"/>
        <w:right w:val="none" w:sz="0" w:space="0" w:color="auto"/>
      </w:divBdr>
    </w:div>
    <w:div w:id="1100687892">
      <w:bodyDiv w:val="1"/>
      <w:marLeft w:val="0"/>
      <w:marRight w:val="0"/>
      <w:marTop w:val="0"/>
      <w:marBottom w:val="0"/>
      <w:divBdr>
        <w:top w:val="none" w:sz="0" w:space="0" w:color="auto"/>
        <w:left w:val="none" w:sz="0" w:space="0" w:color="auto"/>
        <w:bottom w:val="none" w:sz="0" w:space="0" w:color="auto"/>
        <w:right w:val="none" w:sz="0" w:space="0" w:color="auto"/>
      </w:divBdr>
    </w:div>
    <w:div w:id="1102215400">
      <w:bodyDiv w:val="1"/>
      <w:marLeft w:val="0"/>
      <w:marRight w:val="0"/>
      <w:marTop w:val="0"/>
      <w:marBottom w:val="0"/>
      <w:divBdr>
        <w:top w:val="none" w:sz="0" w:space="0" w:color="auto"/>
        <w:left w:val="none" w:sz="0" w:space="0" w:color="auto"/>
        <w:bottom w:val="none" w:sz="0" w:space="0" w:color="auto"/>
        <w:right w:val="none" w:sz="0" w:space="0" w:color="auto"/>
      </w:divBdr>
    </w:div>
    <w:div w:id="1103040390">
      <w:bodyDiv w:val="1"/>
      <w:marLeft w:val="0"/>
      <w:marRight w:val="0"/>
      <w:marTop w:val="0"/>
      <w:marBottom w:val="0"/>
      <w:divBdr>
        <w:top w:val="none" w:sz="0" w:space="0" w:color="auto"/>
        <w:left w:val="none" w:sz="0" w:space="0" w:color="auto"/>
        <w:bottom w:val="none" w:sz="0" w:space="0" w:color="auto"/>
        <w:right w:val="none" w:sz="0" w:space="0" w:color="auto"/>
      </w:divBdr>
    </w:div>
    <w:div w:id="1103647813">
      <w:bodyDiv w:val="1"/>
      <w:marLeft w:val="0"/>
      <w:marRight w:val="0"/>
      <w:marTop w:val="0"/>
      <w:marBottom w:val="0"/>
      <w:divBdr>
        <w:top w:val="none" w:sz="0" w:space="0" w:color="auto"/>
        <w:left w:val="none" w:sz="0" w:space="0" w:color="auto"/>
        <w:bottom w:val="none" w:sz="0" w:space="0" w:color="auto"/>
        <w:right w:val="none" w:sz="0" w:space="0" w:color="auto"/>
      </w:divBdr>
    </w:div>
    <w:div w:id="1103915857">
      <w:bodyDiv w:val="1"/>
      <w:marLeft w:val="0"/>
      <w:marRight w:val="0"/>
      <w:marTop w:val="0"/>
      <w:marBottom w:val="0"/>
      <w:divBdr>
        <w:top w:val="none" w:sz="0" w:space="0" w:color="auto"/>
        <w:left w:val="none" w:sz="0" w:space="0" w:color="auto"/>
        <w:bottom w:val="none" w:sz="0" w:space="0" w:color="auto"/>
        <w:right w:val="none" w:sz="0" w:space="0" w:color="auto"/>
      </w:divBdr>
    </w:div>
    <w:div w:id="1104695095">
      <w:bodyDiv w:val="1"/>
      <w:marLeft w:val="0"/>
      <w:marRight w:val="0"/>
      <w:marTop w:val="0"/>
      <w:marBottom w:val="0"/>
      <w:divBdr>
        <w:top w:val="none" w:sz="0" w:space="0" w:color="auto"/>
        <w:left w:val="none" w:sz="0" w:space="0" w:color="auto"/>
        <w:bottom w:val="none" w:sz="0" w:space="0" w:color="auto"/>
        <w:right w:val="none" w:sz="0" w:space="0" w:color="auto"/>
      </w:divBdr>
    </w:div>
    <w:div w:id="1105266538">
      <w:bodyDiv w:val="1"/>
      <w:marLeft w:val="0"/>
      <w:marRight w:val="0"/>
      <w:marTop w:val="0"/>
      <w:marBottom w:val="0"/>
      <w:divBdr>
        <w:top w:val="none" w:sz="0" w:space="0" w:color="auto"/>
        <w:left w:val="none" w:sz="0" w:space="0" w:color="auto"/>
        <w:bottom w:val="none" w:sz="0" w:space="0" w:color="auto"/>
        <w:right w:val="none" w:sz="0" w:space="0" w:color="auto"/>
      </w:divBdr>
    </w:div>
    <w:div w:id="1106576189">
      <w:bodyDiv w:val="1"/>
      <w:marLeft w:val="0"/>
      <w:marRight w:val="0"/>
      <w:marTop w:val="0"/>
      <w:marBottom w:val="0"/>
      <w:divBdr>
        <w:top w:val="none" w:sz="0" w:space="0" w:color="auto"/>
        <w:left w:val="none" w:sz="0" w:space="0" w:color="auto"/>
        <w:bottom w:val="none" w:sz="0" w:space="0" w:color="auto"/>
        <w:right w:val="none" w:sz="0" w:space="0" w:color="auto"/>
      </w:divBdr>
    </w:div>
    <w:div w:id="1115323916">
      <w:bodyDiv w:val="1"/>
      <w:marLeft w:val="0"/>
      <w:marRight w:val="0"/>
      <w:marTop w:val="0"/>
      <w:marBottom w:val="0"/>
      <w:divBdr>
        <w:top w:val="none" w:sz="0" w:space="0" w:color="auto"/>
        <w:left w:val="none" w:sz="0" w:space="0" w:color="auto"/>
        <w:bottom w:val="none" w:sz="0" w:space="0" w:color="auto"/>
        <w:right w:val="none" w:sz="0" w:space="0" w:color="auto"/>
      </w:divBdr>
    </w:div>
    <w:div w:id="1116406365">
      <w:bodyDiv w:val="1"/>
      <w:marLeft w:val="0"/>
      <w:marRight w:val="0"/>
      <w:marTop w:val="0"/>
      <w:marBottom w:val="0"/>
      <w:divBdr>
        <w:top w:val="none" w:sz="0" w:space="0" w:color="auto"/>
        <w:left w:val="none" w:sz="0" w:space="0" w:color="auto"/>
        <w:bottom w:val="none" w:sz="0" w:space="0" w:color="auto"/>
        <w:right w:val="none" w:sz="0" w:space="0" w:color="auto"/>
      </w:divBdr>
    </w:div>
    <w:div w:id="1116486072">
      <w:bodyDiv w:val="1"/>
      <w:marLeft w:val="0"/>
      <w:marRight w:val="0"/>
      <w:marTop w:val="0"/>
      <w:marBottom w:val="0"/>
      <w:divBdr>
        <w:top w:val="none" w:sz="0" w:space="0" w:color="auto"/>
        <w:left w:val="none" w:sz="0" w:space="0" w:color="auto"/>
        <w:bottom w:val="none" w:sz="0" w:space="0" w:color="auto"/>
        <w:right w:val="none" w:sz="0" w:space="0" w:color="auto"/>
      </w:divBdr>
    </w:div>
    <w:div w:id="1116604891">
      <w:bodyDiv w:val="1"/>
      <w:marLeft w:val="0"/>
      <w:marRight w:val="0"/>
      <w:marTop w:val="0"/>
      <w:marBottom w:val="0"/>
      <w:divBdr>
        <w:top w:val="none" w:sz="0" w:space="0" w:color="auto"/>
        <w:left w:val="none" w:sz="0" w:space="0" w:color="auto"/>
        <w:bottom w:val="none" w:sz="0" w:space="0" w:color="auto"/>
        <w:right w:val="none" w:sz="0" w:space="0" w:color="auto"/>
      </w:divBdr>
    </w:div>
    <w:div w:id="1117455523">
      <w:bodyDiv w:val="1"/>
      <w:marLeft w:val="0"/>
      <w:marRight w:val="0"/>
      <w:marTop w:val="0"/>
      <w:marBottom w:val="0"/>
      <w:divBdr>
        <w:top w:val="none" w:sz="0" w:space="0" w:color="auto"/>
        <w:left w:val="none" w:sz="0" w:space="0" w:color="auto"/>
        <w:bottom w:val="none" w:sz="0" w:space="0" w:color="auto"/>
        <w:right w:val="none" w:sz="0" w:space="0" w:color="auto"/>
      </w:divBdr>
    </w:div>
    <w:div w:id="1117875151">
      <w:bodyDiv w:val="1"/>
      <w:marLeft w:val="0"/>
      <w:marRight w:val="0"/>
      <w:marTop w:val="0"/>
      <w:marBottom w:val="0"/>
      <w:divBdr>
        <w:top w:val="none" w:sz="0" w:space="0" w:color="auto"/>
        <w:left w:val="none" w:sz="0" w:space="0" w:color="auto"/>
        <w:bottom w:val="none" w:sz="0" w:space="0" w:color="auto"/>
        <w:right w:val="none" w:sz="0" w:space="0" w:color="auto"/>
      </w:divBdr>
    </w:div>
    <w:div w:id="1118337769">
      <w:bodyDiv w:val="1"/>
      <w:marLeft w:val="0"/>
      <w:marRight w:val="0"/>
      <w:marTop w:val="0"/>
      <w:marBottom w:val="0"/>
      <w:divBdr>
        <w:top w:val="none" w:sz="0" w:space="0" w:color="auto"/>
        <w:left w:val="none" w:sz="0" w:space="0" w:color="auto"/>
        <w:bottom w:val="none" w:sz="0" w:space="0" w:color="auto"/>
        <w:right w:val="none" w:sz="0" w:space="0" w:color="auto"/>
      </w:divBdr>
    </w:div>
    <w:div w:id="1118720313">
      <w:bodyDiv w:val="1"/>
      <w:marLeft w:val="0"/>
      <w:marRight w:val="0"/>
      <w:marTop w:val="0"/>
      <w:marBottom w:val="0"/>
      <w:divBdr>
        <w:top w:val="none" w:sz="0" w:space="0" w:color="auto"/>
        <w:left w:val="none" w:sz="0" w:space="0" w:color="auto"/>
        <w:bottom w:val="none" w:sz="0" w:space="0" w:color="auto"/>
        <w:right w:val="none" w:sz="0" w:space="0" w:color="auto"/>
      </w:divBdr>
    </w:div>
    <w:div w:id="1119647370">
      <w:bodyDiv w:val="1"/>
      <w:marLeft w:val="0"/>
      <w:marRight w:val="0"/>
      <w:marTop w:val="0"/>
      <w:marBottom w:val="0"/>
      <w:divBdr>
        <w:top w:val="none" w:sz="0" w:space="0" w:color="auto"/>
        <w:left w:val="none" w:sz="0" w:space="0" w:color="auto"/>
        <w:bottom w:val="none" w:sz="0" w:space="0" w:color="auto"/>
        <w:right w:val="none" w:sz="0" w:space="0" w:color="auto"/>
      </w:divBdr>
    </w:div>
    <w:div w:id="1120032178">
      <w:bodyDiv w:val="1"/>
      <w:marLeft w:val="0"/>
      <w:marRight w:val="0"/>
      <w:marTop w:val="0"/>
      <w:marBottom w:val="0"/>
      <w:divBdr>
        <w:top w:val="none" w:sz="0" w:space="0" w:color="auto"/>
        <w:left w:val="none" w:sz="0" w:space="0" w:color="auto"/>
        <w:bottom w:val="none" w:sz="0" w:space="0" w:color="auto"/>
        <w:right w:val="none" w:sz="0" w:space="0" w:color="auto"/>
      </w:divBdr>
    </w:div>
    <w:div w:id="1120415591">
      <w:bodyDiv w:val="1"/>
      <w:marLeft w:val="0"/>
      <w:marRight w:val="0"/>
      <w:marTop w:val="0"/>
      <w:marBottom w:val="0"/>
      <w:divBdr>
        <w:top w:val="none" w:sz="0" w:space="0" w:color="auto"/>
        <w:left w:val="none" w:sz="0" w:space="0" w:color="auto"/>
        <w:bottom w:val="none" w:sz="0" w:space="0" w:color="auto"/>
        <w:right w:val="none" w:sz="0" w:space="0" w:color="auto"/>
      </w:divBdr>
    </w:div>
    <w:div w:id="1121648759">
      <w:bodyDiv w:val="1"/>
      <w:marLeft w:val="0"/>
      <w:marRight w:val="0"/>
      <w:marTop w:val="0"/>
      <w:marBottom w:val="0"/>
      <w:divBdr>
        <w:top w:val="none" w:sz="0" w:space="0" w:color="auto"/>
        <w:left w:val="none" w:sz="0" w:space="0" w:color="auto"/>
        <w:bottom w:val="none" w:sz="0" w:space="0" w:color="auto"/>
        <w:right w:val="none" w:sz="0" w:space="0" w:color="auto"/>
      </w:divBdr>
    </w:div>
    <w:div w:id="1121917042">
      <w:bodyDiv w:val="1"/>
      <w:marLeft w:val="0"/>
      <w:marRight w:val="0"/>
      <w:marTop w:val="0"/>
      <w:marBottom w:val="0"/>
      <w:divBdr>
        <w:top w:val="none" w:sz="0" w:space="0" w:color="auto"/>
        <w:left w:val="none" w:sz="0" w:space="0" w:color="auto"/>
        <w:bottom w:val="none" w:sz="0" w:space="0" w:color="auto"/>
        <w:right w:val="none" w:sz="0" w:space="0" w:color="auto"/>
      </w:divBdr>
    </w:div>
    <w:div w:id="1122767523">
      <w:bodyDiv w:val="1"/>
      <w:marLeft w:val="0"/>
      <w:marRight w:val="0"/>
      <w:marTop w:val="0"/>
      <w:marBottom w:val="0"/>
      <w:divBdr>
        <w:top w:val="none" w:sz="0" w:space="0" w:color="auto"/>
        <w:left w:val="none" w:sz="0" w:space="0" w:color="auto"/>
        <w:bottom w:val="none" w:sz="0" w:space="0" w:color="auto"/>
        <w:right w:val="none" w:sz="0" w:space="0" w:color="auto"/>
      </w:divBdr>
    </w:div>
    <w:div w:id="1124152237">
      <w:bodyDiv w:val="1"/>
      <w:marLeft w:val="0"/>
      <w:marRight w:val="0"/>
      <w:marTop w:val="0"/>
      <w:marBottom w:val="0"/>
      <w:divBdr>
        <w:top w:val="none" w:sz="0" w:space="0" w:color="auto"/>
        <w:left w:val="none" w:sz="0" w:space="0" w:color="auto"/>
        <w:bottom w:val="none" w:sz="0" w:space="0" w:color="auto"/>
        <w:right w:val="none" w:sz="0" w:space="0" w:color="auto"/>
      </w:divBdr>
    </w:div>
    <w:div w:id="1124881628">
      <w:bodyDiv w:val="1"/>
      <w:marLeft w:val="0"/>
      <w:marRight w:val="0"/>
      <w:marTop w:val="0"/>
      <w:marBottom w:val="0"/>
      <w:divBdr>
        <w:top w:val="none" w:sz="0" w:space="0" w:color="auto"/>
        <w:left w:val="none" w:sz="0" w:space="0" w:color="auto"/>
        <w:bottom w:val="none" w:sz="0" w:space="0" w:color="auto"/>
        <w:right w:val="none" w:sz="0" w:space="0" w:color="auto"/>
      </w:divBdr>
    </w:div>
    <w:div w:id="1125464409">
      <w:bodyDiv w:val="1"/>
      <w:marLeft w:val="0"/>
      <w:marRight w:val="0"/>
      <w:marTop w:val="0"/>
      <w:marBottom w:val="0"/>
      <w:divBdr>
        <w:top w:val="none" w:sz="0" w:space="0" w:color="auto"/>
        <w:left w:val="none" w:sz="0" w:space="0" w:color="auto"/>
        <w:bottom w:val="none" w:sz="0" w:space="0" w:color="auto"/>
        <w:right w:val="none" w:sz="0" w:space="0" w:color="auto"/>
      </w:divBdr>
    </w:div>
    <w:div w:id="1125588358">
      <w:bodyDiv w:val="1"/>
      <w:marLeft w:val="0"/>
      <w:marRight w:val="0"/>
      <w:marTop w:val="0"/>
      <w:marBottom w:val="0"/>
      <w:divBdr>
        <w:top w:val="none" w:sz="0" w:space="0" w:color="auto"/>
        <w:left w:val="none" w:sz="0" w:space="0" w:color="auto"/>
        <w:bottom w:val="none" w:sz="0" w:space="0" w:color="auto"/>
        <w:right w:val="none" w:sz="0" w:space="0" w:color="auto"/>
      </w:divBdr>
    </w:div>
    <w:div w:id="1125732022">
      <w:bodyDiv w:val="1"/>
      <w:marLeft w:val="0"/>
      <w:marRight w:val="0"/>
      <w:marTop w:val="0"/>
      <w:marBottom w:val="0"/>
      <w:divBdr>
        <w:top w:val="none" w:sz="0" w:space="0" w:color="auto"/>
        <w:left w:val="none" w:sz="0" w:space="0" w:color="auto"/>
        <w:bottom w:val="none" w:sz="0" w:space="0" w:color="auto"/>
        <w:right w:val="none" w:sz="0" w:space="0" w:color="auto"/>
      </w:divBdr>
    </w:div>
    <w:div w:id="1125926630">
      <w:bodyDiv w:val="1"/>
      <w:marLeft w:val="0"/>
      <w:marRight w:val="0"/>
      <w:marTop w:val="0"/>
      <w:marBottom w:val="0"/>
      <w:divBdr>
        <w:top w:val="none" w:sz="0" w:space="0" w:color="auto"/>
        <w:left w:val="none" w:sz="0" w:space="0" w:color="auto"/>
        <w:bottom w:val="none" w:sz="0" w:space="0" w:color="auto"/>
        <w:right w:val="none" w:sz="0" w:space="0" w:color="auto"/>
      </w:divBdr>
    </w:div>
    <w:div w:id="1127503908">
      <w:bodyDiv w:val="1"/>
      <w:marLeft w:val="0"/>
      <w:marRight w:val="0"/>
      <w:marTop w:val="0"/>
      <w:marBottom w:val="0"/>
      <w:divBdr>
        <w:top w:val="none" w:sz="0" w:space="0" w:color="auto"/>
        <w:left w:val="none" w:sz="0" w:space="0" w:color="auto"/>
        <w:bottom w:val="none" w:sz="0" w:space="0" w:color="auto"/>
        <w:right w:val="none" w:sz="0" w:space="0" w:color="auto"/>
      </w:divBdr>
    </w:div>
    <w:div w:id="1128208081">
      <w:bodyDiv w:val="1"/>
      <w:marLeft w:val="0"/>
      <w:marRight w:val="0"/>
      <w:marTop w:val="0"/>
      <w:marBottom w:val="0"/>
      <w:divBdr>
        <w:top w:val="none" w:sz="0" w:space="0" w:color="auto"/>
        <w:left w:val="none" w:sz="0" w:space="0" w:color="auto"/>
        <w:bottom w:val="none" w:sz="0" w:space="0" w:color="auto"/>
        <w:right w:val="none" w:sz="0" w:space="0" w:color="auto"/>
      </w:divBdr>
    </w:div>
    <w:div w:id="1128468642">
      <w:bodyDiv w:val="1"/>
      <w:marLeft w:val="0"/>
      <w:marRight w:val="0"/>
      <w:marTop w:val="0"/>
      <w:marBottom w:val="0"/>
      <w:divBdr>
        <w:top w:val="none" w:sz="0" w:space="0" w:color="auto"/>
        <w:left w:val="none" w:sz="0" w:space="0" w:color="auto"/>
        <w:bottom w:val="none" w:sz="0" w:space="0" w:color="auto"/>
        <w:right w:val="none" w:sz="0" w:space="0" w:color="auto"/>
      </w:divBdr>
    </w:div>
    <w:div w:id="1129396719">
      <w:bodyDiv w:val="1"/>
      <w:marLeft w:val="0"/>
      <w:marRight w:val="0"/>
      <w:marTop w:val="0"/>
      <w:marBottom w:val="0"/>
      <w:divBdr>
        <w:top w:val="none" w:sz="0" w:space="0" w:color="auto"/>
        <w:left w:val="none" w:sz="0" w:space="0" w:color="auto"/>
        <w:bottom w:val="none" w:sz="0" w:space="0" w:color="auto"/>
        <w:right w:val="none" w:sz="0" w:space="0" w:color="auto"/>
      </w:divBdr>
    </w:div>
    <w:div w:id="1130395726">
      <w:bodyDiv w:val="1"/>
      <w:marLeft w:val="0"/>
      <w:marRight w:val="0"/>
      <w:marTop w:val="0"/>
      <w:marBottom w:val="0"/>
      <w:divBdr>
        <w:top w:val="none" w:sz="0" w:space="0" w:color="auto"/>
        <w:left w:val="none" w:sz="0" w:space="0" w:color="auto"/>
        <w:bottom w:val="none" w:sz="0" w:space="0" w:color="auto"/>
        <w:right w:val="none" w:sz="0" w:space="0" w:color="auto"/>
      </w:divBdr>
    </w:div>
    <w:div w:id="1130441683">
      <w:bodyDiv w:val="1"/>
      <w:marLeft w:val="0"/>
      <w:marRight w:val="0"/>
      <w:marTop w:val="0"/>
      <w:marBottom w:val="0"/>
      <w:divBdr>
        <w:top w:val="none" w:sz="0" w:space="0" w:color="auto"/>
        <w:left w:val="none" w:sz="0" w:space="0" w:color="auto"/>
        <w:bottom w:val="none" w:sz="0" w:space="0" w:color="auto"/>
        <w:right w:val="none" w:sz="0" w:space="0" w:color="auto"/>
      </w:divBdr>
    </w:div>
    <w:div w:id="1131292157">
      <w:bodyDiv w:val="1"/>
      <w:marLeft w:val="0"/>
      <w:marRight w:val="0"/>
      <w:marTop w:val="0"/>
      <w:marBottom w:val="0"/>
      <w:divBdr>
        <w:top w:val="none" w:sz="0" w:space="0" w:color="auto"/>
        <w:left w:val="none" w:sz="0" w:space="0" w:color="auto"/>
        <w:bottom w:val="none" w:sz="0" w:space="0" w:color="auto"/>
        <w:right w:val="none" w:sz="0" w:space="0" w:color="auto"/>
      </w:divBdr>
    </w:div>
    <w:div w:id="1131938397">
      <w:bodyDiv w:val="1"/>
      <w:marLeft w:val="0"/>
      <w:marRight w:val="0"/>
      <w:marTop w:val="0"/>
      <w:marBottom w:val="0"/>
      <w:divBdr>
        <w:top w:val="none" w:sz="0" w:space="0" w:color="auto"/>
        <w:left w:val="none" w:sz="0" w:space="0" w:color="auto"/>
        <w:bottom w:val="none" w:sz="0" w:space="0" w:color="auto"/>
        <w:right w:val="none" w:sz="0" w:space="0" w:color="auto"/>
      </w:divBdr>
    </w:div>
    <w:div w:id="1133253254">
      <w:bodyDiv w:val="1"/>
      <w:marLeft w:val="0"/>
      <w:marRight w:val="0"/>
      <w:marTop w:val="0"/>
      <w:marBottom w:val="0"/>
      <w:divBdr>
        <w:top w:val="none" w:sz="0" w:space="0" w:color="auto"/>
        <w:left w:val="none" w:sz="0" w:space="0" w:color="auto"/>
        <w:bottom w:val="none" w:sz="0" w:space="0" w:color="auto"/>
        <w:right w:val="none" w:sz="0" w:space="0" w:color="auto"/>
      </w:divBdr>
    </w:div>
    <w:div w:id="1136528006">
      <w:bodyDiv w:val="1"/>
      <w:marLeft w:val="0"/>
      <w:marRight w:val="0"/>
      <w:marTop w:val="0"/>
      <w:marBottom w:val="0"/>
      <w:divBdr>
        <w:top w:val="none" w:sz="0" w:space="0" w:color="auto"/>
        <w:left w:val="none" w:sz="0" w:space="0" w:color="auto"/>
        <w:bottom w:val="none" w:sz="0" w:space="0" w:color="auto"/>
        <w:right w:val="none" w:sz="0" w:space="0" w:color="auto"/>
      </w:divBdr>
    </w:div>
    <w:div w:id="1137838677">
      <w:bodyDiv w:val="1"/>
      <w:marLeft w:val="0"/>
      <w:marRight w:val="0"/>
      <w:marTop w:val="0"/>
      <w:marBottom w:val="0"/>
      <w:divBdr>
        <w:top w:val="none" w:sz="0" w:space="0" w:color="auto"/>
        <w:left w:val="none" w:sz="0" w:space="0" w:color="auto"/>
        <w:bottom w:val="none" w:sz="0" w:space="0" w:color="auto"/>
        <w:right w:val="none" w:sz="0" w:space="0" w:color="auto"/>
      </w:divBdr>
    </w:div>
    <w:div w:id="1137990922">
      <w:bodyDiv w:val="1"/>
      <w:marLeft w:val="0"/>
      <w:marRight w:val="0"/>
      <w:marTop w:val="0"/>
      <w:marBottom w:val="0"/>
      <w:divBdr>
        <w:top w:val="none" w:sz="0" w:space="0" w:color="auto"/>
        <w:left w:val="none" w:sz="0" w:space="0" w:color="auto"/>
        <w:bottom w:val="none" w:sz="0" w:space="0" w:color="auto"/>
        <w:right w:val="none" w:sz="0" w:space="0" w:color="auto"/>
      </w:divBdr>
    </w:div>
    <w:div w:id="1138374957">
      <w:bodyDiv w:val="1"/>
      <w:marLeft w:val="0"/>
      <w:marRight w:val="0"/>
      <w:marTop w:val="0"/>
      <w:marBottom w:val="0"/>
      <w:divBdr>
        <w:top w:val="none" w:sz="0" w:space="0" w:color="auto"/>
        <w:left w:val="none" w:sz="0" w:space="0" w:color="auto"/>
        <w:bottom w:val="none" w:sz="0" w:space="0" w:color="auto"/>
        <w:right w:val="none" w:sz="0" w:space="0" w:color="auto"/>
      </w:divBdr>
    </w:div>
    <w:div w:id="1138573451">
      <w:bodyDiv w:val="1"/>
      <w:marLeft w:val="0"/>
      <w:marRight w:val="0"/>
      <w:marTop w:val="0"/>
      <w:marBottom w:val="0"/>
      <w:divBdr>
        <w:top w:val="none" w:sz="0" w:space="0" w:color="auto"/>
        <w:left w:val="none" w:sz="0" w:space="0" w:color="auto"/>
        <w:bottom w:val="none" w:sz="0" w:space="0" w:color="auto"/>
        <w:right w:val="none" w:sz="0" w:space="0" w:color="auto"/>
      </w:divBdr>
    </w:div>
    <w:div w:id="1138718941">
      <w:bodyDiv w:val="1"/>
      <w:marLeft w:val="0"/>
      <w:marRight w:val="0"/>
      <w:marTop w:val="0"/>
      <w:marBottom w:val="0"/>
      <w:divBdr>
        <w:top w:val="none" w:sz="0" w:space="0" w:color="auto"/>
        <w:left w:val="none" w:sz="0" w:space="0" w:color="auto"/>
        <w:bottom w:val="none" w:sz="0" w:space="0" w:color="auto"/>
        <w:right w:val="none" w:sz="0" w:space="0" w:color="auto"/>
      </w:divBdr>
    </w:div>
    <w:div w:id="1142188065">
      <w:bodyDiv w:val="1"/>
      <w:marLeft w:val="0"/>
      <w:marRight w:val="0"/>
      <w:marTop w:val="0"/>
      <w:marBottom w:val="0"/>
      <w:divBdr>
        <w:top w:val="none" w:sz="0" w:space="0" w:color="auto"/>
        <w:left w:val="none" w:sz="0" w:space="0" w:color="auto"/>
        <w:bottom w:val="none" w:sz="0" w:space="0" w:color="auto"/>
        <w:right w:val="none" w:sz="0" w:space="0" w:color="auto"/>
      </w:divBdr>
    </w:div>
    <w:div w:id="1145046412">
      <w:bodyDiv w:val="1"/>
      <w:marLeft w:val="0"/>
      <w:marRight w:val="0"/>
      <w:marTop w:val="0"/>
      <w:marBottom w:val="0"/>
      <w:divBdr>
        <w:top w:val="none" w:sz="0" w:space="0" w:color="auto"/>
        <w:left w:val="none" w:sz="0" w:space="0" w:color="auto"/>
        <w:bottom w:val="none" w:sz="0" w:space="0" w:color="auto"/>
        <w:right w:val="none" w:sz="0" w:space="0" w:color="auto"/>
      </w:divBdr>
    </w:div>
    <w:div w:id="1146094985">
      <w:bodyDiv w:val="1"/>
      <w:marLeft w:val="0"/>
      <w:marRight w:val="0"/>
      <w:marTop w:val="0"/>
      <w:marBottom w:val="0"/>
      <w:divBdr>
        <w:top w:val="none" w:sz="0" w:space="0" w:color="auto"/>
        <w:left w:val="none" w:sz="0" w:space="0" w:color="auto"/>
        <w:bottom w:val="none" w:sz="0" w:space="0" w:color="auto"/>
        <w:right w:val="none" w:sz="0" w:space="0" w:color="auto"/>
      </w:divBdr>
    </w:div>
    <w:div w:id="1146163288">
      <w:bodyDiv w:val="1"/>
      <w:marLeft w:val="0"/>
      <w:marRight w:val="0"/>
      <w:marTop w:val="0"/>
      <w:marBottom w:val="0"/>
      <w:divBdr>
        <w:top w:val="none" w:sz="0" w:space="0" w:color="auto"/>
        <w:left w:val="none" w:sz="0" w:space="0" w:color="auto"/>
        <w:bottom w:val="none" w:sz="0" w:space="0" w:color="auto"/>
        <w:right w:val="none" w:sz="0" w:space="0" w:color="auto"/>
      </w:divBdr>
    </w:div>
    <w:div w:id="1146169048">
      <w:bodyDiv w:val="1"/>
      <w:marLeft w:val="0"/>
      <w:marRight w:val="0"/>
      <w:marTop w:val="0"/>
      <w:marBottom w:val="0"/>
      <w:divBdr>
        <w:top w:val="none" w:sz="0" w:space="0" w:color="auto"/>
        <w:left w:val="none" w:sz="0" w:space="0" w:color="auto"/>
        <w:bottom w:val="none" w:sz="0" w:space="0" w:color="auto"/>
        <w:right w:val="none" w:sz="0" w:space="0" w:color="auto"/>
      </w:divBdr>
    </w:div>
    <w:div w:id="1147822996">
      <w:bodyDiv w:val="1"/>
      <w:marLeft w:val="0"/>
      <w:marRight w:val="0"/>
      <w:marTop w:val="0"/>
      <w:marBottom w:val="0"/>
      <w:divBdr>
        <w:top w:val="none" w:sz="0" w:space="0" w:color="auto"/>
        <w:left w:val="none" w:sz="0" w:space="0" w:color="auto"/>
        <w:bottom w:val="none" w:sz="0" w:space="0" w:color="auto"/>
        <w:right w:val="none" w:sz="0" w:space="0" w:color="auto"/>
      </w:divBdr>
    </w:div>
    <w:div w:id="1148782400">
      <w:bodyDiv w:val="1"/>
      <w:marLeft w:val="0"/>
      <w:marRight w:val="0"/>
      <w:marTop w:val="0"/>
      <w:marBottom w:val="0"/>
      <w:divBdr>
        <w:top w:val="none" w:sz="0" w:space="0" w:color="auto"/>
        <w:left w:val="none" w:sz="0" w:space="0" w:color="auto"/>
        <w:bottom w:val="none" w:sz="0" w:space="0" w:color="auto"/>
        <w:right w:val="none" w:sz="0" w:space="0" w:color="auto"/>
      </w:divBdr>
    </w:div>
    <w:div w:id="1149201833">
      <w:bodyDiv w:val="1"/>
      <w:marLeft w:val="0"/>
      <w:marRight w:val="0"/>
      <w:marTop w:val="0"/>
      <w:marBottom w:val="0"/>
      <w:divBdr>
        <w:top w:val="none" w:sz="0" w:space="0" w:color="auto"/>
        <w:left w:val="none" w:sz="0" w:space="0" w:color="auto"/>
        <w:bottom w:val="none" w:sz="0" w:space="0" w:color="auto"/>
        <w:right w:val="none" w:sz="0" w:space="0" w:color="auto"/>
      </w:divBdr>
    </w:div>
    <w:div w:id="1150174623">
      <w:bodyDiv w:val="1"/>
      <w:marLeft w:val="0"/>
      <w:marRight w:val="0"/>
      <w:marTop w:val="0"/>
      <w:marBottom w:val="0"/>
      <w:divBdr>
        <w:top w:val="none" w:sz="0" w:space="0" w:color="auto"/>
        <w:left w:val="none" w:sz="0" w:space="0" w:color="auto"/>
        <w:bottom w:val="none" w:sz="0" w:space="0" w:color="auto"/>
        <w:right w:val="none" w:sz="0" w:space="0" w:color="auto"/>
      </w:divBdr>
    </w:div>
    <w:div w:id="1150943759">
      <w:bodyDiv w:val="1"/>
      <w:marLeft w:val="0"/>
      <w:marRight w:val="0"/>
      <w:marTop w:val="0"/>
      <w:marBottom w:val="0"/>
      <w:divBdr>
        <w:top w:val="none" w:sz="0" w:space="0" w:color="auto"/>
        <w:left w:val="none" w:sz="0" w:space="0" w:color="auto"/>
        <w:bottom w:val="none" w:sz="0" w:space="0" w:color="auto"/>
        <w:right w:val="none" w:sz="0" w:space="0" w:color="auto"/>
      </w:divBdr>
    </w:div>
    <w:div w:id="1152714607">
      <w:bodyDiv w:val="1"/>
      <w:marLeft w:val="0"/>
      <w:marRight w:val="0"/>
      <w:marTop w:val="0"/>
      <w:marBottom w:val="0"/>
      <w:divBdr>
        <w:top w:val="none" w:sz="0" w:space="0" w:color="auto"/>
        <w:left w:val="none" w:sz="0" w:space="0" w:color="auto"/>
        <w:bottom w:val="none" w:sz="0" w:space="0" w:color="auto"/>
        <w:right w:val="none" w:sz="0" w:space="0" w:color="auto"/>
      </w:divBdr>
    </w:div>
    <w:div w:id="1152912263">
      <w:bodyDiv w:val="1"/>
      <w:marLeft w:val="0"/>
      <w:marRight w:val="0"/>
      <w:marTop w:val="0"/>
      <w:marBottom w:val="0"/>
      <w:divBdr>
        <w:top w:val="none" w:sz="0" w:space="0" w:color="auto"/>
        <w:left w:val="none" w:sz="0" w:space="0" w:color="auto"/>
        <w:bottom w:val="none" w:sz="0" w:space="0" w:color="auto"/>
        <w:right w:val="none" w:sz="0" w:space="0" w:color="auto"/>
      </w:divBdr>
    </w:div>
    <w:div w:id="1152989779">
      <w:bodyDiv w:val="1"/>
      <w:marLeft w:val="0"/>
      <w:marRight w:val="0"/>
      <w:marTop w:val="0"/>
      <w:marBottom w:val="0"/>
      <w:divBdr>
        <w:top w:val="none" w:sz="0" w:space="0" w:color="auto"/>
        <w:left w:val="none" w:sz="0" w:space="0" w:color="auto"/>
        <w:bottom w:val="none" w:sz="0" w:space="0" w:color="auto"/>
        <w:right w:val="none" w:sz="0" w:space="0" w:color="auto"/>
      </w:divBdr>
    </w:div>
    <w:div w:id="1153178944">
      <w:bodyDiv w:val="1"/>
      <w:marLeft w:val="0"/>
      <w:marRight w:val="0"/>
      <w:marTop w:val="0"/>
      <w:marBottom w:val="0"/>
      <w:divBdr>
        <w:top w:val="none" w:sz="0" w:space="0" w:color="auto"/>
        <w:left w:val="none" w:sz="0" w:space="0" w:color="auto"/>
        <w:bottom w:val="none" w:sz="0" w:space="0" w:color="auto"/>
        <w:right w:val="none" w:sz="0" w:space="0" w:color="auto"/>
      </w:divBdr>
    </w:div>
    <w:div w:id="1153250967">
      <w:bodyDiv w:val="1"/>
      <w:marLeft w:val="0"/>
      <w:marRight w:val="0"/>
      <w:marTop w:val="0"/>
      <w:marBottom w:val="0"/>
      <w:divBdr>
        <w:top w:val="none" w:sz="0" w:space="0" w:color="auto"/>
        <w:left w:val="none" w:sz="0" w:space="0" w:color="auto"/>
        <w:bottom w:val="none" w:sz="0" w:space="0" w:color="auto"/>
        <w:right w:val="none" w:sz="0" w:space="0" w:color="auto"/>
      </w:divBdr>
    </w:div>
    <w:div w:id="1153906438">
      <w:bodyDiv w:val="1"/>
      <w:marLeft w:val="0"/>
      <w:marRight w:val="0"/>
      <w:marTop w:val="0"/>
      <w:marBottom w:val="0"/>
      <w:divBdr>
        <w:top w:val="none" w:sz="0" w:space="0" w:color="auto"/>
        <w:left w:val="none" w:sz="0" w:space="0" w:color="auto"/>
        <w:bottom w:val="none" w:sz="0" w:space="0" w:color="auto"/>
        <w:right w:val="none" w:sz="0" w:space="0" w:color="auto"/>
      </w:divBdr>
    </w:div>
    <w:div w:id="1154032553">
      <w:bodyDiv w:val="1"/>
      <w:marLeft w:val="0"/>
      <w:marRight w:val="0"/>
      <w:marTop w:val="0"/>
      <w:marBottom w:val="0"/>
      <w:divBdr>
        <w:top w:val="none" w:sz="0" w:space="0" w:color="auto"/>
        <w:left w:val="none" w:sz="0" w:space="0" w:color="auto"/>
        <w:bottom w:val="none" w:sz="0" w:space="0" w:color="auto"/>
        <w:right w:val="none" w:sz="0" w:space="0" w:color="auto"/>
      </w:divBdr>
    </w:div>
    <w:div w:id="1154685202">
      <w:bodyDiv w:val="1"/>
      <w:marLeft w:val="0"/>
      <w:marRight w:val="0"/>
      <w:marTop w:val="0"/>
      <w:marBottom w:val="0"/>
      <w:divBdr>
        <w:top w:val="none" w:sz="0" w:space="0" w:color="auto"/>
        <w:left w:val="none" w:sz="0" w:space="0" w:color="auto"/>
        <w:bottom w:val="none" w:sz="0" w:space="0" w:color="auto"/>
        <w:right w:val="none" w:sz="0" w:space="0" w:color="auto"/>
      </w:divBdr>
    </w:div>
    <w:div w:id="1157498931">
      <w:bodyDiv w:val="1"/>
      <w:marLeft w:val="0"/>
      <w:marRight w:val="0"/>
      <w:marTop w:val="0"/>
      <w:marBottom w:val="0"/>
      <w:divBdr>
        <w:top w:val="none" w:sz="0" w:space="0" w:color="auto"/>
        <w:left w:val="none" w:sz="0" w:space="0" w:color="auto"/>
        <w:bottom w:val="none" w:sz="0" w:space="0" w:color="auto"/>
        <w:right w:val="none" w:sz="0" w:space="0" w:color="auto"/>
      </w:divBdr>
    </w:div>
    <w:div w:id="1160577045">
      <w:bodyDiv w:val="1"/>
      <w:marLeft w:val="0"/>
      <w:marRight w:val="0"/>
      <w:marTop w:val="0"/>
      <w:marBottom w:val="0"/>
      <w:divBdr>
        <w:top w:val="none" w:sz="0" w:space="0" w:color="auto"/>
        <w:left w:val="none" w:sz="0" w:space="0" w:color="auto"/>
        <w:bottom w:val="none" w:sz="0" w:space="0" w:color="auto"/>
        <w:right w:val="none" w:sz="0" w:space="0" w:color="auto"/>
      </w:divBdr>
    </w:div>
    <w:div w:id="1160730731">
      <w:bodyDiv w:val="1"/>
      <w:marLeft w:val="0"/>
      <w:marRight w:val="0"/>
      <w:marTop w:val="0"/>
      <w:marBottom w:val="0"/>
      <w:divBdr>
        <w:top w:val="none" w:sz="0" w:space="0" w:color="auto"/>
        <w:left w:val="none" w:sz="0" w:space="0" w:color="auto"/>
        <w:bottom w:val="none" w:sz="0" w:space="0" w:color="auto"/>
        <w:right w:val="none" w:sz="0" w:space="0" w:color="auto"/>
      </w:divBdr>
    </w:div>
    <w:div w:id="1161039806">
      <w:bodyDiv w:val="1"/>
      <w:marLeft w:val="0"/>
      <w:marRight w:val="0"/>
      <w:marTop w:val="0"/>
      <w:marBottom w:val="0"/>
      <w:divBdr>
        <w:top w:val="none" w:sz="0" w:space="0" w:color="auto"/>
        <w:left w:val="none" w:sz="0" w:space="0" w:color="auto"/>
        <w:bottom w:val="none" w:sz="0" w:space="0" w:color="auto"/>
        <w:right w:val="none" w:sz="0" w:space="0" w:color="auto"/>
      </w:divBdr>
    </w:div>
    <w:div w:id="1164316947">
      <w:bodyDiv w:val="1"/>
      <w:marLeft w:val="0"/>
      <w:marRight w:val="0"/>
      <w:marTop w:val="0"/>
      <w:marBottom w:val="0"/>
      <w:divBdr>
        <w:top w:val="none" w:sz="0" w:space="0" w:color="auto"/>
        <w:left w:val="none" w:sz="0" w:space="0" w:color="auto"/>
        <w:bottom w:val="none" w:sz="0" w:space="0" w:color="auto"/>
        <w:right w:val="none" w:sz="0" w:space="0" w:color="auto"/>
      </w:divBdr>
    </w:div>
    <w:div w:id="1167013914">
      <w:bodyDiv w:val="1"/>
      <w:marLeft w:val="0"/>
      <w:marRight w:val="0"/>
      <w:marTop w:val="0"/>
      <w:marBottom w:val="0"/>
      <w:divBdr>
        <w:top w:val="none" w:sz="0" w:space="0" w:color="auto"/>
        <w:left w:val="none" w:sz="0" w:space="0" w:color="auto"/>
        <w:bottom w:val="none" w:sz="0" w:space="0" w:color="auto"/>
        <w:right w:val="none" w:sz="0" w:space="0" w:color="auto"/>
      </w:divBdr>
    </w:div>
    <w:div w:id="1170099714">
      <w:bodyDiv w:val="1"/>
      <w:marLeft w:val="0"/>
      <w:marRight w:val="0"/>
      <w:marTop w:val="0"/>
      <w:marBottom w:val="0"/>
      <w:divBdr>
        <w:top w:val="none" w:sz="0" w:space="0" w:color="auto"/>
        <w:left w:val="none" w:sz="0" w:space="0" w:color="auto"/>
        <w:bottom w:val="none" w:sz="0" w:space="0" w:color="auto"/>
        <w:right w:val="none" w:sz="0" w:space="0" w:color="auto"/>
      </w:divBdr>
    </w:div>
    <w:div w:id="1170683051">
      <w:bodyDiv w:val="1"/>
      <w:marLeft w:val="0"/>
      <w:marRight w:val="0"/>
      <w:marTop w:val="0"/>
      <w:marBottom w:val="0"/>
      <w:divBdr>
        <w:top w:val="none" w:sz="0" w:space="0" w:color="auto"/>
        <w:left w:val="none" w:sz="0" w:space="0" w:color="auto"/>
        <w:bottom w:val="none" w:sz="0" w:space="0" w:color="auto"/>
        <w:right w:val="none" w:sz="0" w:space="0" w:color="auto"/>
      </w:divBdr>
    </w:div>
    <w:div w:id="1170945765">
      <w:bodyDiv w:val="1"/>
      <w:marLeft w:val="0"/>
      <w:marRight w:val="0"/>
      <w:marTop w:val="0"/>
      <w:marBottom w:val="0"/>
      <w:divBdr>
        <w:top w:val="none" w:sz="0" w:space="0" w:color="auto"/>
        <w:left w:val="none" w:sz="0" w:space="0" w:color="auto"/>
        <w:bottom w:val="none" w:sz="0" w:space="0" w:color="auto"/>
        <w:right w:val="none" w:sz="0" w:space="0" w:color="auto"/>
      </w:divBdr>
    </w:div>
    <w:div w:id="1171725837">
      <w:bodyDiv w:val="1"/>
      <w:marLeft w:val="0"/>
      <w:marRight w:val="0"/>
      <w:marTop w:val="0"/>
      <w:marBottom w:val="0"/>
      <w:divBdr>
        <w:top w:val="none" w:sz="0" w:space="0" w:color="auto"/>
        <w:left w:val="none" w:sz="0" w:space="0" w:color="auto"/>
        <w:bottom w:val="none" w:sz="0" w:space="0" w:color="auto"/>
        <w:right w:val="none" w:sz="0" w:space="0" w:color="auto"/>
      </w:divBdr>
    </w:div>
    <w:div w:id="1172645108">
      <w:bodyDiv w:val="1"/>
      <w:marLeft w:val="0"/>
      <w:marRight w:val="0"/>
      <w:marTop w:val="0"/>
      <w:marBottom w:val="0"/>
      <w:divBdr>
        <w:top w:val="none" w:sz="0" w:space="0" w:color="auto"/>
        <w:left w:val="none" w:sz="0" w:space="0" w:color="auto"/>
        <w:bottom w:val="none" w:sz="0" w:space="0" w:color="auto"/>
        <w:right w:val="none" w:sz="0" w:space="0" w:color="auto"/>
      </w:divBdr>
    </w:div>
    <w:div w:id="1173376518">
      <w:bodyDiv w:val="1"/>
      <w:marLeft w:val="0"/>
      <w:marRight w:val="0"/>
      <w:marTop w:val="0"/>
      <w:marBottom w:val="0"/>
      <w:divBdr>
        <w:top w:val="none" w:sz="0" w:space="0" w:color="auto"/>
        <w:left w:val="none" w:sz="0" w:space="0" w:color="auto"/>
        <w:bottom w:val="none" w:sz="0" w:space="0" w:color="auto"/>
        <w:right w:val="none" w:sz="0" w:space="0" w:color="auto"/>
      </w:divBdr>
    </w:div>
    <w:div w:id="1173491395">
      <w:bodyDiv w:val="1"/>
      <w:marLeft w:val="0"/>
      <w:marRight w:val="0"/>
      <w:marTop w:val="0"/>
      <w:marBottom w:val="0"/>
      <w:divBdr>
        <w:top w:val="none" w:sz="0" w:space="0" w:color="auto"/>
        <w:left w:val="none" w:sz="0" w:space="0" w:color="auto"/>
        <w:bottom w:val="none" w:sz="0" w:space="0" w:color="auto"/>
        <w:right w:val="none" w:sz="0" w:space="0" w:color="auto"/>
      </w:divBdr>
    </w:div>
    <w:div w:id="1173495678">
      <w:bodyDiv w:val="1"/>
      <w:marLeft w:val="0"/>
      <w:marRight w:val="0"/>
      <w:marTop w:val="0"/>
      <w:marBottom w:val="0"/>
      <w:divBdr>
        <w:top w:val="none" w:sz="0" w:space="0" w:color="auto"/>
        <w:left w:val="none" w:sz="0" w:space="0" w:color="auto"/>
        <w:bottom w:val="none" w:sz="0" w:space="0" w:color="auto"/>
        <w:right w:val="none" w:sz="0" w:space="0" w:color="auto"/>
      </w:divBdr>
    </w:div>
    <w:div w:id="1174539994">
      <w:bodyDiv w:val="1"/>
      <w:marLeft w:val="0"/>
      <w:marRight w:val="0"/>
      <w:marTop w:val="0"/>
      <w:marBottom w:val="0"/>
      <w:divBdr>
        <w:top w:val="none" w:sz="0" w:space="0" w:color="auto"/>
        <w:left w:val="none" w:sz="0" w:space="0" w:color="auto"/>
        <w:bottom w:val="none" w:sz="0" w:space="0" w:color="auto"/>
        <w:right w:val="none" w:sz="0" w:space="0" w:color="auto"/>
      </w:divBdr>
    </w:div>
    <w:div w:id="1175848399">
      <w:bodyDiv w:val="1"/>
      <w:marLeft w:val="0"/>
      <w:marRight w:val="0"/>
      <w:marTop w:val="0"/>
      <w:marBottom w:val="0"/>
      <w:divBdr>
        <w:top w:val="none" w:sz="0" w:space="0" w:color="auto"/>
        <w:left w:val="none" w:sz="0" w:space="0" w:color="auto"/>
        <w:bottom w:val="none" w:sz="0" w:space="0" w:color="auto"/>
        <w:right w:val="none" w:sz="0" w:space="0" w:color="auto"/>
      </w:divBdr>
    </w:div>
    <w:div w:id="1176194432">
      <w:bodyDiv w:val="1"/>
      <w:marLeft w:val="0"/>
      <w:marRight w:val="0"/>
      <w:marTop w:val="0"/>
      <w:marBottom w:val="0"/>
      <w:divBdr>
        <w:top w:val="none" w:sz="0" w:space="0" w:color="auto"/>
        <w:left w:val="none" w:sz="0" w:space="0" w:color="auto"/>
        <w:bottom w:val="none" w:sz="0" w:space="0" w:color="auto"/>
        <w:right w:val="none" w:sz="0" w:space="0" w:color="auto"/>
      </w:divBdr>
    </w:div>
    <w:div w:id="1176379709">
      <w:bodyDiv w:val="1"/>
      <w:marLeft w:val="0"/>
      <w:marRight w:val="0"/>
      <w:marTop w:val="0"/>
      <w:marBottom w:val="0"/>
      <w:divBdr>
        <w:top w:val="none" w:sz="0" w:space="0" w:color="auto"/>
        <w:left w:val="none" w:sz="0" w:space="0" w:color="auto"/>
        <w:bottom w:val="none" w:sz="0" w:space="0" w:color="auto"/>
        <w:right w:val="none" w:sz="0" w:space="0" w:color="auto"/>
      </w:divBdr>
    </w:div>
    <w:div w:id="1176770963">
      <w:bodyDiv w:val="1"/>
      <w:marLeft w:val="0"/>
      <w:marRight w:val="0"/>
      <w:marTop w:val="0"/>
      <w:marBottom w:val="0"/>
      <w:divBdr>
        <w:top w:val="none" w:sz="0" w:space="0" w:color="auto"/>
        <w:left w:val="none" w:sz="0" w:space="0" w:color="auto"/>
        <w:bottom w:val="none" w:sz="0" w:space="0" w:color="auto"/>
        <w:right w:val="none" w:sz="0" w:space="0" w:color="auto"/>
      </w:divBdr>
    </w:div>
    <w:div w:id="1177187868">
      <w:bodyDiv w:val="1"/>
      <w:marLeft w:val="0"/>
      <w:marRight w:val="0"/>
      <w:marTop w:val="0"/>
      <w:marBottom w:val="0"/>
      <w:divBdr>
        <w:top w:val="none" w:sz="0" w:space="0" w:color="auto"/>
        <w:left w:val="none" w:sz="0" w:space="0" w:color="auto"/>
        <w:bottom w:val="none" w:sz="0" w:space="0" w:color="auto"/>
        <w:right w:val="none" w:sz="0" w:space="0" w:color="auto"/>
      </w:divBdr>
    </w:div>
    <w:div w:id="1178302601">
      <w:bodyDiv w:val="1"/>
      <w:marLeft w:val="0"/>
      <w:marRight w:val="0"/>
      <w:marTop w:val="0"/>
      <w:marBottom w:val="0"/>
      <w:divBdr>
        <w:top w:val="none" w:sz="0" w:space="0" w:color="auto"/>
        <w:left w:val="none" w:sz="0" w:space="0" w:color="auto"/>
        <w:bottom w:val="none" w:sz="0" w:space="0" w:color="auto"/>
        <w:right w:val="none" w:sz="0" w:space="0" w:color="auto"/>
      </w:divBdr>
    </w:div>
    <w:div w:id="1178809227">
      <w:bodyDiv w:val="1"/>
      <w:marLeft w:val="0"/>
      <w:marRight w:val="0"/>
      <w:marTop w:val="0"/>
      <w:marBottom w:val="0"/>
      <w:divBdr>
        <w:top w:val="none" w:sz="0" w:space="0" w:color="auto"/>
        <w:left w:val="none" w:sz="0" w:space="0" w:color="auto"/>
        <w:bottom w:val="none" w:sz="0" w:space="0" w:color="auto"/>
        <w:right w:val="none" w:sz="0" w:space="0" w:color="auto"/>
      </w:divBdr>
    </w:div>
    <w:div w:id="1179537132">
      <w:bodyDiv w:val="1"/>
      <w:marLeft w:val="0"/>
      <w:marRight w:val="0"/>
      <w:marTop w:val="0"/>
      <w:marBottom w:val="0"/>
      <w:divBdr>
        <w:top w:val="none" w:sz="0" w:space="0" w:color="auto"/>
        <w:left w:val="none" w:sz="0" w:space="0" w:color="auto"/>
        <w:bottom w:val="none" w:sz="0" w:space="0" w:color="auto"/>
        <w:right w:val="none" w:sz="0" w:space="0" w:color="auto"/>
      </w:divBdr>
    </w:div>
    <w:div w:id="1179926693">
      <w:bodyDiv w:val="1"/>
      <w:marLeft w:val="0"/>
      <w:marRight w:val="0"/>
      <w:marTop w:val="0"/>
      <w:marBottom w:val="0"/>
      <w:divBdr>
        <w:top w:val="none" w:sz="0" w:space="0" w:color="auto"/>
        <w:left w:val="none" w:sz="0" w:space="0" w:color="auto"/>
        <w:bottom w:val="none" w:sz="0" w:space="0" w:color="auto"/>
        <w:right w:val="none" w:sz="0" w:space="0" w:color="auto"/>
      </w:divBdr>
    </w:div>
    <w:div w:id="1180703781">
      <w:bodyDiv w:val="1"/>
      <w:marLeft w:val="0"/>
      <w:marRight w:val="0"/>
      <w:marTop w:val="0"/>
      <w:marBottom w:val="0"/>
      <w:divBdr>
        <w:top w:val="none" w:sz="0" w:space="0" w:color="auto"/>
        <w:left w:val="none" w:sz="0" w:space="0" w:color="auto"/>
        <w:bottom w:val="none" w:sz="0" w:space="0" w:color="auto"/>
        <w:right w:val="none" w:sz="0" w:space="0" w:color="auto"/>
      </w:divBdr>
    </w:div>
    <w:div w:id="1181042318">
      <w:bodyDiv w:val="1"/>
      <w:marLeft w:val="0"/>
      <w:marRight w:val="0"/>
      <w:marTop w:val="0"/>
      <w:marBottom w:val="0"/>
      <w:divBdr>
        <w:top w:val="none" w:sz="0" w:space="0" w:color="auto"/>
        <w:left w:val="none" w:sz="0" w:space="0" w:color="auto"/>
        <w:bottom w:val="none" w:sz="0" w:space="0" w:color="auto"/>
        <w:right w:val="none" w:sz="0" w:space="0" w:color="auto"/>
      </w:divBdr>
    </w:div>
    <w:div w:id="1181774514">
      <w:bodyDiv w:val="1"/>
      <w:marLeft w:val="0"/>
      <w:marRight w:val="0"/>
      <w:marTop w:val="0"/>
      <w:marBottom w:val="0"/>
      <w:divBdr>
        <w:top w:val="none" w:sz="0" w:space="0" w:color="auto"/>
        <w:left w:val="none" w:sz="0" w:space="0" w:color="auto"/>
        <w:bottom w:val="none" w:sz="0" w:space="0" w:color="auto"/>
        <w:right w:val="none" w:sz="0" w:space="0" w:color="auto"/>
      </w:divBdr>
    </w:div>
    <w:div w:id="1183087630">
      <w:bodyDiv w:val="1"/>
      <w:marLeft w:val="0"/>
      <w:marRight w:val="0"/>
      <w:marTop w:val="0"/>
      <w:marBottom w:val="0"/>
      <w:divBdr>
        <w:top w:val="none" w:sz="0" w:space="0" w:color="auto"/>
        <w:left w:val="none" w:sz="0" w:space="0" w:color="auto"/>
        <w:bottom w:val="none" w:sz="0" w:space="0" w:color="auto"/>
        <w:right w:val="none" w:sz="0" w:space="0" w:color="auto"/>
      </w:divBdr>
    </w:div>
    <w:div w:id="1184171614">
      <w:bodyDiv w:val="1"/>
      <w:marLeft w:val="0"/>
      <w:marRight w:val="0"/>
      <w:marTop w:val="0"/>
      <w:marBottom w:val="0"/>
      <w:divBdr>
        <w:top w:val="none" w:sz="0" w:space="0" w:color="auto"/>
        <w:left w:val="none" w:sz="0" w:space="0" w:color="auto"/>
        <w:bottom w:val="none" w:sz="0" w:space="0" w:color="auto"/>
        <w:right w:val="none" w:sz="0" w:space="0" w:color="auto"/>
      </w:divBdr>
    </w:div>
    <w:div w:id="1184394627">
      <w:bodyDiv w:val="1"/>
      <w:marLeft w:val="0"/>
      <w:marRight w:val="0"/>
      <w:marTop w:val="0"/>
      <w:marBottom w:val="0"/>
      <w:divBdr>
        <w:top w:val="none" w:sz="0" w:space="0" w:color="auto"/>
        <w:left w:val="none" w:sz="0" w:space="0" w:color="auto"/>
        <w:bottom w:val="none" w:sz="0" w:space="0" w:color="auto"/>
        <w:right w:val="none" w:sz="0" w:space="0" w:color="auto"/>
      </w:divBdr>
    </w:div>
    <w:div w:id="1184977199">
      <w:bodyDiv w:val="1"/>
      <w:marLeft w:val="0"/>
      <w:marRight w:val="0"/>
      <w:marTop w:val="0"/>
      <w:marBottom w:val="0"/>
      <w:divBdr>
        <w:top w:val="none" w:sz="0" w:space="0" w:color="auto"/>
        <w:left w:val="none" w:sz="0" w:space="0" w:color="auto"/>
        <w:bottom w:val="none" w:sz="0" w:space="0" w:color="auto"/>
        <w:right w:val="none" w:sz="0" w:space="0" w:color="auto"/>
      </w:divBdr>
    </w:div>
    <w:div w:id="1186165532">
      <w:bodyDiv w:val="1"/>
      <w:marLeft w:val="0"/>
      <w:marRight w:val="0"/>
      <w:marTop w:val="0"/>
      <w:marBottom w:val="0"/>
      <w:divBdr>
        <w:top w:val="none" w:sz="0" w:space="0" w:color="auto"/>
        <w:left w:val="none" w:sz="0" w:space="0" w:color="auto"/>
        <w:bottom w:val="none" w:sz="0" w:space="0" w:color="auto"/>
        <w:right w:val="none" w:sz="0" w:space="0" w:color="auto"/>
      </w:divBdr>
    </w:div>
    <w:div w:id="1186285347">
      <w:bodyDiv w:val="1"/>
      <w:marLeft w:val="0"/>
      <w:marRight w:val="0"/>
      <w:marTop w:val="0"/>
      <w:marBottom w:val="0"/>
      <w:divBdr>
        <w:top w:val="none" w:sz="0" w:space="0" w:color="auto"/>
        <w:left w:val="none" w:sz="0" w:space="0" w:color="auto"/>
        <w:bottom w:val="none" w:sz="0" w:space="0" w:color="auto"/>
        <w:right w:val="none" w:sz="0" w:space="0" w:color="auto"/>
      </w:divBdr>
    </w:div>
    <w:div w:id="1187981535">
      <w:bodyDiv w:val="1"/>
      <w:marLeft w:val="0"/>
      <w:marRight w:val="0"/>
      <w:marTop w:val="0"/>
      <w:marBottom w:val="0"/>
      <w:divBdr>
        <w:top w:val="none" w:sz="0" w:space="0" w:color="auto"/>
        <w:left w:val="none" w:sz="0" w:space="0" w:color="auto"/>
        <w:bottom w:val="none" w:sz="0" w:space="0" w:color="auto"/>
        <w:right w:val="none" w:sz="0" w:space="0" w:color="auto"/>
      </w:divBdr>
    </w:div>
    <w:div w:id="1189223261">
      <w:bodyDiv w:val="1"/>
      <w:marLeft w:val="0"/>
      <w:marRight w:val="0"/>
      <w:marTop w:val="0"/>
      <w:marBottom w:val="0"/>
      <w:divBdr>
        <w:top w:val="none" w:sz="0" w:space="0" w:color="auto"/>
        <w:left w:val="none" w:sz="0" w:space="0" w:color="auto"/>
        <w:bottom w:val="none" w:sz="0" w:space="0" w:color="auto"/>
        <w:right w:val="none" w:sz="0" w:space="0" w:color="auto"/>
      </w:divBdr>
    </w:div>
    <w:div w:id="1189562612">
      <w:bodyDiv w:val="1"/>
      <w:marLeft w:val="0"/>
      <w:marRight w:val="0"/>
      <w:marTop w:val="0"/>
      <w:marBottom w:val="0"/>
      <w:divBdr>
        <w:top w:val="none" w:sz="0" w:space="0" w:color="auto"/>
        <w:left w:val="none" w:sz="0" w:space="0" w:color="auto"/>
        <w:bottom w:val="none" w:sz="0" w:space="0" w:color="auto"/>
        <w:right w:val="none" w:sz="0" w:space="0" w:color="auto"/>
      </w:divBdr>
    </w:div>
    <w:div w:id="1190486044">
      <w:bodyDiv w:val="1"/>
      <w:marLeft w:val="0"/>
      <w:marRight w:val="0"/>
      <w:marTop w:val="0"/>
      <w:marBottom w:val="0"/>
      <w:divBdr>
        <w:top w:val="none" w:sz="0" w:space="0" w:color="auto"/>
        <w:left w:val="none" w:sz="0" w:space="0" w:color="auto"/>
        <w:bottom w:val="none" w:sz="0" w:space="0" w:color="auto"/>
        <w:right w:val="none" w:sz="0" w:space="0" w:color="auto"/>
      </w:divBdr>
    </w:div>
    <w:div w:id="1191914910">
      <w:bodyDiv w:val="1"/>
      <w:marLeft w:val="0"/>
      <w:marRight w:val="0"/>
      <w:marTop w:val="0"/>
      <w:marBottom w:val="0"/>
      <w:divBdr>
        <w:top w:val="none" w:sz="0" w:space="0" w:color="auto"/>
        <w:left w:val="none" w:sz="0" w:space="0" w:color="auto"/>
        <w:bottom w:val="none" w:sz="0" w:space="0" w:color="auto"/>
        <w:right w:val="none" w:sz="0" w:space="0" w:color="auto"/>
      </w:divBdr>
    </w:div>
    <w:div w:id="1192255908">
      <w:bodyDiv w:val="1"/>
      <w:marLeft w:val="0"/>
      <w:marRight w:val="0"/>
      <w:marTop w:val="0"/>
      <w:marBottom w:val="0"/>
      <w:divBdr>
        <w:top w:val="none" w:sz="0" w:space="0" w:color="auto"/>
        <w:left w:val="none" w:sz="0" w:space="0" w:color="auto"/>
        <w:bottom w:val="none" w:sz="0" w:space="0" w:color="auto"/>
        <w:right w:val="none" w:sz="0" w:space="0" w:color="auto"/>
      </w:divBdr>
    </w:div>
    <w:div w:id="1192495900">
      <w:bodyDiv w:val="1"/>
      <w:marLeft w:val="0"/>
      <w:marRight w:val="0"/>
      <w:marTop w:val="0"/>
      <w:marBottom w:val="0"/>
      <w:divBdr>
        <w:top w:val="none" w:sz="0" w:space="0" w:color="auto"/>
        <w:left w:val="none" w:sz="0" w:space="0" w:color="auto"/>
        <w:bottom w:val="none" w:sz="0" w:space="0" w:color="auto"/>
        <w:right w:val="none" w:sz="0" w:space="0" w:color="auto"/>
      </w:divBdr>
    </w:div>
    <w:div w:id="1192962183">
      <w:bodyDiv w:val="1"/>
      <w:marLeft w:val="0"/>
      <w:marRight w:val="0"/>
      <w:marTop w:val="0"/>
      <w:marBottom w:val="0"/>
      <w:divBdr>
        <w:top w:val="none" w:sz="0" w:space="0" w:color="auto"/>
        <w:left w:val="none" w:sz="0" w:space="0" w:color="auto"/>
        <w:bottom w:val="none" w:sz="0" w:space="0" w:color="auto"/>
        <w:right w:val="none" w:sz="0" w:space="0" w:color="auto"/>
      </w:divBdr>
    </w:div>
    <w:div w:id="1193617071">
      <w:bodyDiv w:val="1"/>
      <w:marLeft w:val="0"/>
      <w:marRight w:val="0"/>
      <w:marTop w:val="0"/>
      <w:marBottom w:val="0"/>
      <w:divBdr>
        <w:top w:val="none" w:sz="0" w:space="0" w:color="auto"/>
        <w:left w:val="none" w:sz="0" w:space="0" w:color="auto"/>
        <w:bottom w:val="none" w:sz="0" w:space="0" w:color="auto"/>
        <w:right w:val="none" w:sz="0" w:space="0" w:color="auto"/>
      </w:divBdr>
    </w:div>
    <w:div w:id="1194341631">
      <w:bodyDiv w:val="1"/>
      <w:marLeft w:val="0"/>
      <w:marRight w:val="0"/>
      <w:marTop w:val="0"/>
      <w:marBottom w:val="0"/>
      <w:divBdr>
        <w:top w:val="none" w:sz="0" w:space="0" w:color="auto"/>
        <w:left w:val="none" w:sz="0" w:space="0" w:color="auto"/>
        <w:bottom w:val="none" w:sz="0" w:space="0" w:color="auto"/>
        <w:right w:val="none" w:sz="0" w:space="0" w:color="auto"/>
      </w:divBdr>
    </w:div>
    <w:div w:id="1194884166">
      <w:bodyDiv w:val="1"/>
      <w:marLeft w:val="0"/>
      <w:marRight w:val="0"/>
      <w:marTop w:val="0"/>
      <w:marBottom w:val="0"/>
      <w:divBdr>
        <w:top w:val="none" w:sz="0" w:space="0" w:color="auto"/>
        <w:left w:val="none" w:sz="0" w:space="0" w:color="auto"/>
        <w:bottom w:val="none" w:sz="0" w:space="0" w:color="auto"/>
        <w:right w:val="none" w:sz="0" w:space="0" w:color="auto"/>
      </w:divBdr>
    </w:div>
    <w:div w:id="1195340292">
      <w:bodyDiv w:val="1"/>
      <w:marLeft w:val="0"/>
      <w:marRight w:val="0"/>
      <w:marTop w:val="0"/>
      <w:marBottom w:val="0"/>
      <w:divBdr>
        <w:top w:val="none" w:sz="0" w:space="0" w:color="auto"/>
        <w:left w:val="none" w:sz="0" w:space="0" w:color="auto"/>
        <w:bottom w:val="none" w:sz="0" w:space="0" w:color="auto"/>
        <w:right w:val="none" w:sz="0" w:space="0" w:color="auto"/>
      </w:divBdr>
    </w:div>
    <w:div w:id="1195777844">
      <w:bodyDiv w:val="1"/>
      <w:marLeft w:val="0"/>
      <w:marRight w:val="0"/>
      <w:marTop w:val="0"/>
      <w:marBottom w:val="0"/>
      <w:divBdr>
        <w:top w:val="none" w:sz="0" w:space="0" w:color="auto"/>
        <w:left w:val="none" w:sz="0" w:space="0" w:color="auto"/>
        <w:bottom w:val="none" w:sz="0" w:space="0" w:color="auto"/>
        <w:right w:val="none" w:sz="0" w:space="0" w:color="auto"/>
      </w:divBdr>
    </w:div>
    <w:div w:id="1197502852">
      <w:bodyDiv w:val="1"/>
      <w:marLeft w:val="0"/>
      <w:marRight w:val="0"/>
      <w:marTop w:val="0"/>
      <w:marBottom w:val="0"/>
      <w:divBdr>
        <w:top w:val="none" w:sz="0" w:space="0" w:color="auto"/>
        <w:left w:val="none" w:sz="0" w:space="0" w:color="auto"/>
        <w:bottom w:val="none" w:sz="0" w:space="0" w:color="auto"/>
        <w:right w:val="none" w:sz="0" w:space="0" w:color="auto"/>
      </w:divBdr>
    </w:div>
    <w:div w:id="1199316122">
      <w:bodyDiv w:val="1"/>
      <w:marLeft w:val="0"/>
      <w:marRight w:val="0"/>
      <w:marTop w:val="0"/>
      <w:marBottom w:val="0"/>
      <w:divBdr>
        <w:top w:val="none" w:sz="0" w:space="0" w:color="auto"/>
        <w:left w:val="none" w:sz="0" w:space="0" w:color="auto"/>
        <w:bottom w:val="none" w:sz="0" w:space="0" w:color="auto"/>
        <w:right w:val="none" w:sz="0" w:space="0" w:color="auto"/>
      </w:divBdr>
    </w:div>
    <w:div w:id="1199317946">
      <w:bodyDiv w:val="1"/>
      <w:marLeft w:val="0"/>
      <w:marRight w:val="0"/>
      <w:marTop w:val="0"/>
      <w:marBottom w:val="0"/>
      <w:divBdr>
        <w:top w:val="none" w:sz="0" w:space="0" w:color="auto"/>
        <w:left w:val="none" w:sz="0" w:space="0" w:color="auto"/>
        <w:bottom w:val="none" w:sz="0" w:space="0" w:color="auto"/>
        <w:right w:val="none" w:sz="0" w:space="0" w:color="auto"/>
      </w:divBdr>
    </w:div>
    <w:div w:id="1200631563">
      <w:bodyDiv w:val="1"/>
      <w:marLeft w:val="0"/>
      <w:marRight w:val="0"/>
      <w:marTop w:val="0"/>
      <w:marBottom w:val="0"/>
      <w:divBdr>
        <w:top w:val="none" w:sz="0" w:space="0" w:color="auto"/>
        <w:left w:val="none" w:sz="0" w:space="0" w:color="auto"/>
        <w:bottom w:val="none" w:sz="0" w:space="0" w:color="auto"/>
        <w:right w:val="none" w:sz="0" w:space="0" w:color="auto"/>
      </w:divBdr>
    </w:div>
    <w:div w:id="1201438481">
      <w:bodyDiv w:val="1"/>
      <w:marLeft w:val="0"/>
      <w:marRight w:val="0"/>
      <w:marTop w:val="0"/>
      <w:marBottom w:val="0"/>
      <w:divBdr>
        <w:top w:val="none" w:sz="0" w:space="0" w:color="auto"/>
        <w:left w:val="none" w:sz="0" w:space="0" w:color="auto"/>
        <w:bottom w:val="none" w:sz="0" w:space="0" w:color="auto"/>
        <w:right w:val="none" w:sz="0" w:space="0" w:color="auto"/>
      </w:divBdr>
    </w:div>
    <w:div w:id="1202747030">
      <w:bodyDiv w:val="1"/>
      <w:marLeft w:val="0"/>
      <w:marRight w:val="0"/>
      <w:marTop w:val="0"/>
      <w:marBottom w:val="0"/>
      <w:divBdr>
        <w:top w:val="none" w:sz="0" w:space="0" w:color="auto"/>
        <w:left w:val="none" w:sz="0" w:space="0" w:color="auto"/>
        <w:bottom w:val="none" w:sz="0" w:space="0" w:color="auto"/>
        <w:right w:val="none" w:sz="0" w:space="0" w:color="auto"/>
      </w:divBdr>
    </w:div>
    <w:div w:id="1203135165">
      <w:bodyDiv w:val="1"/>
      <w:marLeft w:val="0"/>
      <w:marRight w:val="0"/>
      <w:marTop w:val="0"/>
      <w:marBottom w:val="0"/>
      <w:divBdr>
        <w:top w:val="none" w:sz="0" w:space="0" w:color="auto"/>
        <w:left w:val="none" w:sz="0" w:space="0" w:color="auto"/>
        <w:bottom w:val="none" w:sz="0" w:space="0" w:color="auto"/>
        <w:right w:val="none" w:sz="0" w:space="0" w:color="auto"/>
      </w:divBdr>
    </w:div>
    <w:div w:id="1203177883">
      <w:bodyDiv w:val="1"/>
      <w:marLeft w:val="0"/>
      <w:marRight w:val="0"/>
      <w:marTop w:val="0"/>
      <w:marBottom w:val="0"/>
      <w:divBdr>
        <w:top w:val="none" w:sz="0" w:space="0" w:color="auto"/>
        <w:left w:val="none" w:sz="0" w:space="0" w:color="auto"/>
        <w:bottom w:val="none" w:sz="0" w:space="0" w:color="auto"/>
        <w:right w:val="none" w:sz="0" w:space="0" w:color="auto"/>
      </w:divBdr>
    </w:div>
    <w:div w:id="1204442565">
      <w:bodyDiv w:val="1"/>
      <w:marLeft w:val="0"/>
      <w:marRight w:val="0"/>
      <w:marTop w:val="0"/>
      <w:marBottom w:val="0"/>
      <w:divBdr>
        <w:top w:val="none" w:sz="0" w:space="0" w:color="auto"/>
        <w:left w:val="none" w:sz="0" w:space="0" w:color="auto"/>
        <w:bottom w:val="none" w:sz="0" w:space="0" w:color="auto"/>
        <w:right w:val="none" w:sz="0" w:space="0" w:color="auto"/>
      </w:divBdr>
    </w:div>
    <w:div w:id="1206403186">
      <w:bodyDiv w:val="1"/>
      <w:marLeft w:val="0"/>
      <w:marRight w:val="0"/>
      <w:marTop w:val="0"/>
      <w:marBottom w:val="0"/>
      <w:divBdr>
        <w:top w:val="none" w:sz="0" w:space="0" w:color="auto"/>
        <w:left w:val="none" w:sz="0" w:space="0" w:color="auto"/>
        <w:bottom w:val="none" w:sz="0" w:space="0" w:color="auto"/>
        <w:right w:val="none" w:sz="0" w:space="0" w:color="auto"/>
      </w:divBdr>
    </w:div>
    <w:div w:id="1207913227">
      <w:bodyDiv w:val="1"/>
      <w:marLeft w:val="0"/>
      <w:marRight w:val="0"/>
      <w:marTop w:val="0"/>
      <w:marBottom w:val="0"/>
      <w:divBdr>
        <w:top w:val="none" w:sz="0" w:space="0" w:color="auto"/>
        <w:left w:val="none" w:sz="0" w:space="0" w:color="auto"/>
        <w:bottom w:val="none" w:sz="0" w:space="0" w:color="auto"/>
        <w:right w:val="none" w:sz="0" w:space="0" w:color="auto"/>
      </w:divBdr>
    </w:div>
    <w:div w:id="1208686572">
      <w:bodyDiv w:val="1"/>
      <w:marLeft w:val="0"/>
      <w:marRight w:val="0"/>
      <w:marTop w:val="0"/>
      <w:marBottom w:val="0"/>
      <w:divBdr>
        <w:top w:val="none" w:sz="0" w:space="0" w:color="auto"/>
        <w:left w:val="none" w:sz="0" w:space="0" w:color="auto"/>
        <w:bottom w:val="none" w:sz="0" w:space="0" w:color="auto"/>
        <w:right w:val="none" w:sz="0" w:space="0" w:color="auto"/>
      </w:divBdr>
    </w:div>
    <w:div w:id="1209534778">
      <w:bodyDiv w:val="1"/>
      <w:marLeft w:val="0"/>
      <w:marRight w:val="0"/>
      <w:marTop w:val="0"/>
      <w:marBottom w:val="0"/>
      <w:divBdr>
        <w:top w:val="none" w:sz="0" w:space="0" w:color="auto"/>
        <w:left w:val="none" w:sz="0" w:space="0" w:color="auto"/>
        <w:bottom w:val="none" w:sz="0" w:space="0" w:color="auto"/>
        <w:right w:val="none" w:sz="0" w:space="0" w:color="auto"/>
      </w:divBdr>
    </w:div>
    <w:div w:id="1210386264">
      <w:bodyDiv w:val="1"/>
      <w:marLeft w:val="0"/>
      <w:marRight w:val="0"/>
      <w:marTop w:val="0"/>
      <w:marBottom w:val="0"/>
      <w:divBdr>
        <w:top w:val="none" w:sz="0" w:space="0" w:color="auto"/>
        <w:left w:val="none" w:sz="0" w:space="0" w:color="auto"/>
        <w:bottom w:val="none" w:sz="0" w:space="0" w:color="auto"/>
        <w:right w:val="none" w:sz="0" w:space="0" w:color="auto"/>
      </w:divBdr>
    </w:div>
    <w:div w:id="1211569867">
      <w:bodyDiv w:val="1"/>
      <w:marLeft w:val="0"/>
      <w:marRight w:val="0"/>
      <w:marTop w:val="0"/>
      <w:marBottom w:val="0"/>
      <w:divBdr>
        <w:top w:val="none" w:sz="0" w:space="0" w:color="auto"/>
        <w:left w:val="none" w:sz="0" w:space="0" w:color="auto"/>
        <w:bottom w:val="none" w:sz="0" w:space="0" w:color="auto"/>
        <w:right w:val="none" w:sz="0" w:space="0" w:color="auto"/>
      </w:divBdr>
    </w:div>
    <w:div w:id="1212613700">
      <w:bodyDiv w:val="1"/>
      <w:marLeft w:val="0"/>
      <w:marRight w:val="0"/>
      <w:marTop w:val="0"/>
      <w:marBottom w:val="0"/>
      <w:divBdr>
        <w:top w:val="none" w:sz="0" w:space="0" w:color="auto"/>
        <w:left w:val="none" w:sz="0" w:space="0" w:color="auto"/>
        <w:bottom w:val="none" w:sz="0" w:space="0" w:color="auto"/>
        <w:right w:val="none" w:sz="0" w:space="0" w:color="auto"/>
      </w:divBdr>
    </w:div>
    <w:div w:id="1213156620">
      <w:bodyDiv w:val="1"/>
      <w:marLeft w:val="0"/>
      <w:marRight w:val="0"/>
      <w:marTop w:val="0"/>
      <w:marBottom w:val="0"/>
      <w:divBdr>
        <w:top w:val="none" w:sz="0" w:space="0" w:color="auto"/>
        <w:left w:val="none" w:sz="0" w:space="0" w:color="auto"/>
        <w:bottom w:val="none" w:sz="0" w:space="0" w:color="auto"/>
        <w:right w:val="none" w:sz="0" w:space="0" w:color="auto"/>
      </w:divBdr>
    </w:div>
    <w:div w:id="1213232698">
      <w:bodyDiv w:val="1"/>
      <w:marLeft w:val="0"/>
      <w:marRight w:val="0"/>
      <w:marTop w:val="0"/>
      <w:marBottom w:val="0"/>
      <w:divBdr>
        <w:top w:val="none" w:sz="0" w:space="0" w:color="auto"/>
        <w:left w:val="none" w:sz="0" w:space="0" w:color="auto"/>
        <w:bottom w:val="none" w:sz="0" w:space="0" w:color="auto"/>
        <w:right w:val="none" w:sz="0" w:space="0" w:color="auto"/>
      </w:divBdr>
    </w:div>
    <w:div w:id="1214542761">
      <w:bodyDiv w:val="1"/>
      <w:marLeft w:val="0"/>
      <w:marRight w:val="0"/>
      <w:marTop w:val="0"/>
      <w:marBottom w:val="0"/>
      <w:divBdr>
        <w:top w:val="none" w:sz="0" w:space="0" w:color="auto"/>
        <w:left w:val="none" w:sz="0" w:space="0" w:color="auto"/>
        <w:bottom w:val="none" w:sz="0" w:space="0" w:color="auto"/>
        <w:right w:val="none" w:sz="0" w:space="0" w:color="auto"/>
      </w:divBdr>
    </w:div>
    <w:div w:id="1215461805">
      <w:bodyDiv w:val="1"/>
      <w:marLeft w:val="0"/>
      <w:marRight w:val="0"/>
      <w:marTop w:val="0"/>
      <w:marBottom w:val="0"/>
      <w:divBdr>
        <w:top w:val="none" w:sz="0" w:space="0" w:color="auto"/>
        <w:left w:val="none" w:sz="0" w:space="0" w:color="auto"/>
        <w:bottom w:val="none" w:sz="0" w:space="0" w:color="auto"/>
        <w:right w:val="none" w:sz="0" w:space="0" w:color="auto"/>
      </w:divBdr>
    </w:div>
    <w:div w:id="1217863001">
      <w:bodyDiv w:val="1"/>
      <w:marLeft w:val="0"/>
      <w:marRight w:val="0"/>
      <w:marTop w:val="0"/>
      <w:marBottom w:val="0"/>
      <w:divBdr>
        <w:top w:val="none" w:sz="0" w:space="0" w:color="auto"/>
        <w:left w:val="none" w:sz="0" w:space="0" w:color="auto"/>
        <w:bottom w:val="none" w:sz="0" w:space="0" w:color="auto"/>
        <w:right w:val="none" w:sz="0" w:space="0" w:color="auto"/>
      </w:divBdr>
    </w:div>
    <w:div w:id="1218857843">
      <w:bodyDiv w:val="1"/>
      <w:marLeft w:val="0"/>
      <w:marRight w:val="0"/>
      <w:marTop w:val="0"/>
      <w:marBottom w:val="0"/>
      <w:divBdr>
        <w:top w:val="none" w:sz="0" w:space="0" w:color="auto"/>
        <w:left w:val="none" w:sz="0" w:space="0" w:color="auto"/>
        <w:bottom w:val="none" w:sz="0" w:space="0" w:color="auto"/>
        <w:right w:val="none" w:sz="0" w:space="0" w:color="auto"/>
      </w:divBdr>
    </w:div>
    <w:div w:id="1222523587">
      <w:bodyDiv w:val="1"/>
      <w:marLeft w:val="0"/>
      <w:marRight w:val="0"/>
      <w:marTop w:val="0"/>
      <w:marBottom w:val="0"/>
      <w:divBdr>
        <w:top w:val="none" w:sz="0" w:space="0" w:color="auto"/>
        <w:left w:val="none" w:sz="0" w:space="0" w:color="auto"/>
        <w:bottom w:val="none" w:sz="0" w:space="0" w:color="auto"/>
        <w:right w:val="none" w:sz="0" w:space="0" w:color="auto"/>
      </w:divBdr>
    </w:div>
    <w:div w:id="1224214161">
      <w:bodyDiv w:val="1"/>
      <w:marLeft w:val="0"/>
      <w:marRight w:val="0"/>
      <w:marTop w:val="0"/>
      <w:marBottom w:val="0"/>
      <w:divBdr>
        <w:top w:val="none" w:sz="0" w:space="0" w:color="auto"/>
        <w:left w:val="none" w:sz="0" w:space="0" w:color="auto"/>
        <w:bottom w:val="none" w:sz="0" w:space="0" w:color="auto"/>
        <w:right w:val="none" w:sz="0" w:space="0" w:color="auto"/>
      </w:divBdr>
    </w:div>
    <w:div w:id="1224483526">
      <w:bodyDiv w:val="1"/>
      <w:marLeft w:val="0"/>
      <w:marRight w:val="0"/>
      <w:marTop w:val="0"/>
      <w:marBottom w:val="0"/>
      <w:divBdr>
        <w:top w:val="none" w:sz="0" w:space="0" w:color="auto"/>
        <w:left w:val="none" w:sz="0" w:space="0" w:color="auto"/>
        <w:bottom w:val="none" w:sz="0" w:space="0" w:color="auto"/>
        <w:right w:val="none" w:sz="0" w:space="0" w:color="auto"/>
      </w:divBdr>
    </w:div>
    <w:div w:id="1228146170">
      <w:bodyDiv w:val="1"/>
      <w:marLeft w:val="0"/>
      <w:marRight w:val="0"/>
      <w:marTop w:val="0"/>
      <w:marBottom w:val="0"/>
      <w:divBdr>
        <w:top w:val="none" w:sz="0" w:space="0" w:color="auto"/>
        <w:left w:val="none" w:sz="0" w:space="0" w:color="auto"/>
        <w:bottom w:val="none" w:sz="0" w:space="0" w:color="auto"/>
        <w:right w:val="none" w:sz="0" w:space="0" w:color="auto"/>
      </w:divBdr>
    </w:div>
    <w:div w:id="1228951535">
      <w:bodyDiv w:val="1"/>
      <w:marLeft w:val="0"/>
      <w:marRight w:val="0"/>
      <w:marTop w:val="0"/>
      <w:marBottom w:val="0"/>
      <w:divBdr>
        <w:top w:val="none" w:sz="0" w:space="0" w:color="auto"/>
        <w:left w:val="none" w:sz="0" w:space="0" w:color="auto"/>
        <w:bottom w:val="none" w:sz="0" w:space="0" w:color="auto"/>
        <w:right w:val="none" w:sz="0" w:space="0" w:color="auto"/>
      </w:divBdr>
    </w:div>
    <w:div w:id="1228956729">
      <w:bodyDiv w:val="1"/>
      <w:marLeft w:val="0"/>
      <w:marRight w:val="0"/>
      <w:marTop w:val="0"/>
      <w:marBottom w:val="0"/>
      <w:divBdr>
        <w:top w:val="none" w:sz="0" w:space="0" w:color="auto"/>
        <w:left w:val="none" w:sz="0" w:space="0" w:color="auto"/>
        <w:bottom w:val="none" w:sz="0" w:space="0" w:color="auto"/>
        <w:right w:val="none" w:sz="0" w:space="0" w:color="auto"/>
      </w:divBdr>
    </w:div>
    <w:div w:id="1229414171">
      <w:bodyDiv w:val="1"/>
      <w:marLeft w:val="0"/>
      <w:marRight w:val="0"/>
      <w:marTop w:val="0"/>
      <w:marBottom w:val="0"/>
      <w:divBdr>
        <w:top w:val="none" w:sz="0" w:space="0" w:color="auto"/>
        <w:left w:val="none" w:sz="0" w:space="0" w:color="auto"/>
        <w:bottom w:val="none" w:sz="0" w:space="0" w:color="auto"/>
        <w:right w:val="none" w:sz="0" w:space="0" w:color="auto"/>
      </w:divBdr>
    </w:div>
    <w:div w:id="1229800618">
      <w:bodyDiv w:val="1"/>
      <w:marLeft w:val="0"/>
      <w:marRight w:val="0"/>
      <w:marTop w:val="0"/>
      <w:marBottom w:val="0"/>
      <w:divBdr>
        <w:top w:val="none" w:sz="0" w:space="0" w:color="auto"/>
        <w:left w:val="none" w:sz="0" w:space="0" w:color="auto"/>
        <w:bottom w:val="none" w:sz="0" w:space="0" w:color="auto"/>
        <w:right w:val="none" w:sz="0" w:space="0" w:color="auto"/>
      </w:divBdr>
    </w:div>
    <w:div w:id="1229877681">
      <w:bodyDiv w:val="1"/>
      <w:marLeft w:val="0"/>
      <w:marRight w:val="0"/>
      <w:marTop w:val="0"/>
      <w:marBottom w:val="0"/>
      <w:divBdr>
        <w:top w:val="none" w:sz="0" w:space="0" w:color="auto"/>
        <w:left w:val="none" w:sz="0" w:space="0" w:color="auto"/>
        <w:bottom w:val="none" w:sz="0" w:space="0" w:color="auto"/>
        <w:right w:val="none" w:sz="0" w:space="0" w:color="auto"/>
      </w:divBdr>
    </w:div>
    <w:div w:id="1231506160">
      <w:bodyDiv w:val="1"/>
      <w:marLeft w:val="0"/>
      <w:marRight w:val="0"/>
      <w:marTop w:val="0"/>
      <w:marBottom w:val="0"/>
      <w:divBdr>
        <w:top w:val="none" w:sz="0" w:space="0" w:color="auto"/>
        <w:left w:val="none" w:sz="0" w:space="0" w:color="auto"/>
        <w:bottom w:val="none" w:sz="0" w:space="0" w:color="auto"/>
        <w:right w:val="none" w:sz="0" w:space="0" w:color="auto"/>
      </w:divBdr>
    </w:div>
    <w:div w:id="1231768796">
      <w:bodyDiv w:val="1"/>
      <w:marLeft w:val="0"/>
      <w:marRight w:val="0"/>
      <w:marTop w:val="0"/>
      <w:marBottom w:val="0"/>
      <w:divBdr>
        <w:top w:val="none" w:sz="0" w:space="0" w:color="auto"/>
        <w:left w:val="none" w:sz="0" w:space="0" w:color="auto"/>
        <w:bottom w:val="none" w:sz="0" w:space="0" w:color="auto"/>
        <w:right w:val="none" w:sz="0" w:space="0" w:color="auto"/>
      </w:divBdr>
    </w:div>
    <w:div w:id="1233203058">
      <w:bodyDiv w:val="1"/>
      <w:marLeft w:val="0"/>
      <w:marRight w:val="0"/>
      <w:marTop w:val="0"/>
      <w:marBottom w:val="0"/>
      <w:divBdr>
        <w:top w:val="none" w:sz="0" w:space="0" w:color="auto"/>
        <w:left w:val="none" w:sz="0" w:space="0" w:color="auto"/>
        <w:bottom w:val="none" w:sz="0" w:space="0" w:color="auto"/>
        <w:right w:val="none" w:sz="0" w:space="0" w:color="auto"/>
      </w:divBdr>
    </w:div>
    <w:div w:id="1233927800">
      <w:bodyDiv w:val="1"/>
      <w:marLeft w:val="0"/>
      <w:marRight w:val="0"/>
      <w:marTop w:val="0"/>
      <w:marBottom w:val="0"/>
      <w:divBdr>
        <w:top w:val="none" w:sz="0" w:space="0" w:color="auto"/>
        <w:left w:val="none" w:sz="0" w:space="0" w:color="auto"/>
        <w:bottom w:val="none" w:sz="0" w:space="0" w:color="auto"/>
        <w:right w:val="none" w:sz="0" w:space="0" w:color="auto"/>
      </w:divBdr>
    </w:div>
    <w:div w:id="1234388062">
      <w:bodyDiv w:val="1"/>
      <w:marLeft w:val="0"/>
      <w:marRight w:val="0"/>
      <w:marTop w:val="0"/>
      <w:marBottom w:val="0"/>
      <w:divBdr>
        <w:top w:val="none" w:sz="0" w:space="0" w:color="auto"/>
        <w:left w:val="none" w:sz="0" w:space="0" w:color="auto"/>
        <w:bottom w:val="none" w:sz="0" w:space="0" w:color="auto"/>
        <w:right w:val="none" w:sz="0" w:space="0" w:color="auto"/>
      </w:divBdr>
    </w:div>
    <w:div w:id="1234658957">
      <w:bodyDiv w:val="1"/>
      <w:marLeft w:val="0"/>
      <w:marRight w:val="0"/>
      <w:marTop w:val="0"/>
      <w:marBottom w:val="0"/>
      <w:divBdr>
        <w:top w:val="none" w:sz="0" w:space="0" w:color="auto"/>
        <w:left w:val="none" w:sz="0" w:space="0" w:color="auto"/>
        <w:bottom w:val="none" w:sz="0" w:space="0" w:color="auto"/>
        <w:right w:val="none" w:sz="0" w:space="0" w:color="auto"/>
      </w:divBdr>
    </w:div>
    <w:div w:id="1235166353">
      <w:bodyDiv w:val="1"/>
      <w:marLeft w:val="0"/>
      <w:marRight w:val="0"/>
      <w:marTop w:val="0"/>
      <w:marBottom w:val="0"/>
      <w:divBdr>
        <w:top w:val="none" w:sz="0" w:space="0" w:color="auto"/>
        <w:left w:val="none" w:sz="0" w:space="0" w:color="auto"/>
        <w:bottom w:val="none" w:sz="0" w:space="0" w:color="auto"/>
        <w:right w:val="none" w:sz="0" w:space="0" w:color="auto"/>
      </w:divBdr>
    </w:div>
    <w:div w:id="1237401687">
      <w:bodyDiv w:val="1"/>
      <w:marLeft w:val="0"/>
      <w:marRight w:val="0"/>
      <w:marTop w:val="0"/>
      <w:marBottom w:val="0"/>
      <w:divBdr>
        <w:top w:val="none" w:sz="0" w:space="0" w:color="auto"/>
        <w:left w:val="none" w:sz="0" w:space="0" w:color="auto"/>
        <w:bottom w:val="none" w:sz="0" w:space="0" w:color="auto"/>
        <w:right w:val="none" w:sz="0" w:space="0" w:color="auto"/>
      </w:divBdr>
    </w:div>
    <w:div w:id="1237667037">
      <w:bodyDiv w:val="1"/>
      <w:marLeft w:val="0"/>
      <w:marRight w:val="0"/>
      <w:marTop w:val="0"/>
      <w:marBottom w:val="0"/>
      <w:divBdr>
        <w:top w:val="none" w:sz="0" w:space="0" w:color="auto"/>
        <w:left w:val="none" w:sz="0" w:space="0" w:color="auto"/>
        <w:bottom w:val="none" w:sz="0" w:space="0" w:color="auto"/>
        <w:right w:val="none" w:sz="0" w:space="0" w:color="auto"/>
      </w:divBdr>
    </w:div>
    <w:div w:id="1239175270">
      <w:bodyDiv w:val="1"/>
      <w:marLeft w:val="0"/>
      <w:marRight w:val="0"/>
      <w:marTop w:val="0"/>
      <w:marBottom w:val="0"/>
      <w:divBdr>
        <w:top w:val="none" w:sz="0" w:space="0" w:color="auto"/>
        <w:left w:val="none" w:sz="0" w:space="0" w:color="auto"/>
        <w:bottom w:val="none" w:sz="0" w:space="0" w:color="auto"/>
        <w:right w:val="none" w:sz="0" w:space="0" w:color="auto"/>
      </w:divBdr>
    </w:div>
    <w:div w:id="1239553307">
      <w:bodyDiv w:val="1"/>
      <w:marLeft w:val="0"/>
      <w:marRight w:val="0"/>
      <w:marTop w:val="0"/>
      <w:marBottom w:val="0"/>
      <w:divBdr>
        <w:top w:val="none" w:sz="0" w:space="0" w:color="auto"/>
        <w:left w:val="none" w:sz="0" w:space="0" w:color="auto"/>
        <w:bottom w:val="none" w:sz="0" w:space="0" w:color="auto"/>
        <w:right w:val="none" w:sz="0" w:space="0" w:color="auto"/>
      </w:divBdr>
    </w:div>
    <w:div w:id="1242524888">
      <w:bodyDiv w:val="1"/>
      <w:marLeft w:val="0"/>
      <w:marRight w:val="0"/>
      <w:marTop w:val="0"/>
      <w:marBottom w:val="0"/>
      <w:divBdr>
        <w:top w:val="none" w:sz="0" w:space="0" w:color="auto"/>
        <w:left w:val="none" w:sz="0" w:space="0" w:color="auto"/>
        <w:bottom w:val="none" w:sz="0" w:space="0" w:color="auto"/>
        <w:right w:val="none" w:sz="0" w:space="0" w:color="auto"/>
      </w:divBdr>
    </w:div>
    <w:div w:id="1245258361">
      <w:bodyDiv w:val="1"/>
      <w:marLeft w:val="0"/>
      <w:marRight w:val="0"/>
      <w:marTop w:val="0"/>
      <w:marBottom w:val="0"/>
      <w:divBdr>
        <w:top w:val="none" w:sz="0" w:space="0" w:color="auto"/>
        <w:left w:val="none" w:sz="0" w:space="0" w:color="auto"/>
        <w:bottom w:val="none" w:sz="0" w:space="0" w:color="auto"/>
        <w:right w:val="none" w:sz="0" w:space="0" w:color="auto"/>
      </w:divBdr>
    </w:div>
    <w:div w:id="1245342357">
      <w:bodyDiv w:val="1"/>
      <w:marLeft w:val="0"/>
      <w:marRight w:val="0"/>
      <w:marTop w:val="0"/>
      <w:marBottom w:val="0"/>
      <w:divBdr>
        <w:top w:val="none" w:sz="0" w:space="0" w:color="auto"/>
        <w:left w:val="none" w:sz="0" w:space="0" w:color="auto"/>
        <w:bottom w:val="none" w:sz="0" w:space="0" w:color="auto"/>
        <w:right w:val="none" w:sz="0" w:space="0" w:color="auto"/>
      </w:divBdr>
    </w:div>
    <w:div w:id="1246381902">
      <w:bodyDiv w:val="1"/>
      <w:marLeft w:val="0"/>
      <w:marRight w:val="0"/>
      <w:marTop w:val="0"/>
      <w:marBottom w:val="0"/>
      <w:divBdr>
        <w:top w:val="none" w:sz="0" w:space="0" w:color="auto"/>
        <w:left w:val="none" w:sz="0" w:space="0" w:color="auto"/>
        <w:bottom w:val="none" w:sz="0" w:space="0" w:color="auto"/>
        <w:right w:val="none" w:sz="0" w:space="0" w:color="auto"/>
      </w:divBdr>
    </w:div>
    <w:div w:id="1246960970">
      <w:bodyDiv w:val="1"/>
      <w:marLeft w:val="0"/>
      <w:marRight w:val="0"/>
      <w:marTop w:val="0"/>
      <w:marBottom w:val="0"/>
      <w:divBdr>
        <w:top w:val="none" w:sz="0" w:space="0" w:color="auto"/>
        <w:left w:val="none" w:sz="0" w:space="0" w:color="auto"/>
        <w:bottom w:val="none" w:sz="0" w:space="0" w:color="auto"/>
        <w:right w:val="none" w:sz="0" w:space="0" w:color="auto"/>
      </w:divBdr>
    </w:div>
    <w:div w:id="1247960696">
      <w:bodyDiv w:val="1"/>
      <w:marLeft w:val="0"/>
      <w:marRight w:val="0"/>
      <w:marTop w:val="0"/>
      <w:marBottom w:val="0"/>
      <w:divBdr>
        <w:top w:val="none" w:sz="0" w:space="0" w:color="auto"/>
        <w:left w:val="none" w:sz="0" w:space="0" w:color="auto"/>
        <w:bottom w:val="none" w:sz="0" w:space="0" w:color="auto"/>
        <w:right w:val="none" w:sz="0" w:space="0" w:color="auto"/>
      </w:divBdr>
    </w:div>
    <w:div w:id="1248274675">
      <w:bodyDiv w:val="1"/>
      <w:marLeft w:val="0"/>
      <w:marRight w:val="0"/>
      <w:marTop w:val="0"/>
      <w:marBottom w:val="0"/>
      <w:divBdr>
        <w:top w:val="none" w:sz="0" w:space="0" w:color="auto"/>
        <w:left w:val="none" w:sz="0" w:space="0" w:color="auto"/>
        <w:bottom w:val="none" w:sz="0" w:space="0" w:color="auto"/>
        <w:right w:val="none" w:sz="0" w:space="0" w:color="auto"/>
      </w:divBdr>
    </w:div>
    <w:div w:id="1250114587">
      <w:bodyDiv w:val="1"/>
      <w:marLeft w:val="0"/>
      <w:marRight w:val="0"/>
      <w:marTop w:val="0"/>
      <w:marBottom w:val="0"/>
      <w:divBdr>
        <w:top w:val="none" w:sz="0" w:space="0" w:color="auto"/>
        <w:left w:val="none" w:sz="0" w:space="0" w:color="auto"/>
        <w:bottom w:val="none" w:sz="0" w:space="0" w:color="auto"/>
        <w:right w:val="none" w:sz="0" w:space="0" w:color="auto"/>
      </w:divBdr>
    </w:div>
    <w:div w:id="1251082659">
      <w:bodyDiv w:val="1"/>
      <w:marLeft w:val="0"/>
      <w:marRight w:val="0"/>
      <w:marTop w:val="0"/>
      <w:marBottom w:val="0"/>
      <w:divBdr>
        <w:top w:val="none" w:sz="0" w:space="0" w:color="auto"/>
        <w:left w:val="none" w:sz="0" w:space="0" w:color="auto"/>
        <w:bottom w:val="none" w:sz="0" w:space="0" w:color="auto"/>
        <w:right w:val="none" w:sz="0" w:space="0" w:color="auto"/>
      </w:divBdr>
    </w:div>
    <w:div w:id="1251162735">
      <w:bodyDiv w:val="1"/>
      <w:marLeft w:val="0"/>
      <w:marRight w:val="0"/>
      <w:marTop w:val="0"/>
      <w:marBottom w:val="0"/>
      <w:divBdr>
        <w:top w:val="none" w:sz="0" w:space="0" w:color="auto"/>
        <w:left w:val="none" w:sz="0" w:space="0" w:color="auto"/>
        <w:bottom w:val="none" w:sz="0" w:space="0" w:color="auto"/>
        <w:right w:val="none" w:sz="0" w:space="0" w:color="auto"/>
      </w:divBdr>
    </w:div>
    <w:div w:id="1252399407">
      <w:bodyDiv w:val="1"/>
      <w:marLeft w:val="0"/>
      <w:marRight w:val="0"/>
      <w:marTop w:val="0"/>
      <w:marBottom w:val="0"/>
      <w:divBdr>
        <w:top w:val="none" w:sz="0" w:space="0" w:color="auto"/>
        <w:left w:val="none" w:sz="0" w:space="0" w:color="auto"/>
        <w:bottom w:val="none" w:sz="0" w:space="0" w:color="auto"/>
        <w:right w:val="none" w:sz="0" w:space="0" w:color="auto"/>
      </w:divBdr>
    </w:div>
    <w:div w:id="1253121689">
      <w:bodyDiv w:val="1"/>
      <w:marLeft w:val="0"/>
      <w:marRight w:val="0"/>
      <w:marTop w:val="0"/>
      <w:marBottom w:val="0"/>
      <w:divBdr>
        <w:top w:val="none" w:sz="0" w:space="0" w:color="auto"/>
        <w:left w:val="none" w:sz="0" w:space="0" w:color="auto"/>
        <w:bottom w:val="none" w:sz="0" w:space="0" w:color="auto"/>
        <w:right w:val="none" w:sz="0" w:space="0" w:color="auto"/>
      </w:divBdr>
    </w:div>
    <w:div w:id="1254439332">
      <w:bodyDiv w:val="1"/>
      <w:marLeft w:val="0"/>
      <w:marRight w:val="0"/>
      <w:marTop w:val="0"/>
      <w:marBottom w:val="0"/>
      <w:divBdr>
        <w:top w:val="none" w:sz="0" w:space="0" w:color="auto"/>
        <w:left w:val="none" w:sz="0" w:space="0" w:color="auto"/>
        <w:bottom w:val="none" w:sz="0" w:space="0" w:color="auto"/>
        <w:right w:val="none" w:sz="0" w:space="0" w:color="auto"/>
      </w:divBdr>
    </w:div>
    <w:div w:id="1255475548">
      <w:bodyDiv w:val="1"/>
      <w:marLeft w:val="0"/>
      <w:marRight w:val="0"/>
      <w:marTop w:val="0"/>
      <w:marBottom w:val="0"/>
      <w:divBdr>
        <w:top w:val="none" w:sz="0" w:space="0" w:color="auto"/>
        <w:left w:val="none" w:sz="0" w:space="0" w:color="auto"/>
        <w:bottom w:val="none" w:sz="0" w:space="0" w:color="auto"/>
        <w:right w:val="none" w:sz="0" w:space="0" w:color="auto"/>
      </w:divBdr>
    </w:div>
    <w:div w:id="1256087036">
      <w:bodyDiv w:val="1"/>
      <w:marLeft w:val="0"/>
      <w:marRight w:val="0"/>
      <w:marTop w:val="0"/>
      <w:marBottom w:val="0"/>
      <w:divBdr>
        <w:top w:val="none" w:sz="0" w:space="0" w:color="auto"/>
        <w:left w:val="none" w:sz="0" w:space="0" w:color="auto"/>
        <w:bottom w:val="none" w:sz="0" w:space="0" w:color="auto"/>
        <w:right w:val="none" w:sz="0" w:space="0" w:color="auto"/>
      </w:divBdr>
    </w:div>
    <w:div w:id="1256211665">
      <w:bodyDiv w:val="1"/>
      <w:marLeft w:val="0"/>
      <w:marRight w:val="0"/>
      <w:marTop w:val="0"/>
      <w:marBottom w:val="0"/>
      <w:divBdr>
        <w:top w:val="none" w:sz="0" w:space="0" w:color="auto"/>
        <w:left w:val="none" w:sz="0" w:space="0" w:color="auto"/>
        <w:bottom w:val="none" w:sz="0" w:space="0" w:color="auto"/>
        <w:right w:val="none" w:sz="0" w:space="0" w:color="auto"/>
      </w:divBdr>
    </w:div>
    <w:div w:id="1257859699">
      <w:bodyDiv w:val="1"/>
      <w:marLeft w:val="0"/>
      <w:marRight w:val="0"/>
      <w:marTop w:val="0"/>
      <w:marBottom w:val="0"/>
      <w:divBdr>
        <w:top w:val="none" w:sz="0" w:space="0" w:color="auto"/>
        <w:left w:val="none" w:sz="0" w:space="0" w:color="auto"/>
        <w:bottom w:val="none" w:sz="0" w:space="0" w:color="auto"/>
        <w:right w:val="none" w:sz="0" w:space="0" w:color="auto"/>
      </w:divBdr>
    </w:div>
    <w:div w:id="1258516529">
      <w:bodyDiv w:val="1"/>
      <w:marLeft w:val="0"/>
      <w:marRight w:val="0"/>
      <w:marTop w:val="0"/>
      <w:marBottom w:val="0"/>
      <w:divBdr>
        <w:top w:val="none" w:sz="0" w:space="0" w:color="auto"/>
        <w:left w:val="none" w:sz="0" w:space="0" w:color="auto"/>
        <w:bottom w:val="none" w:sz="0" w:space="0" w:color="auto"/>
        <w:right w:val="none" w:sz="0" w:space="0" w:color="auto"/>
      </w:divBdr>
    </w:div>
    <w:div w:id="1258751624">
      <w:bodyDiv w:val="1"/>
      <w:marLeft w:val="0"/>
      <w:marRight w:val="0"/>
      <w:marTop w:val="0"/>
      <w:marBottom w:val="0"/>
      <w:divBdr>
        <w:top w:val="none" w:sz="0" w:space="0" w:color="auto"/>
        <w:left w:val="none" w:sz="0" w:space="0" w:color="auto"/>
        <w:bottom w:val="none" w:sz="0" w:space="0" w:color="auto"/>
        <w:right w:val="none" w:sz="0" w:space="0" w:color="auto"/>
      </w:divBdr>
    </w:div>
    <w:div w:id="1260025513">
      <w:bodyDiv w:val="1"/>
      <w:marLeft w:val="0"/>
      <w:marRight w:val="0"/>
      <w:marTop w:val="0"/>
      <w:marBottom w:val="0"/>
      <w:divBdr>
        <w:top w:val="none" w:sz="0" w:space="0" w:color="auto"/>
        <w:left w:val="none" w:sz="0" w:space="0" w:color="auto"/>
        <w:bottom w:val="none" w:sz="0" w:space="0" w:color="auto"/>
        <w:right w:val="none" w:sz="0" w:space="0" w:color="auto"/>
      </w:divBdr>
    </w:div>
    <w:div w:id="1260141538">
      <w:bodyDiv w:val="1"/>
      <w:marLeft w:val="0"/>
      <w:marRight w:val="0"/>
      <w:marTop w:val="0"/>
      <w:marBottom w:val="0"/>
      <w:divBdr>
        <w:top w:val="none" w:sz="0" w:space="0" w:color="auto"/>
        <w:left w:val="none" w:sz="0" w:space="0" w:color="auto"/>
        <w:bottom w:val="none" w:sz="0" w:space="0" w:color="auto"/>
        <w:right w:val="none" w:sz="0" w:space="0" w:color="auto"/>
      </w:divBdr>
    </w:div>
    <w:div w:id="1260795739">
      <w:bodyDiv w:val="1"/>
      <w:marLeft w:val="0"/>
      <w:marRight w:val="0"/>
      <w:marTop w:val="0"/>
      <w:marBottom w:val="0"/>
      <w:divBdr>
        <w:top w:val="none" w:sz="0" w:space="0" w:color="auto"/>
        <w:left w:val="none" w:sz="0" w:space="0" w:color="auto"/>
        <w:bottom w:val="none" w:sz="0" w:space="0" w:color="auto"/>
        <w:right w:val="none" w:sz="0" w:space="0" w:color="auto"/>
      </w:divBdr>
    </w:div>
    <w:div w:id="1261066710">
      <w:bodyDiv w:val="1"/>
      <w:marLeft w:val="0"/>
      <w:marRight w:val="0"/>
      <w:marTop w:val="0"/>
      <w:marBottom w:val="0"/>
      <w:divBdr>
        <w:top w:val="none" w:sz="0" w:space="0" w:color="auto"/>
        <w:left w:val="none" w:sz="0" w:space="0" w:color="auto"/>
        <w:bottom w:val="none" w:sz="0" w:space="0" w:color="auto"/>
        <w:right w:val="none" w:sz="0" w:space="0" w:color="auto"/>
      </w:divBdr>
    </w:div>
    <w:div w:id="1262639567">
      <w:bodyDiv w:val="1"/>
      <w:marLeft w:val="0"/>
      <w:marRight w:val="0"/>
      <w:marTop w:val="0"/>
      <w:marBottom w:val="0"/>
      <w:divBdr>
        <w:top w:val="none" w:sz="0" w:space="0" w:color="auto"/>
        <w:left w:val="none" w:sz="0" w:space="0" w:color="auto"/>
        <w:bottom w:val="none" w:sz="0" w:space="0" w:color="auto"/>
        <w:right w:val="none" w:sz="0" w:space="0" w:color="auto"/>
      </w:divBdr>
    </w:div>
    <w:div w:id="1263344321">
      <w:bodyDiv w:val="1"/>
      <w:marLeft w:val="0"/>
      <w:marRight w:val="0"/>
      <w:marTop w:val="0"/>
      <w:marBottom w:val="0"/>
      <w:divBdr>
        <w:top w:val="none" w:sz="0" w:space="0" w:color="auto"/>
        <w:left w:val="none" w:sz="0" w:space="0" w:color="auto"/>
        <w:bottom w:val="none" w:sz="0" w:space="0" w:color="auto"/>
        <w:right w:val="none" w:sz="0" w:space="0" w:color="auto"/>
      </w:divBdr>
    </w:div>
    <w:div w:id="1264806712">
      <w:bodyDiv w:val="1"/>
      <w:marLeft w:val="0"/>
      <w:marRight w:val="0"/>
      <w:marTop w:val="0"/>
      <w:marBottom w:val="0"/>
      <w:divBdr>
        <w:top w:val="none" w:sz="0" w:space="0" w:color="auto"/>
        <w:left w:val="none" w:sz="0" w:space="0" w:color="auto"/>
        <w:bottom w:val="none" w:sz="0" w:space="0" w:color="auto"/>
        <w:right w:val="none" w:sz="0" w:space="0" w:color="auto"/>
      </w:divBdr>
    </w:div>
    <w:div w:id="1265769545">
      <w:bodyDiv w:val="1"/>
      <w:marLeft w:val="0"/>
      <w:marRight w:val="0"/>
      <w:marTop w:val="0"/>
      <w:marBottom w:val="0"/>
      <w:divBdr>
        <w:top w:val="none" w:sz="0" w:space="0" w:color="auto"/>
        <w:left w:val="none" w:sz="0" w:space="0" w:color="auto"/>
        <w:bottom w:val="none" w:sz="0" w:space="0" w:color="auto"/>
        <w:right w:val="none" w:sz="0" w:space="0" w:color="auto"/>
      </w:divBdr>
    </w:div>
    <w:div w:id="1265847362">
      <w:bodyDiv w:val="1"/>
      <w:marLeft w:val="0"/>
      <w:marRight w:val="0"/>
      <w:marTop w:val="0"/>
      <w:marBottom w:val="0"/>
      <w:divBdr>
        <w:top w:val="none" w:sz="0" w:space="0" w:color="auto"/>
        <w:left w:val="none" w:sz="0" w:space="0" w:color="auto"/>
        <w:bottom w:val="none" w:sz="0" w:space="0" w:color="auto"/>
        <w:right w:val="none" w:sz="0" w:space="0" w:color="auto"/>
      </w:divBdr>
    </w:div>
    <w:div w:id="1266424217">
      <w:bodyDiv w:val="1"/>
      <w:marLeft w:val="0"/>
      <w:marRight w:val="0"/>
      <w:marTop w:val="0"/>
      <w:marBottom w:val="0"/>
      <w:divBdr>
        <w:top w:val="none" w:sz="0" w:space="0" w:color="auto"/>
        <w:left w:val="none" w:sz="0" w:space="0" w:color="auto"/>
        <w:bottom w:val="none" w:sz="0" w:space="0" w:color="auto"/>
        <w:right w:val="none" w:sz="0" w:space="0" w:color="auto"/>
      </w:divBdr>
    </w:div>
    <w:div w:id="1268076316">
      <w:bodyDiv w:val="1"/>
      <w:marLeft w:val="0"/>
      <w:marRight w:val="0"/>
      <w:marTop w:val="0"/>
      <w:marBottom w:val="0"/>
      <w:divBdr>
        <w:top w:val="none" w:sz="0" w:space="0" w:color="auto"/>
        <w:left w:val="none" w:sz="0" w:space="0" w:color="auto"/>
        <w:bottom w:val="none" w:sz="0" w:space="0" w:color="auto"/>
        <w:right w:val="none" w:sz="0" w:space="0" w:color="auto"/>
      </w:divBdr>
    </w:div>
    <w:div w:id="1268849087">
      <w:bodyDiv w:val="1"/>
      <w:marLeft w:val="0"/>
      <w:marRight w:val="0"/>
      <w:marTop w:val="0"/>
      <w:marBottom w:val="0"/>
      <w:divBdr>
        <w:top w:val="none" w:sz="0" w:space="0" w:color="auto"/>
        <w:left w:val="none" w:sz="0" w:space="0" w:color="auto"/>
        <w:bottom w:val="none" w:sz="0" w:space="0" w:color="auto"/>
        <w:right w:val="none" w:sz="0" w:space="0" w:color="auto"/>
      </w:divBdr>
    </w:div>
    <w:div w:id="1269657677">
      <w:bodyDiv w:val="1"/>
      <w:marLeft w:val="0"/>
      <w:marRight w:val="0"/>
      <w:marTop w:val="0"/>
      <w:marBottom w:val="0"/>
      <w:divBdr>
        <w:top w:val="none" w:sz="0" w:space="0" w:color="auto"/>
        <w:left w:val="none" w:sz="0" w:space="0" w:color="auto"/>
        <w:bottom w:val="none" w:sz="0" w:space="0" w:color="auto"/>
        <w:right w:val="none" w:sz="0" w:space="0" w:color="auto"/>
      </w:divBdr>
    </w:div>
    <w:div w:id="1270044313">
      <w:bodyDiv w:val="1"/>
      <w:marLeft w:val="0"/>
      <w:marRight w:val="0"/>
      <w:marTop w:val="0"/>
      <w:marBottom w:val="0"/>
      <w:divBdr>
        <w:top w:val="none" w:sz="0" w:space="0" w:color="auto"/>
        <w:left w:val="none" w:sz="0" w:space="0" w:color="auto"/>
        <w:bottom w:val="none" w:sz="0" w:space="0" w:color="auto"/>
        <w:right w:val="none" w:sz="0" w:space="0" w:color="auto"/>
      </w:divBdr>
    </w:div>
    <w:div w:id="1270547986">
      <w:bodyDiv w:val="1"/>
      <w:marLeft w:val="0"/>
      <w:marRight w:val="0"/>
      <w:marTop w:val="0"/>
      <w:marBottom w:val="0"/>
      <w:divBdr>
        <w:top w:val="none" w:sz="0" w:space="0" w:color="auto"/>
        <w:left w:val="none" w:sz="0" w:space="0" w:color="auto"/>
        <w:bottom w:val="none" w:sz="0" w:space="0" w:color="auto"/>
        <w:right w:val="none" w:sz="0" w:space="0" w:color="auto"/>
      </w:divBdr>
    </w:div>
    <w:div w:id="1271204985">
      <w:bodyDiv w:val="1"/>
      <w:marLeft w:val="0"/>
      <w:marRight w:val="0"/>
      <w:marTop w:val="0"/>
      <w:marBottom w:val="0"/>
      <w:divBdr>
        <w:top w:val="none" w:sz="0" w:space="0" w:color="auto"/>
        <w:left w:val="none" w:sz="0" w:space="0" w:color="auto"/>
        <w:bottom w:val="none" w:sz="0" w:space="0" w:color="auto"/>
        <w:right w:val="none" w:sz="0" w:space="0" w:color="auto"/>
      </w:divBdr>
    </w:div>
    <w:div w:id="1273902515">
      <w:bodyDiv w:val="1"/>
      <w:marLeft w:val="0"/>
      <w:marRight w:val="0"/>
      <w:marTop w:val="0"/>
      <w:marBottom w:val="0"/>
      <w:divBdr>
        <w:top w:val="none" w:sz="0" w:space="0" w:color="auto"/>
        <w:left w:val="none" w:sz="0" w:space="0" w:color="auto"/>
        <w:bottom w:val="none" w:sz="0" w:space="0" w:color="auto"/>
        <w:right w:val="none" w:sz="0" w:space="0" w:color="auto"/>
      </w:divBdr>
    </w:div>
    <w:div w:id="1274554774">
      <w:bodyDiv w:val="1"/>
      <w:marLeft w:val="0"/>
      <w:marRight w:val="0"/>
      <w:marTop w:val="0"/>
      <w:marBottom w:val="0"/>
      <w:divBdr>
        <w:top w:val="none" w:sz="0" w:space="0" w:color="auto"/>
        <w:left w:val="none" w:sz="0" w:space="0" w:color="auto"/>
        <w:bottom w:val="none" w:sz="0" w:space="0" w:color="auto"/>
        <w:right w:val="none" w:sz="0" w:space="0" w:color="auto"/>
      </w:divBdr>
    </w:div>
    <w:div w:id="1275097581">
      <w:bodyDiv w:val="1"/>
      <w:marLeft w:val="0"/>
      <w:marRight w:val="0"/>
      <w:marTop w:val="0"/>
      <w:marBottom w:val="0"/>
      <w:divBdr>
        <w:top w:val="none" w:sz="0" w:space="0" w:color="auto"/>
        <w:left w:val="none" w:sz="0" w:space="0" w:color="auto"/>
        <w:bottom w:val="none" w:sz="0" w:space="0" w:color="auto"/>
        <w:right w:val="none" w:sz="0" w:space="0" w:color="auto"/>
      </w:divBdr>
    </w:div>
    <w:div w:id="1275134659">
      <w:bodyDiv w:val="1"/>
      <w:marLeft w:val="0"/>
      <w:marRight w:val="0"/>
      <w:marTop w:val="0"/>
      <w:marBottom w:val="0"/>
      <w:divBdr>
        <w:top w:val="none" w:sz="0" w:space="0" w:color="auto"/>
        <w:left w:val="none" w:sz="0" w:space="0" w:color="auto"/>
        <w:bottom w:val="none" w:sz="0" w:space="0" w:color="auto"/>
        <w:right w:val="none" w:sz="0" w:space="0" w:color="auto"/>
      </w:divBdr>
    </w:div>
    <w:div w:id="1275866341">
      <w:bodyDiv w:val="1"/>
      <w:marLeft w:val="0"/>
      <w:marRight w:val="0"/>
      <w:marTop w:val="0"/>
      <w:marBottom w:val="0"/>
      <w:divBdr>
        <w:top w:val="none" w:sz="0" w:space="0" w:color="auto"/>
        <w:left w:val="none" w:sz="0" w:space="0" w:color="auto"/>
        <w:bottom w:val="none" w:sz="0" w:space="0" w:color="auto"/>
        <w:right w:val="none" w:sz="0" w:space="0" w:color="auto"/>
      </w:divBdr>
    </w:div>
    <w:div w:id="1277057235">
      <w:bodyDiv w:val="1"/>
      <w:marLeft w:val="0"/>
      <w:marRight w:val="0"/>
      <w:marTop w:val="0"/>
      <w:marBottom w:val="0"/>
      <w:divBdr>
        <w:top w:val="none" w:sz="0" w:space="0" w:color="auto"/>
        <w:left w:val="none" w:sz="0" w:space="0" w:color="auto"/>
        <w:bottom w:val="none" w:sz="0" w:space="0" w:color="auto"/>
        <w:right w:val="none" w:sz="0" w:space="0" w:color="auto"/>
      </w:divBdr>
    </w:div>
    <w:div w:id="1277324660">
      <w:bodyDiv w:val="1"/>
      <w:marLeft w:val="0"/>
      <w:marRight w:val="0"/>
      <w:marTop w:val="0"/>
      <w:marBottom w:val="0"/>
      <w:divBdr>
        <w:top w:val="none" w:sz="0" w:space="0" w:color="auto"/>
        <w:left w:val="none" w:sz="0" w:space="0" w:color="auto"/>
        <w:bottom w:val="none" w:sz="0" w:space="0" w:color="auto"/>
        <w:right w:val="none" w:sz="0" w:space="0" w:color="auto"/>
      </w:divBdr>
    </w:div>
    <w:div w:id="1277442010">
      <w:bodyDiv w:val="1"/>
      <w:marLeft w:val="0"/>
      <w:marRight w:val="0"/>
      <w:marTop w:val="0"/>
      <w:marBottom w:val="0"/>
      <w:divBdr>
        <w:top w:val="none" w:sz="0" w:space="0" w:color="auto"/>
        <w:left w:val="none" w:sz="0" w:space="0" w:color="auto"/>
        <w:bottom w:val="none" w:sz="0" w:space="0" w:color="auto"/>
        <w:right w:val="none" w:sz="0" w:space="0" w:color="auto"/>
      </w:divBdr>
    </w:div>
    <w:div w:id="1279215774">
      <w:bodyDiv w:val="1"/>
      <w:marLeft w:val="0"/>
      <w:marRight w:val="0"/>
      <w:marTop w:val="0"/>
      <w:marBottom w:val="0"/>
      <w:divBdr>
        <w:top w:val="none" w:sz="0" w:space="0" w:color="auto"/>
        <w:left w:val="none" w:sz="0" w:space="0" w:color="auto"/>
        <w:bottom w:val="none" w:sz="0" w:space="0" w:color="auto"/>
        <w:right w:val="none" w:sz="0" w:space="0" w:color="auto"/>
      </w:divBdr>
    </w:div>
    <w:div w:id="1280379359">
      <w:bodyDiv w:val="1"/>
      <w:marLeft w:val="0"/>
      <w:marRight w:val="0"/>
      <w:marTop w:val="0"/>
      <w:marBottom w:val="0"/>
      <w:divBdr>
        <w:top w:val="none" w:sz="0" w:space="0" w:color="auto"/>
        <w:left w:val="none" w:sz="0" w:space="0" w:color="auto"/>
        <w:bottom w:val="none" w:sz="0" w:space="0" w:color="auto"/>
        <w:right w:val="none" w:sz="0" w:space="0" w:color="auto"/>
      </w:divBdr>
    </w:div>
    <w:div w:id="1281229591">
      <w:bodyDiv w:val="1"/>
      <w:marLeft w:val="0"/>
      <w:marRight w:val="0"/>
      <w:marTop w:val="0"/>
      <w:marBottom w:val="0"/>
      <w:divBdr>
        <w:top w:val="none" w:sz="0" w:space="0" w:color="auto"/>
        <w:left w:val="none" w:sz="0" w:space="0" w:color="auto"/>
        <w:bottom w:val="none" w:sz="0" w:space="0" w:color="auto"/>
        <w:right w:val="none" w:sz="0" w:space="0" w:color="auto"/>
      </w:divBdr>
    </w:div>
    <w:div w:id="1281957722">
      <w:bodyDiv w:val="1"/>
      <w:marLeft w:val="0"/>
      <w:marRight w:val="0"/>
      <w:marTop w:val="0"/>
      <w:marBottom w:val="0"/>
      <w:divBdr>
        <w:top w:val="none" w:sz="0" w:space="0" w:color="auto"/>
        <w:left w:val="none" w:sz="0" w:space="0" w:color="auto"/>
        <w:bottom w:val="none" w:sz="0" w:space="0" w:color="auto"/>
        <w:right w:val="none" w:sz="0" w:space="0" w:color="auto"/>
      </w:divBdr>
    </w:div>
    <w:div w:id="1284537454">
      <w:bodyDiv w:val="1"/>
      <w:marLeft w:val="0"/>
      <w:marRight w:val="0"/>
      <w:marTop w:val="0"/>
      <w:marBottom w:val="0"/>
      <w:divBdr>
        <w:top w:val="none" w:sz="0" w:space="0" w:color="auto"/>
        <w:left w:val="none" w:sz="0" w:space="0" w:color="auto"/>
        <w:bottom w:val="none" w:sz="0" w:space="0" w:color="auto"/>
        <w:right w:val="none" w:sz="0" w:space="0" w:color="auto"/>
      </w:divBdr>
    </w:div>
    <w:div w:id="1285387012">
      <w:bodyDiv w:val="1"/>
      <w:marLeft w:val="0"/>
      <w:marRight w:val="0"/>
      <w:marTop w:val="0"/>
      <w:marBottom w:val="0"/>
      <w:divBdr>
        <w:top w:val="none" w:sz="0" w:space="0" w:color="auto"/>
        <w:left w:val="none" w:sz="0" w:space="0" w:color="auto"/>
        <w:bottom w:val="none" w:sz="0" w:space="0" w:color="auto"/>
        <w:right w:val="none" w:sz="0" w:space="0" w:color="auto"/>
      </w:divBdr>
    </w:div>
    <w:div w:id="1285698688">
      <w:bodyDiv w:val="1"/>
      <w:marLeft w:val="0"/>
      <w:marRight w:val="0"/>
      <w:marTop w:val="0"/>
      <w:marBottom w:val="0"/>
      <w:divBdr>
        <w:top w:val="none" w:sz="0" w:space="0" w:color="auto"/>
        <w:left w:val="none" w:sz="0" w:space="0" w:color="auto"/>
        <w:bottom w:val="none" w:sz="0" w:space="0" w:color="auto"/>
        <w:right w:val="none" w:sz="0" w:space="0" w:color="auto"/>
      </w:divBdr>
    </w:div>
    <w:div w:id="1287351485">
      <w:bodyDiv w:val="1"/>
      <w:marLeft w:val="0"/>
      <w:marRight w:val="0"/>
      <w:marTop w:val="0"/>
      <w:marBottom w:val="0"/>
      <w:divBdr>
        <w:top w:val="none" w:sz="0" w:space="0" w:color="auto"/>
        <w:left w:val="none" w:sz="0" w:space="0" w:color="auto"/>
        <w:bottom w:val="none" w:sz="0" w:space="0" w:color="auto"/>
        <w:right w:val="none" w:sz="0" w:space="0" w:color="auto"/>
      </w:divBdr>
    </w:div>
    <w:div w:id="1289706549">
      <w:bodyDiv w:val="1"/>
      <w:marLeft w:val="0"/>
      <w:marRight w:val="0"/>
      <w:marTop w:val="0"/>
      <w:marBottom w:val="0"/>
      <w:divBdr>
        <w:top w:val="none" w:sz="0" w:space="0" w:color="auto"/>
        <w:left w:val="none" w:sz="0" w:space="0" w:color="auto"/>
        <w:bottom w:val="none" w:sz="0" w:space="0" w:color="auto"/>
        <w:right w:val="none" w:sz="0" w:space="0" w:color="auto"/>
      </w:divBdr>
    </w:div>
    <w:div w:id="1290277507">
      <w:bodyDiv w:val="1"/>
      <w:marLeft w:val="0"/>
      <w:marRight w:val="0"/>
      <w:marTop w:val="0"/>
      <w:marBottom w:val="0"/>
      <w:divBdr>
        <w:top w:val="none" w:sz="0" w:space="0" w:color="auto"/>
        <w:left w:val="none" w:sz="0" w:space="0" w:color="auto"/>
        <w:bottom w:val="none" w:sz="0" w:space="0" w:color="auto"/>
        <w:right w:val="none" w:sz="0" w:space="0" w:color="auto"/>
      </w:divBdr>
    </w:div>
    <w:div w:id="1293244340">
      <w:bodyDiv w:val="1"/>
      <w:marLeft w:val="0"/>
      <w:marRight w:val="0"/>
      <w:marTop w:val="0"/>
      <w:marBottom w:val="0"/>
      <w:divBdr>
        <w:top w:val="none" w:sz="0" w:space="0" w:color="auto"/>
        <w:left w:val="none" w:sz="0" w:space="0" w:color="auto"/>
        <w:bottom w:val="none" w:sz="0" w:space="0" w:color="auto"/>
        <w:right w:val="none" w:sz="0" w:space="0" w:color="auto"/>
      </w:divBdr>
    </w:div>
    <w:div w:id="1295604302">
      <w:bodyDiv w:val="1"/>
      <w:marLeft w:val="0"/>
      <w:marRight w:val="0"/>
      <w:marTop w:val="0"/>
      <w:marBottom w:val="0"/>
      <w:divBdr>
        <w:top w:val="none" w:sz="0" w:space="0" w:color="auto"/>
        <w:left w:val="none" w:sz="0" w:space="0" w:color="auto"/>
        <w:bottom w:val="none" w:sz="0" w:space="0" w:color="auto"/>
        <w:right w:val="none" w:sz="0" w:space="0" w:color="auto"/>
      </w:divBdr>
    </w:div>
    <w:div w:id="1296253307">
      <w:bodyDiv w:val="1"/>
      <w:marLeft w:val="0"/>
      <w:marRight w:val="0"/>
      <w:marTop w:val="0"/>
      <w:marBottom w:val="0"/>
      <w:divBdr>
        <w:top w:val="none" w:sz="0" w:space="0" w:color="auto"/>
        <w:left w:val="none" w:sz="0" w:space="0" w:color="auto"/>
        <w:bottom w:val="none" w:sz="0" w:space="0" w:color="auto"/>
        <w:right w:val="none" w:sz="0" w:space="0" w:color="auto"/>
      </w:divBdr>
    </w:div>
    <w:div w:id="1299604547">
      <w:bodyDiv w:val="1"/>
      <w:marLeft w:val="0"/>
      <w:marRight w:val="0"/>
      <w:marTop w:val="0"/>
      <w:marBottom w:val="0"/>
      <w:divBdr>
        <w:top w:val="none" w:sz="0" w:space="0" w:color="auto"/>
        <w:left w:val="none" w:sz="0" w:space="0" w:color="auto"/>
        <w:bottom w:val="none" w:sz="0" w:space="0" w:color="auto"/>
        <w:right w:val="none" w:sz="0" w:space="0" w:color="auto"/>
      </w:divBdr>
    </w:div>
    <w:div w:id="1301961260">
      <w:bodyDiv w:val="1"/>
      <w:marLeft w:val="0"/>
      <w:marRight w:val="0"/>
      <w:marTop w:val="0"/>
      <w:marBottom w:val="0"/>
      <w:divBdr>
        <w:top w:val="none" w:sz="0" w:space="0" w:color="auto"/>
        <w:left w:val="none" w:sz="0" w:space="0" w:color="auto"/>
        <w:bottom w:val="none" w:sz="0" w:space="0" w:color="auto"/>
        <w:right w:val="none" w:sz="0" w:space="0" w:color="auto"/>
      </w:divBdr>
    </w:div>
    <w:div w:id="1304389430">
      <w:bodyDiv w:val="1"/>
      <w:marLeft w:val="0"/>
      <w:marRight w:val="0"/>
      <w:marTop w:val="0"/>
      <w:marBottom w:val="0"/>
      <w:divBdr>
        <w:top w:val="none" w:sz="0" w:space="0" w:color="auto"/>
        <w:left w:val="none" w:sz="0" w:space="0" w:color="auto"/>
        <w:bottom w:val="none" w:sz="0" w:space="0" w:color="auto"/>
        <w:right w:val="none" w:sz="0" w:space="0" w:color="auto"/>
      </w:divBdr>
    </w:div>
    <w:div w:id="1305811177">
      <w:bodyDiv w:val="1"/>
      <w:marLeft w:val="0"/>
      <w:marRight w:val="0"/>
      <w:marTop w:val="0"/>
      <w:marBottom w:val="0"/>
      <w:divBdr>
        <w:top w:val="none" w:sz="0" w:space="0" w:color="auto"/>
        <w:left w:val="none" w:sz="0" w:space="0" w:color="auto"/>
        <w:bottom w:val="none" w:sz="0" w:space="0" w:color="auto"/>
        <w:right w:val="none" w:sz="0" w:space="0" w:color="auto"/>
      </w:divBdr>
    </w:div>
    <w:div w:id="1306199954">
      <w:bodyDiv w:val="1"/>
      <w:marLeft w:val="0"/>
      <w:marRight w:val="0"/>
      <w:marTop w:val="0"/>
      <w:marBottom w:val="0"/>
      <w:divBdr>
        <w:top w:val="none" w:sz="0" w:space="0" w:color="auto"/>
        <w:left w:val="none" w:sz="0" w:space="0" w:color="auto"/>
        <w:bottom w:val="none" w:sz="0" w:space="0" w:color="auto"/>
        <w:right w:val="none" w:sz="0" w:space="0" w:color="auto"/>
      </w:divBdr>
    </w:div>
    <w:div w:id="1306665761">
      <w:bodyDiv w:val="1"/>
      <w:marLeft w:val="0"/>
      <w:marRight w:val="0"/>
      <w:marTop w:val="0"/>
      <w:marBottom w:val="0"/>
      <w:divBdr>
        <w:top w:val="none" w:sz="0" w:space="0" w:color="auto"/>
        <w:left w:val="none" w:sz="0" w:space="0" w:color="auto"/>
        <w:bottom w:val="none" w:sz="0" w:space="0" w:color="auto"/>
        <w:right w:val="none" w:sz="0" w:space="0" w:color="auto"/>
      </w:divBdr>
    </w:div>
    <w:div w:id="1307122509">
      <w:bodyDiv w:val="1"/>
      <w:marLeft w:val="0"/>
      <w:marRight w:val="0"/>
      <w:marTop w:val="0"/>
      <w:marBottom w:val="0"/>
      <w:divBdr>
        <w:top w:val="none" w:sz="0" w:space="0" w:color="auto"/>
        <w:left w:val="none" w:sz="0" w:space="0" w:color="auto"/>
        <w:bottom w:val="none" w:sz="0" w:space="0" w:color="auto"/>
        <w:right w:val="none" w:sz="0" w:space="0" w:color="auto"/>
      </w:divBdr>
    </w:div>
    <w:div w:id="1307662137">
      <w:bodyDiv w:val="1"/>
      <w:marLeft w:val="0"/>
      <w:marRight w:val="0"/>
      <w:marTop w:val="0"/>
      <w:marBottom w:val="0"/>
      <w:divBdr>
        <w:top w:val="none" w:sz="0" w:space="0" w:color="auto"/>
        <w:left w:val="none" w:sz="0" w:space="0" w:color="auto"/>
        <w:bottom w:val="none" w:sz="0" w:space="0" w:color="auto"/>
        <w:right w:val="none" w:sz="0" w:space="0" w:color="auto"/>
      </w:divBdr>
    </w:div>
    <w:div w:id="1309358697">
      <w:bodyDiv w:val="1"/>
      <w:marLeft w:val="0"/>
      <w:marRight w:val="0"/>
      <w:marTop w:val="0"/>
      <w:marBottom w:val="0"/>
      <w:divBdr>
        <w:top w:val="none" w:sz="0" w:space="0" w:color="auto"/>
        <w:left w:val="none" w:sz="0" w:space="0" w:color="auto"/>
        <w:bottom w:val="none" w:sz="0" w:space="0" w:color="auto"/>
        <w:right w:val="none" w:sz="0" w:space="0" w:color="auto"/>
      </w:divBdr>
    </w:div>
    <w:div w:id="1310597571">
      <w:bodyDiv w:val="1"/>
      <w:marLeft w:val="0"/>
      <w:marRight w:val="0"/>
      <w:marTop w:val="0"/>
      <w:marBottom w:val="0"/>
      <w:divBdr>
        <w:top w:val="none" w:sz="0" w:space="0" w:color="auto"/>
        <w:left w:val="none" w:sz="0" w:space="0" w:color="auto"/>
        <w:bottom w:val="none" w:sz="0" w:space="0" w:color="auto"/>
        <w:right w:val="none" w:sz="0" w:space="0" w:color="auto"/>
      </w:divBdr>
    </w:div>
    <w:div w:id="1310675288">
      <w:bodyDiv w:val="1"/>
      <w:marLeft w:val="0"/>
      <w:marRight w:val="0"/>
      <w:marTop w:val="0"/>
      <w:marBottom w:val="0"/>
      <w:divBdr>
        <w:top w:val="none" w:sz="0" w:space="0" w:color="auto"/>
        <w:left w:val="none" w:sz="0" w:space="0" w:color="auto"/>
        <w:bottom w:val="none" w:sz="0" w:space="0" w:color="auto"/>
        <w:right w:val="none" w:sz="0" w:space="0" w:color="auto"/>
      </w:divBdr>
    </w:div>
    <w:div w:id="1313412794">
      <w:bodyDiv w:val="1"/>
      <w:marLeft w:val="0"/>
      <w:marRight w:val="0"/>
      <w:marTop w:val="0"/>
      <w:marBottom w:val="0"/>
      <w:divBdr>
        <w:top w:val="none" w:sz="0" w:space="0" w:color="auto"/>
        <w:left w:val="none" w:sz="0" w:space="0" w:color="auto"/>
        <w:bottom w:val="none" w:sz="0" w:space="0" w:color="auto"/>
        <w:right w:val="none" w:sz="0" w:space="0" w:color="auto"/>
      </w:divBdr>
    </w:div>
    <w:div w:id="1313674257">
      <w:bodyDiv w:val="1"/>
      <w:marLeft w:val="0"/>
      <w:marRight w:val="0"/>
      <w:marTop w:val="0"/>
      <w:marBottom w:val="0"/>
      <w:divBdr>
        <w:top w:val="none" w:sz="0" w:space="0" w:color="auto"/>
        <w:left w:val="none" w:sz="0" w:space="0" w:color="auto"/>
        <w:bottom w:val="none" w:sz="0" w:space="0" w:color="auto"/>
        <w:right w:val="none" w:sz="0" w:space="0" w:color="auto"/>
      </w:divBdr>
    </w:div>
    <w:div w:id="1313677733">
      <w:bodyDiv w:val="1"/>
      <w:marLeft w:val="0"/>
      <w:marRight w:val="0"/>
      <w:marTop w:val="0"/>
      <w:marBottom w:val="0"/>
      <w:divBdr>
        <w:top w:val="none" w:sz="0" w:space="0" w:color="auto"/>
        <w:left w:val="none" w:sz="0" w:space="0" w:color="auto"/>
        <w:bottom w:val="none" w:sz="0" w:space="0" w:color="auto"/>
        <w:right w:val="none" w:sz="0" w:space="0" w:color="auto"/>
      </w:divBdr>
    </w:div>
    <w:div w:id="1314220744">
      <w:bodyDiv w:val="1"/>
      <w:marLeft w:val="0"/>
      <w:marRight w:val="0"/>
      <w:marTop w:val="0"/>
      <w:marBottom w:val="0"/>
      <w:divBdr>
        <w:top w:val="none" w:sz="0" w:space="0" w:color="auto"/>
        <w:left w:val="none" w:sz="0" w:space="0" w:color="auto"/>
        <w:bottom w:val="none" w:sz="0" w:space="0" w:color="auto"/>
        <w:right w:val="none" w:sz="0" w:space="0" w:color="auto"/>
      </w:divBdr>
    </w:div>
    <w:div w:id="1314605811">
      <w:bodyDiv w:val="1"/>
      <w:marLeft w:val="0"/>
      <w:marRight w:val="0"/>
      <w:marTop w:val="0"/>
      <w:marBottom w:val="0"/>
      <w:divBdr>
        <w:top w:val="none" w:sz="0" w:space="0" w:color="auto"/>
        <w:left w:val="none" w:sz="0" w:space="0" w:color="auto"/>
        <w:bottom w:val="none" w:sz="0" w:space="0" w:color="auto"/>
        <w:right w:val="none" w:sz="0" w:space="0" w:color="auto"/>
      </w:divBdr>
    </w:div>
    <w:div w:id="1320766907">
      <w:bodyDiv w:val="1"/>
      <w:marLeft w:val="0"/>
      <w:marRight w:val="0"/>
      <w:marTop w:val="0"/>
      <w:marBottom w:val="0"/>
      <w:divBdr>
        <w:top w:val="none" w:sz="0" w:space="0" w:color="auto"/>
        <w:left w:val="none" w:sz="0" w:space="0" w:color="auto"/>
        <w:bottom w:val="none" w:sz="0" w:space="0" w:color="auto"/>
        <w:right w:val="none" w:sz="0" w:space="0" w:color="auto"/>
      </w:divBdr>
    </w:div>
    <w:div w:id="1321229542">
      <w:bodyDiv w:val="1"/>
      <w:marLeft w:val="0"/>
      <w:marRight w:val="0"/>
      <w:marTop w:val="0"/>
      <w:marBottom w:val="0"/>
      <w:divBdr>
        <w:top w:val="none" w:sz="0" w:space="0" w:color="auto"/>
        <w:left w:val="none" w:sz="0" w:space="0" w:color="auto"/>
        <w:bottom w:val="none" w:sz="0" w:space="0" w:color="auto"/>
        <w:right w:val="none" w:sz="0" w:space="0" w:color="auto"/>
      </w:divBdr>
    </w:div>
    <w:div w:id="1321471193">
      <w:bodyDiv w:val="1"/>
      <w:marLeft w:val="0"/>
      <w:marRight w:val="0"/>
      <w:marTop w:val="0"/>
      <w:marBottom w:val="0"/>
      <w:divBdr>
        <w:top w:val="none" w:sz="0" w:space="0" w:color="auto"/>
        <w:left w:val="none" w:sz="0" w:space="0" w:color="auto"/>
        <w:bottom w:val="none" w:sz="0" w:space="0" w:color="auto"/>
        <w:right w:val="none" w:sz="0" w:space="0" w:color="auto"/>
      </w:divBdr>
    </w:div>
    <w:div w:id="1321540877">
      <w:bodyDiv w:val="1"/>
      <w:marLeft w:val="0"/>
      <w:marRight w:val="0"/>
      <w:marTop w:val="0"/>
      <w:marBottom w:val="0"/>
      <w:divBdr>
        <w:top w:val="none" w:sz="0" w:space="0" w:color="auto"/>
        <w:left w:val="none" w:sz="0" w:space="0" w:color="auto"/>
        <w:bottom w:val="none" w:sz="0" w:space="0" w:color="auto"/>
        <w:right w:val="none" w:sz="0" w:space="0" w:color="auto"/>
      </w:divBdr>
    </w:div>
    <w:div w:id="1321930490">
      <w:bodyDiv w:val="1"/>
      <w:marLeft w:val="0"/>
      <w:marRight w:val="0"/>
      <w:marTop w:val="0"/>
      <w:marBottom w:val="0"/>
      <w:divBdr>
        <w:top w:val="none" w:sz="0" w:space="0" w:color="auto"/>
        <w:left w:val="none" w:sz="0" w:space="0" w:color="auto"/>
        <w:bottom w:val="none" w:sz="0" w:space="0" w:color="auto"/>
        <w:right w:val="none" w:sz="0" w:space="0" w:color="auto"/>
      </w:divBdr>
    </w:div>
    <w:div w:id="1323122691">
      <w:bodyDiv w:val="1"/>
      <w:marLeft w:val="0"/>
      <w:marRight w:val="0"/>
      <w:marTop w:val="0"/>
      <w:marBottom w:val="0"/>
      <w:divBdr>
        <w:top w:val="none" w:sz="0" w:space="0" w:color="auto"/>
        <w:left w:val="none" w:sz="0" w:space="0" w:color="auto"/>
        <w:bottom w:val="none" w:sz="0" w:space="0" w:color="auto"/>
        <w:right w:val="none" w:sz="0" w:space="0" w:color="auto"/>
      </w:divBdr>
    </w:div>
    <w:div w:id="1325864261">
      <w:bodyDiv w:val="1"/>
      <w:marLeft w:val="0"/>
      <w:marRight w:val="0"/>
      <w:marTop w:val="0"/>
      <w:marBottom w:val="0"/>
      <w:divBdr>
        <w:top w:val="none" w:sz="0" w:space="0" w:color="auto"/>
        <w:left w:val="none" w:sz="0" w:space="0" w:color="auto"/>
        <w:bottom w:val="none" w:sz="0" w:space="0" w:color="auto"/>
        <w:right w:val="none" w:sz="0" w:space="0" w:color="auto"/>
      </w:divBdr>
    </w:div>
    <w:div w:id="1327368896">
      <w:bodyDiv w:val="1"/>
      <w:marLeft w:val="0"/>
      <w:marRight w:val="0"/>
      <w:marTop w:val="0"/>
      <w:marBottom w:val="0"/>
      <w:divBdr>
        <w:top w:val="none" w:sz="0" w:space="0" w:color="auto"/>
        <w:left w:val="none" w:sz="0" w:space="0" w:color="auto"/>
        <w:bottom w:val="none" w:sz="0" w:space="0" w:color="auto"/>
        <w:right w:val="none" w:sz="0" w:space="0" w:color="auto"/>
      </w:divBdr>
    </w:div>
    <w:div w:id="1328283740">
      <w:bodyDiv w:val="1"/>
      <w:marLeft w:val="0"/>
      <w:marRight w:val="0"/>
      <w:marTop w:val="0"/>
      <w:marBottom w:val="0"/>
      <w:divBdr>
        <w:top w:val="none" w:sz="0" w:space="0" w:color="auto"/>
        <w:left w:val="none" w:sz="0" w:space="0" w:color="auto"/>
        <w:bottom w:val="none" w:sz="0" w:space="0" w:color="auto"/>
        <w:right w:val="none" w:sz="0" w:space="0" w:color="auto"/>
      </w:divBdr>
    </w:div>
    <w:div w:id="1328706768">
      <w:bodyDiv w:val="1"/>
      <w:marLeft w:val="0"/>
      <w:marRight w:val="0"/>
      <w:marTop w:val="0"/>
      <w:marBottom w:val="0"/>
      <w:divBdr>
        <w:top w:val="none" w:sz="0" w:space="0" w:color="auto"/>
        <w:left w:val="none" w:sz="0" w:space="0" w:color="auto"/>
        <w:bottom w:val="none" w:sz="0" w:space="0" w:color="auto"/>
        <w:right w:val="none" w:sz="0" w:space="0" w:color="auto"/>
      </w:divBdr>
    </w:div>
    <w:div w:id="1329359567">
      <w:bodyDiv w:val="1"/>
      <w:marLeft w:val="0"/>
      <w:marRight w:val="0"/>
      <w:marTop w:val="0"/>
      <w:marBottom w:val="0"/>
      <w:divBdr>
        <w:top w:val="none" w:sz="0" w:space="0" w:color="auto"/>
        <w:left w:val="none" w:sz="0" w:space="0" w:color="auto"/>
        <w:bottom w:val="none" w:sz="0" w:space="0" w:color="auto"/>
        <w:right w:val="none" w:sz="0" w:space="0" w:color="auto"/>
      </w:divBdr>
    </w:div>
    <w:div w:id="1330252014">
      <w:bodyDiv w:val="1"/>
      <w:marLeft w:val="0"/>
      <w:marRight w:val="0"/>
      <w:marTop w:val="0"/>
      <w:marBottom w:val="0"/>
      <w:divBdr>
        <w:top w:val="none" w:sz="0" w:space="0" w:color="auto"/>
        <w:left w:val="none" w:sz="0" w:space="0" w:color="auto"/>
        <w:bottom w:val="none" w:sz="0" w:space="0" w:color="auto"/>
        <w:right w:val="none" w:sz="0" w:space="0" w:color="auto"/>
      </w:divBdr>
    </w:div>
    <w:div w:id="1330866899">
      <w:bodyDiv w:val="1"/>
      <w:marLeft w:val="0"/>
      <w:marRight w:val="0"/>
      <w:marTop w:val="0"/>
      <w:marBottom w:val="0"/>
      <w:divBdr>
        <w:top w:val="none" w:sz="0" w:space="0" w:color="auto"/>
        <w:left w:val="none" w:sz="0" w:space="0" w:color="auto"/>
        <w:bottom w:val="none" w:sz="0" w:space="0" w:color="auto"/>
        <w:right w:val="none" w:sz="0" w:space="0" w:color="auto"/>
      </w:divBdr>
    </w:div>
    <w:div w:id="1333946676">
      <w:bodyDiv w:val="1"/>
      <w:marLeft w:val="0"/>
      <w:marRight w:val="0"/>
      <w:marTop w:val="0"/>
      <w:marBottom w:val="0"/>
      <w:divBdr>
        <w:top w:val="none" w:sz="0" w:space="0" w:color="auto"/>
        <w:left w:val="none" w:sz="0" w:space="0" w:color="auto"/>
        <w:bottom w:val="none" w:sz="0" w:space="0" w:color="auto"/>
        <w:right w:val="none" w:sz="0" w:space="0" w:color="auto"/>
      </w:divBdr>
    </w:div>
    <w:div w:id="1336879128">
      <w:bodyDiv w:val="1"/>
      <w:marLeft w:val="0"/>
      <w:marRight w:val="0"/>
      <w:marTop w:val="0"/>
      <w:marBottom w:val="0"/>
      <w:divBdr>
        <w:top w:val="none" w:sz="0" w:space="0" w:color="auto"/>
        <w:left w:val="none" w:sz="0" w:space="0" w:color="auto"/>
        <w:bottom w:val="none" w:sz="0" w:space="0" w:color="auto"/>
        <w:right w:val="none" w:sz="0" w:space="0" w:color="auto"/>
      </w:divBdr>
    </w:div>
    <w:div w:id="1337539814">
      <w:bodyDiv w:val="1"/>
      <w:marLeft w:val="0"/>
      <w:marRight w:val="0"/>
      <w:marTop w:val="0"/>
      <w:marBottom w:val="0"/>
      <w:divBdr>
        <w:top w:val="none" w:sz="0" w:space="0" w:color="auto"/>
        <w:left w:val="none" w:sz="0" w:space="0" w:color="auto"/>
        <w:bottom w:val="none" w:sz="0" w:space="0" w:color="auto"/>
        <w:right w:val="none" w:sz="0" w:space="0" w:color="auto"/>
      </w:divBdr>
    </w:div>
    <w:div w:id="1341855515">
      <w:bodyDiv w:val="1"/>
      <w:marLeft w:val="0"/>
      <w:marRight w:val="0"/>
      <w:marTop w:val="0"/>
      <w:marBottom w:val="0"/>
      <w:divBdr>
        <w:top w:val="none" w:sz="0" w:space="0" w:color="auto"/>
        <w:left w:val="none" w:sz="0" w:space="0" w:color="auto"/>
        <w:bottom w:val="none" w:sz="0" w:space="0" w:color="auto"/>
        <w:right w:val="none" w:sz="0" w:space="0" w:color="auto"/>
      </w:divBdr>
    </w:div>
    <w:div w:id="1342856241">
      <w:bodyDiv w:val="1"/>
      <w:marLeft w:val="0"/>
      <w:marRight w:val="0"/>
      <w:marTop w:val="0"/>
      <w:marBottom w:val="0"/>
      <w:divBdr>
        <w:top w:val="none" w:sz="0" w:space="0" w:color="auto"/>
        <w:left w:val="none" w:sz="0" w:space="0" w:color="auto"/>
        <w:bottom w:val="none" w:sz="0" w:space="0" w:color="auto"/>
        <w:right w:val="none" w:sz="0" w:space="0" w:color="auto"/>
      </w:divBdr>
    </w:div>
    <w:div w:id="1344547021">
      <w:bodyDiv w:val="1"/>
      <w:marLeft w:val="0"/>
      <w:marRight w:val="0"/>
      <w:marTop w:val="0"/>
      <w:marBottom w:val="0"/>
      <w:divBdr>
        <w:top w:val="none" w:sz="0" w:space="0" w:color="auto"/>
        <w:left w:val="none" w:sz="0" w:space="0" w:color="auto"/>
        <w:bottom w:val="none" w:sz="0" w:space="0" w:color="auto"/>
        <w:right w:val="none" w:sz="0" w:space="0" w:color="auto"/>
      </w:divBdr>
    </w:div>
    <w:div w:id="1345088984">
      <w:bodyDiv w:val="1"/>
      <w:marLeft w:val="0"/>
      <w:marRight w:val="0"/>
      <w:marTop w:val="0"/>
      <w:marBottom w:val="0"/>
      <w:divBdr>
        <w:top w:val="none" w:sz="0" w:space="0" w:color="auto"/>
        <w:left w:val="none" w:sz="0" w:space="0" w:color="auto"/>
        <w:bottom w:val="none" w:sz="0" w:space="0" w:color="auto"/>
        <w:right w:val="none" w:sz="0" w:space="0" w:color="auto"/>
      </w:divBdr>
    </w:div>
    <w:div w:id="1345326269">
      <w:bodyDiv w:val="1"/>
      <w:marLeft w:val="0"/>
      <w:marRight w:val="0"/>
      <w:marTop w:val="0"/>
      <w:marBottom w:val="0"/>
      <w:divBdr>
        <w:top w:val="none" w:sz="0" w:space="0" w:color="auto"/>
        <w:left w:val="none" w:sz="0" w:space="0" w:color="auto"/>
        <w:bottom w:val="none" w:sz="0" w:space="0" w:color="auto"/>
        <w:right w:val="none" w:sz="0" w:space="0" w:color="auto"/>
      </w:divBdr>
    </w:div>
    <w:div w:id="1349023111">
      <w:bodyDiv w:val="1"/>
      <w:marLeft w:val="0"/>
      <w:marRight w:val="0"/>
      <w:marTop w:val="0"/>
      <w:marBottom w:val="0"/>
      <w:divBdr>
        <w:top w:val="none" w:sz="0" w:space="0" w:color="auto"/>
        <w:left w:val="none" w:sz="0" w:space="0" w:color="auto"/>
        <w:bottom w:val="none" w:sz="0" w:space="0" w:color="auto"/>
        <w:right w:val="none" w:sz="0" w:space="0" w:color="auto"/>
      </w:divBdr>
    </w:div>
    <w:div w:id="1349716631">
      <w:bodyDiv w:val="1"/>
      <w:marLeft w:val="0"/>
      <w:marRight w:val="0"/>
      <w:marTop w:val="0"/>
      <w:marBottom w:val="0"/>
      <w:divBdr>
        <w:top w:val="none" w:sz="0" w:space="0" w:color="auto"/>
        <w:left w:val="none" w:sz="0" w:space="0" w:color="auto"/>
        <w:bottom w:val="none" w:sz="0" w:space="0" w:color="auto"/>
        <w:right w:val="none" w:sz="0" w:space="0" w:color="auto"/>
      </w:divBdr>
    </w:div>
    <w:div w:id="1350254839">
      <w:bodyDiv w:val="1"/>
      <w:marLeft w:val="0"/>
      <w:marRight w:val="0"/>
      <w:marTop w:val="0"/>
      <w:marBottom w:val="0"/>
      <w:divBdr>
        <w:top w:val="none" w:sz="0" w:space="0" w:color="auto"/>
        <w:left w:val="none" w:sz="0" w:space="0" w:color="auto"/>
        <w:bottom w:val="none" w:sz="0" w:space="0" w:color="auto"/>
        <w:right w:val="none" w:sz="0" w:space="0" w:color="auto"/>
      </w:divBdr>
    </w:div>
    <w:div w:id="1353801609">
      <w:bodyDiv w:val="1"/>
      <w:marLeft w:val="0"/>
      <w:marRight w:val="0"/>
      <w:marTop w:val="0"/>
      <w:marBottom w:val="0"/>
      <w:divBdr>
        <w:top w:val="none" w:sz="0" w:space="0" w:color="auto"/>
        <w:left w:val="none" w:sz="0" w:space="0" w:color="auto"/>
        <w:bottom w:val="none" w:sz="0" w:space="0" w:color="auto"/>
        <w:right w:val="none" w:sz="0" w:space="0" w:color="auto"/>
      </w:divBdr>
    </w:div>
    <w:div w:id="1354067660">
      <w:bodyDiv w:val="1"/>
      <w:marLeft w:val="0"/>
      <w:marRight w:val="0"/>
      <w:marTop w:val="0"/>
      <w:marBottom w:val="0"/>
      <w:divBdr>
        <w:top w:val="none" w:sz="0" w:space="0" w:color="auto"/>
        <w:left w:val="none" w:sz="0" w:space="0" w:color="auto"/>
        <w:bottom w:val="none" w:sz="0" w:space="0" w:color="auto"/>
        <w:right w:val="none" w:sz="0" w:space="0" w:color="auto"/>
      </w:divBdr>
    </w:div>
    <w:div w:id="1355418919">
      <w:bodyDiv w:val="1"/>
      <w:marLeft w:val="0"/>
      <w:marRight w:val="0"/>
      <w:marTop w:val="0"/>
      <w:marBottom w:val="0"/>
      <w:divBdr>
        <w:top w:val="none" w:sz="0" w:space="0" w:color="auto"/>
        <w:left w:val="none" w:sz="0" w:space="0" w:color="auto"/>
        <w:bottom w:val="none" w:sz="0" w:space="0" w:color="auto"/>
        <w:right w:val="none" w:sz="0" w:space="0" w:color="auto"/>
      </w:divBdr>
    </w:div>
    <w:div w:id="1358310948">
      <w:bodyDiv w:val="1"/>
      <w:marLeft w:val="0"/>
      <w:marRight w:val="0"/>
      <w:marTop w:val="0"/>
      <w:marBottom w:val="0"/>
      <w:divBdr>
        <w:top w:val="none" w:sz="0" w:space="0" w:color="auto"/>
        <w:left w:val="none" w:sz="0" w:space="0" w:color="auto"/>
        <w:bottom w:val="none" w:sz="0" w:space="0" w:color="auto"/>
        <w:right w:val="none" w:sz="0" w:space="0" w:color="auto"/>
      </w:divBdr>
    </w:div>
    <w:div w:id="1358890252">
      <w:bodyDiv w:val="1"/>
      <w:marLeft w:val="0"/>
      <w:marRight w:val="0"/>
      <w:marTop w:val="0"/>
      <w:marBottom w:val="0"/>
      <w:divBdr>
        <w:top w:val="none" w:sz="0" w:space="0" w:color="auto"/>
        <w:left w:val="none" w:sz="0" w:space="0" w:color="auto"/>
        <w:bottom w:val="none" w:sz="0" w:space="0" w:color="auto"/>
        <w:right w:val="none" w:sz="0" w:space="0" w:color="auto"/>
      </w:divBdr>
    </w:div>
    <w:div w:id="1359509164">
      <w:bodyDiv w:val="1"/>
      <w:marLeft w:val="0"/>
      <w:marRight w:val="0"/>
      <w:marTop w:val="0"/>
      <w:marBottom w:val="0"/>
      <w:divBdr>
        <w:top w:val="none" w:sz="0" w:space="0" w:color="auto"/>
        <w:left w:val="none" w:sz="0" w:space="0" w:color="auto"/>
        <w:bottom w:val="none" w:sz="0" w:space="0" w:color="auto"/>
        <w:right w:val="none" w:sz="0" w:space="0" w:color="auto"/>
      </w:divBdr>
    </w:div>
    <w:div w:id="1360660957">
      <w:bodyDiv w:val="1"/>
      <w:marLeft w:val="0"/>
      <w:marRight w:val="0"/>
      <w:marTop w:val="0"/>
      <w:marBottom w:val="0"/>
      <w:divBdr>
        <w:top w:val="none" w:sz="0" w:space="0" w:color="auto"/>
        <w:left w:val="none" w:sz="0" w:space="0" w:color="auto"/>
        <w:bottom w:val="none" w:sz="0" w:space="0" w:color="auto"/>
        <w:right w:val="none" w:sz="0" w:space="0" w:color="auto"/>
      </w:divBdr>
    </w:div>
    <w:div w:id="1361471422">
      <w:bodyDiv w:val="1"/>
      <w:marLeft w:val="0"/>
      <w:marRight w:val="0"/>
      <w:marTop w:val="0"/>
      <w:marBottom w:val="0"/>
      <w:divBdr>
        <w:top w:val="none" w:sz="0" w:space="0" w:color="auto"/>
        <w:left w:val="none" w:sz="0" w:space="0" w:color="auto"/>
        <w:bottom w:val="none" w:sz="0" w:space="0" w:color="auto"/>
        <w:right w:val="none" w:sz="0" w:space="0" w:color="auto"/>
      </w:divBdr>
    </w:div>
    <w:div w:id="1364864083">
      <w:bodyDiv w:val="1"/>
      <w:marLeft w:val="0"/>
      <w:marRight w:val="0"/>
      <w:marTop w:val="0"/>
      <w:marBottom w:val="0"/>
      <w:divBdr>
        <w:top w:val="none" w:sz="0" w:space="0" w:color="auto"/>
        <w:left w:val="none" w:sz="0" w:space="0" w:color="auto"/>
        <w:bottom w:val="none" w:sz="0" w:space="0" w:color="auto"/>
        <w:right w:val="none" w:sz="0" w:space="0" w:color="auto"/>
      </w:divBdr>
    </w:div>
    <w:div w:id="1364943865">
      <w:bodyDiv w:val="1"/>
      <w:marLeft w:val="0"/>
      <w:marRight w:val="0"/>
      <w:marTop w:val="0"/>
      <w:marBottom w:val="0"/>
      <w:divBdr>
        <w:top w:val="none" w:sz="0" w:space="0" w:color="auto"/>
        <w:left w:val="none" w:sz="0" w:space="0" w:color="auto"/>
        <w:bottom w:val="none" w:sz="0" w:space="0" w:color="auto"/>
        <w:right w:val="none" w:sz="0" w:space="0" w:color="auto"/>
      </w:divBdr>
    </w:div>
    <w:div w:id="1365862438">
      <w:bodyDiv w:val="1"/>
      <w:marLeft w:val="0"/>
      <w:marRight w:val="0"/>
      <w:marTop w:val="0"/>
      <w:marBottom w:val="0"/>
      <w:divBdr>
        <w:top w:val="none" w:sz="0" w:space="0" w:color="auto"/>
        <w:left w:val="none" w:sz="0" w:space="0" w:color="auto"/>
        <w:bottom w:val="none" w:sz="0" w:space="0" w:color="auto"/>
        <w:right w:val="none" w:sz="0" w:space="0" w:color="auto"/>
      </w:divBdr>
    </w:div>
    <w:div w:id="1366634911">
      <w:bodyDiv w:val="1"/>
      <w:marLeft w:val="0"/>
      <w:marRight w:val="0"/>
      <w:marTop w:val="0"/>
      <w:marBottom w:val="0"/>
      <w:divBdr>
        <w:top w:val="none" w:sz="0" w:space="0" w:color="auto"/>
        <w:left w:val="none" w:sz="0" w:space="0" w:color="auto"/>
        <w:bottom w:val="none" w:sz="0" w:space="0" w:color="auto"/>
        <w:right w:val="none" w:sz="0" w:space="0" w:color="auto"/>
      </w:divBdr>
    </w:div>
    <w:div w:id="1366636679">
      <w:bodyDiv w:val="1"/>
      <w:marLeft w:val="0"/>
      <w:marRight w:val="0"/>
      <w:marTop w:val="0"/>
      <w:marBottom w:val="0"/>
      <w:divBdr>
        <w:top w:val="none" w:sz="0" w:space="0" w:color="auto"/>
        <w:left w:val="none" w:sz="0" w:space="0" w:color="auto"/>
        <w:bottom w:val="none" w:sz="0" w:space="0" w:color="auto"/>
        <w:right w:val="none" w:sz="0" w:space="0" w:color="auto"/>
      </w:divBdr>
    </w:div>
    <w:div w:id="1366715314">
      <w:bodyDiv w:val="1"/>
      <w:marLeft w:val="0"/>
      <w:marRight w:val="0"/>
      <w:marTop w:val="0"/>
      <w:marBottom w:val="0"/>
      <w:divBdr>
        <w:top w:val="none" w:sz="0" w:space="0" w:color="auto"/>
        <w:left w:val="none" w:sz="0" w:space="0" w:color="auto"/>
        <w:bottom w:val="none" w:sz="0" w:space="0" w:color="auto"/>
        <w:right w:val="none" w:sz="0" w:space="0" w:color="auto"/>
      </w:divBdr>
    </w:div>
    <w:div w:id="1367605876">
      <w:bodyDiv w:val="1"/>
      <w:marLeft w:val="0"/>
      <w:marRight w:val="0"/>
      <w:marTop w:val="0"/>
      <w:marBottom w:val="0"/>
      <w:divBdr>
        <w:top w:val="none" w:sz="0" w:space="0" w:color="auto"/>
        <w:left w:val="none" w:sz="0" w:space="0" w:color="auto"/>
        <w:bottom w:val="none" w:sz="0" w:space="0" w:color="auto"/>
        <w:right w:val="none" w:sz="0" w:space="0" w:color="auto"/>
      </w:divBdr>
    </w:div>
    <w:div w:id="1368139475">
      <w:bodyDiv w:val="1"/>
      <w:marLeft w:val="0"/>
      <w:marRight w:val="0"/>
      <w:marTop w:val="0"/>
      <w:marBottom w:val="0"/>
      <w:divBdr>
        <w:top w:val="none" w:sz="0" w:space="0" w:color="auto"/>
        <w:left w:val="none" w:sz="0" w:space="0" w:color="auto"/>
        <w:bottom w:val="none" w:sz="0" w:space="0" w:color="auto"/>
        <w:right w:val="none" w:sz="0" w:space="0" w:color="auto"/>
      </w:divBdr>
    </w:div>
    <w:div w:id="1368409115">
      <w:bodyDiv w:val="1"/>
      <w:marLeft w:val="0"/>
      <w:marRight w:val="0"/>
      <w:marTop w:val="0"/>
      <w:marBottom w:val="0"/>
      <w:divBdr>
        <w:top w:val="none" w:sz="0" w:space="0" w:color="auto"/>
        <w:left w:val="none" w:sz="0" w:space="0" w:color="auto"/>
        <w:bottom w:val="none" w:sz="0" w:space="0" w:color="auto"/>
        <w:right w:val="none" w:sz="0" w:space="0" w:color="auto"/>
      </w:divBdr>
    </w:div>
    <w:div w:id="1371029419">
      <w:bodyDiv w:val="1"/>
      <w:marLeft w:val="0"/>
      <w:marRight w:val="0"/>
      <w:marTop w:val="0"/>
      <w:marBottom w:val="0"/>
      <w:divBdr>
        <w:top w:val="none" w:sz="0" w:space="0" w:color="auto"/>
        <w:left w:val="none" w:sz="0" w:space="0" w:color="auto"/>
        <w:bottom w:val="none" w:sz="0" w:space="0" w:color="auto"/>
        <w:right w:val="none" w:sz="0" w:space="0" w:color="auto"/>
      </w:divBdr>
    </w:div>
    <w:div w:id="1371346376">
      <w:bodyDiv w:val="1"/>
      <w:marLeft w:val="0"/>
      <w:marRight w:val="0"/>
      <w:marTop w:val="0"/>
      <w:marBottom w:val="0"/>
      <w:divBdr>
        <w:top w:val="none" w:sz="0" w:space="0" w:color="auto"/>
        <w:left w:val="none" w:sz="0" w:space="0" w:color="auto"/>
        <w:bottom w:val="none" w:sz="0" w:space="0" w:color="auto"/>
        <w:right w:val="none" w:sz="0" w:space="0" w:color="auto"/>
      </w:divBdr>
    </w:div>
    <w:div w:id="1371493467">
      <w:bodyDiv w:val="1"/>
      <w:marLeft w:val="0"/>
      <w:marRight w:val="0"/>
      <w:marTop w:val="0"/>
      <w:marBottom w:val="0"/>
      <w:divBdr>
        <w:top w:val="none" w:sz="0" w:space="0" w:color="auto"/>
        <w:left w:val="none" w:sz="0" w:space="0" w:color="auto"/>
        <w:bottom w:val="none" w:sz="0" w:space="0" w:color="auto"/>
        <w:right w:val="none" w:sz="0" w:space="0" w:color="auto"/>
      </w:divBdr>
    </w:div>
    <w:div w:id="1372270097">
      <w:bodyDiv w:val="1"/>
      <w:marLeft w:val="0"/>
      <w:marRight w:val="0"/>
      <w:marTop w:val="0"/>
      <w:marBottom w:val="0"/>
      <w:divBdr>
        <w:top w:val="none" w:sz="0" w:space="0" w:color="auto"/>
        <w:left w:val="none" w:sz="0" w:space="0" w:color="auto"/>
        <w:bottom w:val="none" w:sz="0" w:space="0" w:color="auto"/>
        <w:right w:val="none" w:sz="0" w:space="0" w:color="auto"/>
      </w:divBdr>
    </w:div>
    <w:div w:id="1372803930">
      <w:bodyDiv w:val="1"/>
      <w:marLeft w:val="0"/>
      <w:marRight w:val="0"/>
      <w:marTop w:val="0"/>
      <w:marBottom w:val="0"/>
      <w:divBdr>
        <w:top w:val="none" w:sz="0" w:space="0" w:color="auto"/>
        <w:left w:val="none" w:sz="0" w:space="0" w:color="auto"/>
        <w:bottom w:val="none" w:sz="0" w:space="0" w:color="auto"/>
        <w:right w:val="none" w:sz="0" w:space="0" w:color="auto"/>
      </w:divBdr>
    </w:div>
    <w:div w:id="1373652679">
      <w:bodyDiv w:val="1"/>
      <w:marLeft w:val="0"/>
      <w:marRight w:val="0"/>
      <w:marTop w:val="0"/>
      <w:marBottom w:val="0"/>
      <w:divBdr>
        <w:top w:val="none" w:sz="0" w:space="0" w:color="auto"/>
        <w:left w:val="none" w:sz="0" w:space="0" w:color="auto"/>
        <w:bottom w:val="none" w:sz="0" w:space="0" w:color="auto"/>
        <w:right w:val="none" w:sz="0" w:space="0" w:color="auto"/>
      </w:divBdr>
    </w:div>
    <w:div w:id="1375040067">
      <w:bodyDiv w:val="1"/>
      <w:marLeft w:val="0"/>
      <w:marRight w:val="0"/>
      <w:marTop w:val="0"/>
      <w:marBottom w:val="0"/>
      <w:divBdr>
        <w:top w:val="none" w:sz="0" w:space="0" w:color="auto"/>
        <w:left w:val="none" w:sz="0" w:space="0" w:color="auto"/>
        <w:bottom w:val="none" w:sz="0" w:space="0" w:color="auto"/>
        <w:right w:val="none" w:sz="0" w:space="0" w:color="auto"/>
      </w:divBdr>
    </w:div>
    <w:div w:id="1376271032">
      <w:bodyDiv w:val="1"/>
      <w:marLeft w:val="0"/>
      <w:marRight w:val="0"/>
      <w:marTop w:val="0"/>
      <w:marBottom w:val="0"/>
      <w:divBdr>
        <w:top w:val="none" w:sz="0" w:space="0" w:color="auto"/>
        <w:left w:val="none" w:sz="0" w:space="0" w:color="auto"/>
        <w:bottom w:val="none" w:sz="0" w:space="0" w:color="auto"/>
        <w:right w:val="none" w:sz="0" w:space="0" w:color="auto"/>
      </w:divBdr>
    </w:div>
    <w:div w:id="1377702113">
      <w:bodyDiv w:val="1"/>
      <w:marLeft w:val="0"/>
      <w:marRight w:val="0"/>
      <w:marTop w:val="0"/>
      <w:marBottom w:val="0"/>
      <w:divBdr>
        <w:top w:val="none" w:sz="0" w:space="0" w:color="auto"/>
        <w:left w:val="none" w:sz="0" w:space="0" w:color="auto"/>
        <w:bottom w:val="none" w:sz="0" w:space="0" w:color="auto"/>
        <w:right w:val="none" w:sz="0" w:space="0" w:color="auto"/>
      </w:divBdr>
    </w:div>
    <w:div w:id="1379358631">
      <w:bodyDiv w:val="1"/>
      <w:marLeft w:val="0"/>
      <w:marRight w:val="0"/>
      <w:marTop w:val="0"/>
      <w:marBottom w:val="0"/>
      <w:divBdr>
        <w:top w:val="none" w:sz="0" w:space="0" w:color="auto"/>
        <w:left w:val="none" w:sz="0" w:space="0" w:color="auto"/>
        <w:bottom w:val="none" w:sz="0" w:space="0" w:color="auto"/>
        <w:right w:val="none" w:sz="0" w:space="0" w:color="auto"/>
      </w:divBdr>
    </w:div>
    <w:div w:id="1379696059">
      <w:bodyDiv w:val="1"/>
      <w:marLeft w:val="0"/>
      <w:marRight w:val="0"/>
      <w:marTop w:val="0"/>
      <w:marBottom w:val="0"/>
      <w:divBdr>
        <w:top w:val="none" w:sz="0" w:space="0" w:color="auto"/>
        <w:left w:val="none" w:sz="0" w:space="0" w:color="auto"/>
        <w:bottom w:val="none" w:sz="0" w:space="0" w:color="auto"/>
        <w:right w:val="none" w:sz="0" w:space="0" w:color="auto"/>
      </w:divBdr>
    </w:div>
    <w:div w:id="1380131797">
      <w:bodyDiv w:val="1"/>
      <w:marLeft w:val="0"/>
      <w:marRight w:val="0"/>
      <w:marTop w:val="0"/>
      <w:marBottom w:val="0"/>
      <w:divBdr>
        <w:top w:val="none" w:sz="0" w:space="0" w:color="auto"/>
        <w:left w:val="none" w:sz="0" w:space="0" w:color="auto"/>
        <w:bottom w:val="none" w:sz="0" w:space="0" w:color="auto"/>
        <w:right w:val="none" w:sz="0" w:space="0" w:color="auto"/>
      </w:divBdr>
    </w:div>
    <w:div w:id="1380284744">
      <w:bodyDiv w:val="1"/>
      <w:marLeft w:val="0"/>
      <w:marRight w:val="0"/>
      <w:marTop w:val="0"/>
      <w:marBottom w:val="0"/>
      <w:divBdr>
        <w:top w:val="none" w:sz="0" w:space="0" w:color="auto"/>
        <w:left w:val="none" w:sz="0" w:space="0" w:color="auto"/>
        <w:bottom w:val="none" w:sz="0" w:space="0" w:color="auto"/>
        <w:right w:val="none" w:sz="0" w:space="0" w:color="auto"/>
      </w:divBdr>
    </w:div>
    <w:div w:id="1381704779">
      <w:bodyDiv w:val="1"/>
      <w:marLeft w:val="0"/>
      <w:marRight w:val="0"/>
      <w:marTop w:val="0"/>
      <w:marBottom w:val="0"/>
      <w:divBdr>
        <w:top w:val="none" w:sz="0" w:space="0" w:color="auto"/>
        <w:left w:val="none" w:sz="0" w:space="0" w:color="auto"/>
        <w:bottom w:val="none" w:sz="0" w:space="0" w:color="auto"/>
        <w:right w:val="none" w:sz="0" w:space="0" w:color="auto"/>
      </w:divBdr>
    </w:div>
    <w:div w:id="1384913755">
      <w:bodyDiv w:val="1"/>
      <w:marLeft w:val="0"/>
      <w:marRight w:val="0"/>
      <w:marTop w:val="0"/>
      <w:marBottom w:val="0"/>
      <w:divBdr>
        <w:top w:val="none" w:sz="0" w:space="0" w:color="auto"/>
        <w:left w:val="none" w:sz="0" w:space="0" w:color="auto"/>
        <w:bottom w:val="none" w:sz="0" w:space="0" w:color="auto"/>
        <w:right w:val="none" w:sz="0" w:space="0" w:color="auto"/>
      </w:divBdr>
    </w:div>
    <w:div w:id="1385523697">
      <w:bodyDiv w:val="1"/>
      <w:marLeft w:val="0"/>
      <w:marRight w:val="0"/>
      <w:marTop w:val="0"/>
      <w:marBottom w:val="0"/>
      <w:divBdr>
        <w:top w:val="none" w:sz="0" w:space="0" w:color="auto"/>
        <w:left w:val="none" w:sz="0" w:space="0" w:color="auto"/>
        <w:bottom w:val="none" w:sz="0" w:space="0" w:color="auto"/>
        <w:right w:val="none" w:sz="0" w:space="0" w:color="auto"/>
      </w:divBdr>
    </w:div>
    <w:div w:id="1386374310">
      <w:bodyDiv w:val="1"/>
      <w:marLeft w:val="0"/>
      <w:marRight w:val="0"/>
      <w:marTop w:val="0"/>
      <w:marBottom w:val="0"/>
      <w:divBdr>
        <w:top w:val="none" w:sz="0" w:space="0" w:color="auto"/>
        <w:left w:val="none" w:sz="0" w:space="0" w:color="auto"/>
        <w:bottom w:val="none" w:sz="0" w:space="0" w:color="auto"/>
        <w:right w:val="none" w:sz="0" w:space="0" w:color="auto"/>
      </w:divBdr>
    </w:div>
    <w:div w:id="1386678293">
      <w:bodyDiv w:val="1"/>
      <w:marLeft w:val="0"/>
      <w:marRight w:val="0"/>
      <w:marTop w:val="0"/>
      <w:marBottom w:val="0"/>
      <w:divBdr>
        <w:top w:val="none" w:sz="0" w:space="0" w:color="auto"/>
        <w:left w:val="none" w:sz="0" w:space="0" w:color="auto"/>
        <w:bottom w:val="none" w:sz="0" w:space="0" w:color="auto"/>
        <w:right w:val="none" w:sz="0" w:space="0" w:color="auto"/>
      </w:divBdr>
    </w:div>
    <w:div w:id="1387141351">
      <w:bodyDiv w:val="1"/>
      <w:marLeft w:val="0"/>
      <w:marRight w:val="0"/>
      <w:marTop w:val="0"/>
      <w:marBottom w:val="0"/>
      <w:divBdr>
        <w:top w:val="none" w:sz="0" w:space="0" w:color="auto"/>
        <w:left w:val="none" w:sz="0" w:space="0" w:color="auto"/>
        <w:bottom w:val="none" w:sz="0" w:space="0" w:color="auto"/>
        <w:right w:val="none" w:sz="0" w:space="0" w:color="auto"/>
      </w:divBdr>
    </w:div>
    <w:div w:id="1388338822">
      <w:bodyDiv w:val="1"/>
      <w:marLeft w:val="0"/>
      <w:marRight w:val="0"/>
      <w:marTop w:val="0"/>
      <w:marBottom w:val="0"/>
      <w:divBdr>
        <w:top w:val="none" w:sz="0" w:space="0" w:color="auto"/>
        <w:left w:val="none" w:sz="0" w:space="0" w:color="auto"/>
        <w:bottom w:val="none" w:sz="0" w:space="0" w:color="auto"/>
        <w:right w:val="none" w:sz="0" w:space="0" w:color="auto"/>
      </w:divBdr>
    </w:div>
    <w:div w:id="1388457030">
      <w:bodyDiv w:val="1"/>
      <w:marLeft w:val="0"/>
      <w:marRight w:val="0"/>
      <w:marTop w:val="0"/>
      <w:marBottom w:val="0"/>
      <w:divBdr>
        <w:top w:val="none" w:sz="0" w:space="0" w:color="auto"/>
        <w:left w:val="none" w:sz="0" w:space="0" w:color="auto"/>
        <w:bottom w:val="none" w:sz="0" w:space="0" w:color="auto"/>
        <w:right w:val="none" w:sz="0" w:space="0" w:color="auto"/>
      </w:divBdr>
    </w:div>
    <w:div w:id="1391920939">
      <w:bodyDiv w:val="1"/>
      <w:marLeft w:val="0"/>
      <w:marRight w:val="0"/>
      <w:marTop w:val="0"/>
      <w:marBottom w:val="0"/>
      <w:divBdr>
        <w:top w:val="none" w:sz="0" w:space="0" w:color="auto"/>
        <w:left w:val="none" w:sz="0" w:space="0" w:color="auto"/>
        <w:bottom w:val="none" w:sz="0" w:space="0" w:color="auto"/>
        <w:right w:val="none" w:sz="0" w:space="0" w:color="auto"/>
      </w:divBdr>
    </w:div>
    <w:div w:id="1392146601">
      <w:bodyDiv w:val="1"/>
      <w:marLeft w:val="0"/>
      <w:marRight w:val="0"/>
      <w:marTop w:val="0"/>
      <w:marBottom w:val="0"/>
      <w:divBdr>
        <w:top w:val="none" w:sz="0" w:space="0" w:color="auto"/>
        <w:left w:val="none" w:sz="0" w:space="0" w:color="auto"/>
        <w:bottom w:val="none" w:sz="0" w:space="0" w:color="auto"/>
        <w:right w:val="none" w:sz="0" w:space="0" w:color="auto"/>
      </w:divBdr>
    </w:div>
    <w:div w:id="1393389733">
      <w:bodyDiv w:val="1"/>
      <w:marLeft w:val="0"/>
      <w:marRight w:val="0"/>
      <w:marTop w:val="0"/>
      <w:marBottom w:val="0"/>
      <w:divBdr>
        <w:top w:val="none" w:sz="0" w:space="0" w:color="auto"/>
        <w:left w:val="none" w:sz="0" w:space="0" w:color="auto"/>
        <w:bottom w:val="none" w:sz="0" w:space="0" w:color="auto"/>
        <w:right w:val="none" w:sz="0" w:space="0" w:color="auto"/>
      </w:divBdr>
    </w:div>
    <w:div w:id="1394693132">
      <w:bodyDiv w:val="1"/>
      <w:marLeft w:val="0"/>
      <w:marRight w:val="0"/>
      <w:marTop w:val="0"/>
      <w:marBottom w:val="0"/>
      <w:divBdr>
        <w:top w:val="none" w:sz="0" w:space="0" w:color="auto"/>
        <w:left w:val="none" w:sz="0" w:space="0" w:color="auto"/>
        <w:bottom w:val="none" w:sz="0" w:space="0" w:color="auto"/>
        <w:right w:val="none" w:sz="0" w:space="0" w:color="auto"/>
      </w:divBdr>
    </w:div>
    <w:div w:id="1396472398">
      <w:bodyDiv w:val="1"/>
      <w:marLeft w:val="0"/>
      <w:marRight w:val="0"/>
      <w:marTop w:val="0"/>
      <w:marBottom w:val="0"/>
      <w:divBdr>
        <w:top w:val="none" w:sz="0" w:space="0" w:color="auto"/>
        <w:left w:val="none" w:sz="0" w:space="0" w:color="auto"/>
        <w:bottom w:val="none" w:sz="0" w:space="0" w:color="auto"/>
        <w:right w:val="none" w:sz="0" w:space="0" w:color="auto"/>
      </w:divBdr>
    </w:div>
    <w:div w:id="1399402967">
      <w:bodyDiv w:val="1"/>
      <w:marLeft w:val="0"/>
      <w:marRight w:val="0"/>
      <w:marTop w:val="0"/>
      <w:marBottom w:val="0"/>
      <w:divBdr>
        <w:top w:val="none" w:sz="0" w:space="0" w:color="auto"/>
        <w:left w:val="none" w:sz="0" w:space="0" w:color="auto"/>
        <w:bottom w:val="none" w:sz="0" w:space="0" w:color="auto"/>
        <w:right w:val="none" w:sz="0" w:space="0" w:color="auto"/>
      </w:divBdr>
    </w:div>
    <w:div w:id="1400441831">
      <w:bodyDiv w:val="1"/>
      <w:marLeft w:val="0"/>
      <w:marRight w:val="0"/>
      <w:marTop w:val="0"/>
      <w:marBottom w:val="0"/>
      <w:divBdr>
        <w:top w:val="none" w:sz="0" w:space="0" w:color="auto"/>
        <w:left w:val="none" w:sz="0" w:space="0" w:color="auto"/>
        <w:bottom w:val="none" w:sz="0" w:space="0" w:color="auto"/>
        <w:right w:val="none" w:sz="0" w:space="0" w:color="auto"/>
      </w:divBdr>
    </w:div>
    <w:div w:id="1400591890">
      <w:bodyDiv w:val="1"/>
      <w:marLeft w:val="0"/>
      <w:marRight w:val="0"/>
      <w:marTop w:val="0"/>
      <w:marBottom w:val="0"/>
      <w:divBdr>
        <w:top w:val="none" w:sz="0" w:space="0" w:color="auto"/>
        <w:left w:val="none" w:sz="0" w:space="0" w:color="auto"/>
        <w:bottom w:val="none" w:sz="0" w:space="0" w:color="auto"/>
        <w:right w:val="none" w:sz="0" w:space="0" w:color="auto"/>
      </w:divBdr>
    </w:div>
    <w:div w:id="1400666703">
      <w:bodyDiv w:val="1"/>
      <w:marLeft w:val="0"/>
      <w:marRight w:val="0"/>
      <w:marTop w:val="0"/>
      <w:marBottom w:val="0"/>
      <w:divBdr>
        <w:top w:val="none" w:sz="0" w:space="0" w:color="auto"/>
        <w:left w:val="none" w:sz="0" w:space="0" w:color="auto"/>
        <w:bottom w:val="none" w:sz="0" w:space="0" w:color="auto"/>
        <w:right w:val="none" w:sz="0" w:space="0" w:color="auto"/>
      </w:divBdr>
    </w:div>
    <w:div w:id="1401370523">
      <w:bodyDiv w:val="1"/>
      <w:marLeft w:val="0"/>
      <w:marRight w:val="0"/>
      <w:marTop w:val="0"/>
      <w:marBottom w:val="0"/>
      <w:divBdr>
        <w:top w:val="none" w:sz="0" w:space="0" w:color="auto"/>
        <w:left w:val="none" w:sz="0" w:space="0" w:color="auto"/>
        <w:bottom w:val="none" w:sz="0" w:space="0" w:color="auto"/>
        <w:right w:val="none" w:sz="0" w:space="0" w:color="auto"/>
      </w:divBdr>
    </w:div>
    <w:div w:id="1403337303">
      <w:bodyDiv w:val="1"/>
      <w:marLeft w:val="0"/>
      <w:marRight w:val="0"/>
      <w:marTop w:val="0"/>
      <w:marBottom w:val="0"/>
      <w:divBdr>
        <w:top w:val="none" w:sz="0" w:space="0" w:color="auto"/>
        <w:left w:val="none" w:sz="0" w:space="0" w:color="auto"/>
        <w:bottom w:val="none" w:sz="0" w:space="0" w:color="auto"/>
        <w:right w:val="none" w:sz="0" w:space="0" w:color="auto"/>
      </w:divBdr>
    </w:div>
    <w:div w:id="1404909096">
      <w:bodyDiv w:val="1"/>
      <w:marLeft w:val="0"/>
      <w:marRight w:val="0"/>
      <w:marTop w:val="0"/>
      <w:marBottom w:val="0"/>
      <w:divBdr>
        <w:top w:val="none" w:sz="0" w:space="0" w:color="auto"/>
        <w:left w:val="none" w:sz="0" w:space="0" w:color="auto"/>
        <w:bottom w:val="none" w:sz="0" w:space="0" w:color="auto"/>
        <w:right w:val="none" w:sz="0" w:space="0" w:color="auto"/>
      </w:divBdr>
    </w:div>
    <w:div w:id="1405949984">
      <w:bodyDiv w:val="1"/>
      <w:marLeft w:val="0"/>
      <w:marRight w:val="0"/>
      <w:marTop w:val="0"/>
      <w:marBottom w:val="0"/>
      <w:divBdr>
        <w:top w:val="none" w:sz="0" w:space="0" w:color="auto"/>
        <w:left w:val="none" w:sz="0" w:space="0" w:color="auto"/>
        <w:bottom w:val="none" w:sz="0" w:space="0" w:color="auto"/>
        <w:right w:val="none" w:sz="0" w:space="0" w:color="auto"/>
      </w:divBdr>
    </w:div>
    <w:div w:id="1406949607">
      <w:bodyDiv w:val="1"/>
      <w:marLeft w:val="0"/>
      <w:marRight w:val="0"/>
      <w:marTop w:val="0"/>
      <w:marBottom w:val="0"/>
      <w:divBdr>
        <w:top w:val="none" w:sz="0" w:space="0" w:color="auto"/>
        <w:left w:val="none" w:sz="0" w:space="0" w:color="auto"/>
        <w:bottom w:val="none" w:sz="0" w:space="0" w:color="auto"/>
        <w:right w:val="none" w:sz="0" w:space="0" w:color="auto"/>
      </w:divBdr>
    </w:div>
    <w:div w:id="1407801328">
      <w:bodyDiv w:val="1"/>
      <w:marLeft w:val="0"/>
      <w:marRight w:val="0"/>
      <w:marTop w:val="0"/>
      <w:marBottom w:val="0"/>
      <w:divBdr>
        <w:top w:val="none" w:sz="0" w:space="0" w:color="auto"/>
        <w:left w:val="none" w:sz="0" w:space="0" w:color="auto"/>
        <w:bottom w:val="none" w:sz="0" w:space="0" w:color="auto"/>
        <w:right w:val="none" w:sz="0" w:space="0" w:color="auto"/>
      </w:divBdr>
    </w:div>
    <w:div w:id="1407845755">
      <w:bodyDiv w:val="1"/>
      <w:marLeft w:val="0"/>
      <w:marRight w:val="0"/>
      <w:marTop w:val="0"/>
      <w:marBottom w:val="0"/>
      <w:divBdr>
        <w:top w:val="none" w:sz="0" w:space="0" w:color="auto"/>
        <w:left w:val="none" w:sz="0" w:space="0" w:color="auto"/>
        <w:bottom w:val="none" w:sz="0" w:space="0" w:color="auto"/>
        <w:right w:val="none" w:sz="0" w:space="0" w:color="auto"/>
      </w:divBdr>
    </w:div>
    <w:div w:id="1408305259">
      <w:bodyDiv w:val="1"/>
      <w:marLeft w:val="0"/>
      <w:marRight w:val="0"/>
      <w:marTop w:val="0"/>
      <w:marBottom w:val="0"/>
      <w:divBdr>
        <w:top w:val="none" w:sz="0" w:space="0" w:color="auto"/>
        <w:left w:val="none" w:sz="0" w:space="0" w:color="auto"/>
        <w:bottom w:val="none" w:sz="0" w:space="0" w:color="auto"/>
        <w:right w:val="none" w:sz="0" w:space="0" w:color="auto"/>
      </w:divBdr>
    </w:div>
    <w:div w:id="1410350419">
      <w:bodyDiv w:val="1"/>
      <w:marLeft w:val="0"/>
      <w:marRight w:val="0"/>
      <w:marTop w:val="0"/>
      <w:marBottom w:val="0"/>
      <w:divBdr>
        <w:top w:val="none" w:sz="0" w:space="0" w:color="auto"/>
        <w:left w:val="none" w:sz="0" w:space="0" w:color="auto"/>
        <w:bottom w:val="none" w:sz="0" w:space="0" w:color="auto"/>
        <w:right w:val="none" w:sz="0" w:space="0" w:color="auto"/>
      </w:divBdr>
    </w:div>
    <w:div w:id="1412893828">
      <w:bodyDiv w:val="1"/>
      <w:marLeft w:val="0"/>
      <w:marRight w:val="0"/>
      <w:marTop w:val="0"/>
      <w:marBottom w:val="0"/>
      <w:divBdr>
        <w:top w:val="none" w:sz="0" w:space="0" w:color="auto"/>
        <w:left w:val="none" w:sz="0" w:space="0" w:color="auto"/>
        <w:bottom w:val="none" w:sz="0" w:space="0" w:color="auto"/>
        <w:right w:val="none" w:sz="0" w:space="0" w:color="auto"/>
      </w:divBdr>
    </w:div>
    <w:div w:id="1413429464">
      <w:bodyDiv w:val="1"/>
      <w:marLeft w:val="0"/>
      <w:marRight w:val="0"/>
      <w:marTop w:val="0"/>
      <w:marBottom w:val="0"/>
      <w:divBdr>
        <w:top w:val="none" w:sz="0" w:space="0" w:color="auto"/>
        <w:left w:val="none" w:sz="0" w:space="0" w:color="auto"/>
        <w:bottom w:val="none" w:sz="0" w:space="0" w:color="auto"/>
        <w:right w:val="none" w:sz="0" w:space="0" w:color="auto"/>
      </w:divBdr>
    </w:div>
    <w:div w:id="1414006652">
      <w:bodyDiv w:val="1"/>
      <w:marLeft w:val="0"/>
      <w:marRight w:val="0"/>
      <w:marTop w:val="0"/>
      <w:marBottom w:val="0"/>
      <w:divBdr>
        <w:top w:val="none" w:sz="0" w:space="0" w:color="auto"/>
        <w:left w:val="none" w:sz="0" w:space="0" w:color="auto"/>
        <w:bottom w:val="none" w:sz="0" w:space="0" w:color="auto"/>
        <w:right w:val="none" w:sz="0" w:space="0" w:color="auto"/>
      </w:divBdr>
    </w:div>
    <w:div w:id="1414428349">
      <w:bodyDiv w:val="1"/>
      <w:marLeft w:val="0"/>
      <w:marRight w:val="0"/>
      <w:marTop w:val="0"/>
      <w:marBottom w:val="0"/>
      <w:divBdr>
        <w:top w:val="none" w:sz="0" w:space="0" w:color="auto"/>
        <w:left w:val="none" w:sz="0" w:space="0" w:color="auto"/>
        <w:bottom w:val="none" w:sz="0" w:space="0" w:color="auto"/>
        <w:right w:val="none" w:sz="0" w:space="0" w:color="auto"/>
      </w:divBdr>
    </w:div>
    <w:div w:id="1417092938">
      <w:bodyDiv w:val="1"/>
      <w:marLeft w:val="0"/>
      <w:marRight w:val="0"/>
      <w:marTop w:val="0"/>
      <w:marBottom w:val="0"/>
      <w:divBdr>
        <w:top w:val="none" w:sz="0" w:space="0" w:color="auto"/>
        <w:left w:val="none" w:sz="0" w:space="0" w:color="auto"/>
        <w:bottom w:val="none" w:sz="0" w:space="0" w:color="auto"/>
        <w:right w:val="none" w:sz="0" w:space="0" w:color="auto"/>
      </w:divBdr>
    </w:div>
    <w:div w:id="1418087937">
      <w:bodyDiv w:val="1"/>
      <w:marLeft w:val="0"/>
      <w:marRight w:val="0"/>
      <w:marTop w:val="0"/>
      <w:marBottom w:val="0"/>
      <w:divBdr>
        <w:top w:val="none" w:sz="0" w:space="0" w:color="auto"/>
        <w:left w:val="none" w:sz="0" w:space="0" w:color="auto"/>
        <w:bottom w:val="none" w:sz="0" w:space="0" w:color="auto"/>
        <w:right w:val="none" w:sz="0" w:space="0" w:color="auto"/>
      </w:divBdr>
    </w:div>
    <w:div w:id="1419987392">
      <w:bodyDiv w:val="1"/>
      <w:marLeft w:val="0"/>
      <w:marRight w:val="0"/>
      <w:marTop w:val="0"/>
      <w:marBottom w:val="0"/>
      <w:divBdr>
        <w:top w:val="none" w:sz="0" w:space="0" w:color="auto"/>
        <w:left w:val="none" w:sz="0" w:space="0" w:color="auto"/>
        <w:bottom w:val="none" w:sz="0" w:space="0" w:color="auto"/>
        <w:right w:val="none" w:sz="0" w:space="0" w:color="auto"/>
      </w:divBdr>
    </w:div>
    <w:div w:id="1420952770">
      <w:bodyDiv w:val="1"/>
      <w:marLeft w:val="0"/>
      <w:marRight w:val="0"/>
      <w:marTop w:val="0"/>
      <w:marBottom w:val="0"/>
      <w:divBdr>
        <w:top w:val="none" w:sz="0" w:space="0" w:color="auto"/>
        <w:left w:val="none" w:sz="0" w:space="0" w:color="auto"/>
        <w:bottom w:val="none" w:sz="0" w:space="0" w:color="auto"/>
        <w:right w:val="none" w:sz="0" w:space="0" w:color="auto"/>
      </w:divBdr>
    </w:div>
    <w:div w:id="1422875699">
      <w:bodyDiv w:val="1"/>
      <w:marLeft w:val="0"/>
      <w:marRight w:val="0"/>
      <w:marTop w:val="0"/>
      <w:marBottom w:val="0"/>
      <w:divBdr>
        <w:top w:val="none" w:sz="0" w:space="0" w:color="auto"/>
        <w:left w:val="none" w:sz="0" w:space="0" w:color="auto"/>
        <w:bottom w:val="none" w:sz="0" w:space="0" w:color="auto"/>
        <w:right w:val="none" w:sz="0" w:space="0" w:color="auto"/>
      </w:divBdr>
    </w:div>
    <w:div w:id="1423919017">
      <w:bodyDiv w:val="1"/>
      <w:marLeft w:val="0"/>
      <w:marRight w:val="0"/>
      <w:marTop w:val="0"/>
      <w:marBottom w:val="0"/>
      <w:divBdr>
        <w:top w:val="none" w:sz="0" w:space="0" w:color="auto"/>
        <w:left w:val="none" w:sz="0" w:space="0" w:color="auto"/>
        <w:bottom w:val="none" w:sz="0" w:space="0" w:color="auto"/>
        <w:right w:val="none" w:sz="0" w:space="0" w:color="auto"/>
      </w:divBdr>
    </w:div>
    <w:div w:id="1424647964">
      <w:bodyDiv w:val="1"/>
      <w:marLeft w:val="0"/>
      <w:marRight w:val="0"/>
      <w:marTop w:val="0"/>
      <w:marBottom w:val="0"/>
      <w:divBdr>
        <w:top w:val="none" w:sz="0" w:space="0" w:color="auto"/>
        <w:left w:val="none" w:sz="0" w:space="0" w:color="auto"/>
        <w:bottom w:val="none" w:sz="0" w:space="0" w:color="auto"/>
        <w:right w:val="none" w:sz="0" w:space="0" w:color="auto"/>
      </w:divBdr>
    </w:div>
    <w:div w:id="1424766656">
      <w:bodyDiv w:val="1"/>
      <w:marLeft w:val="0"/>
      <w:marRight w:val="0"/>
      <w:marTop w:val="0"/>
      <w:marBottom w:val="0"/>
      <w:divBdr>
        <w:top w:val="none" w:sz="0" w:space="0" w:color="auto"/>
        <w:left w:val="none" w:sz="0" w:space="0" w:color="auto"/>
        <w:bottom w:val="none" w:sz="0" w:space="0" w:color="auto"/>
        <w:right w:val="none" w:sz="0" w:space="0" w:color="auto"/>
      </w:divBdr>
    </w:div>
    <w:div w:id="1426223269">
      <w:bodyDiv w:val="1"/>
      <w:marLeft w:val="0"/>
      <w:marRight w:val="0"/>
      <w:marTop w:val="0"/>
      <w:marBottom w:val="0"/>
      <w:divBdr>
        <w:top w:val="none" w:sz="0" w:space="0" w:color="auto"/>
        <w:left w:val="none" w:sz="0" w:space="0" w:color="auto"/>
        <w:bottom w:val="none" w:sz="0" w:space="0" w:color="auto"/>
        <w:right w:val="none" w:sz="0" w:space="0" w:color="auto"/>
      </w:divBdr>
    </w:div>
    <w:div w:id="1428424287">
      <w:bodyDiv w:val="1"/>
      <w:marLeft w:val="0"/>
      <w:marRight w:val="0"/>
      <w:marTop w:val="0"/>
      <w:marBottom w:val="0"/>
      <w:divBdr>
        <w:top w:val="none" w:sz="0" w:space="0" w:color="auto"/>
        <w:left w:val="none" w:sz="0" w:space="0" w:color="auto"/>
        <w:bottom w:val="none" w:sz="0" w:space="0" w:color="auto"/>
        <w:right w:val="none" w:sz="0" w:space="0" w:color="auto"/>
      </w:divBdr>
    </w:div>
    <w:div w:id="1429888914">
      <w:bodyDiv w:val="1"/>
      <w:marLeft w:val="0"/>
      <w:marRight w:val="0"/>
      <w:marTop w:val="0"/>
      <w:marBottom w:val="0"/>
      <w:divBdr>
        <w:top w:val="none" w:sz="0" w:space="0" w:color="auto"/>
        <w:left w:val="none" w:sz="0" w:space="0" w:color="auto"/>
        <w:bottom w:val="none" w:sz="0" w:space="0" w:color="auto"/>
        <w:right w:val="none" w:sz="0" w:space="0" w:color="auto"/>
      </w:divBdr>
    </w:div>
    <w:div w:id="1430080305">
      <w:bodyDiv w:val="1"/>
      <w:marLeft w:val="0"/>
      <w:marRight w:val="0"/>
      <w:marTop w:val="0"/>
      <w:marBottom w:val="0"/>
      <w:divBdr>
        <w:top w:val="none" w:sz="0" w:space="0" w:color="auto"/>
        <w:left w:val="none" w:sz="0" w:space="0" w:color="auto"/>
        <w:bottom w:val="none" w:sz="0" w:space="0" w:color="auto"/>
        <w:right w:val="none" w:sz="0" w:space="0" w:color="auto"/>
      </w:divBdr>
    </w:div>
    <w:div w:id="1431005534">
      <w:bodyDiv w:val="1"/>
      <w:marLeft w:val="0"/>
      <w:marRight w:val="0"/>
      <w:marTop w:val="0"/>
      <w:marBottom w:val="0"/>
      <w:divBdr>
        <w:top w:val="none" w:sz="0" w:space="0" w:color="auto"/>
        <w:left w:val="none" w:sz="0" w:space="0" w:color="auto"/>
        <w:bottom w:val="none" w:sz="0" w:space="0" w:color="auto"/>
        <w:right w:val="none" w:sz="0" w:space="0" w:color="auto"/>
      </w:divBdr>
    </w:div>
    <w:div w:id="1431513686">
      <w:bodyDiv w:val="1"/>
      <w:marLeft w:val="0"/>
      <w:marRight w:val="0"/>
      <w:marTop w:val="0"/>
      <w:marBottom w:val="0"/>
      <w:divBdr>
        <w:top w:val="none" w:sz="0" w:space="0" w:color="auto"/>
        <w:left w:val="none" w:sz="0" w:space="0" w:color="auto"/>
        <w:bottom w:val="none" w:sz="0" w:space="0" w:color="auto"/>
        <w:right w:val="none" w:sz="0" w:space="0" w:color="auto"/>
      </w:divBdr>
    </w:div>
    <w:div w:id="1433286519">
      <w:bodyDiv w:val="1"/>
      <w:marLeft w:val="0"/>
      <w:marRight w:val="0"/>
      <w:marTop w:val="0"/>
      <w:marBottom w:val="0"/>
      <w:divBdr>
        <w:top w:val="none" w:sz="0" w:space="0" w:color="auto"/>
        <w:left w:val="none" w:sz="0" w:space="0" w:color="auto"/>
        <w:bottom w:val="none" w:sz="0" w:space="0" w:color="auto"/>
        <w:right w:val="none" w:sz="0" w:space="0" w:color="auto"/>
      </w:divBdr>
    </w:div>
    <w:div w:id="1434351515">
      <w:bodyDiv w:val="1"/>
      <w:marLeft w:val="0"/>
      <w:marRight w:val="0"/>
      <w:marTop w:val="0"/>
      <w:marBottom w:val="0"/>
      <w:divBdr>
        <w:top w:val="none" w:sz="0" w:space="0" w:color="auto"/>
        <w:left w:val="none" w:sz="0" w:space="0" w:color="auto"/>
        <w:bottom w:val="none" w:sz="0" w:space="0" w:color="auto"/>
        <w:right w:val="none" w:sz="0" w:space="0" w:color="auto"/>
      </w:divBdr>
    </w:div>
    <w:div w:id="1434477307">
      <w:bodyDiv w:val="1"/>
      <w:marLeft w:val="0"/>
      <w:marRight w:val="0"/>
      <w:marTop w:val="0"/>
      <w:marBottom w:val="0"/>
      <w:divBdr>
        <w:top w:val="none" w:sz="0" w:space="0" w:color="auto"/>
        <w:left w:val="none" w:sz="0" w:space="0" w:color="auto"/>
        <w:bottom w:val="none" w:sz="0" w:space="0" w:color="auto"/>
        <w:right w:val="none" w:sz="0" w:space="0" w:color="auto"/>
      </w:divBdr>
    </w:div>
    <w:div w:id="1436680526">
      <w:bodyDiv w:val="1"/>
      <w:marLeft w:val="0"/>
      <w:marRight w:val="0"/>
      <w:marTop w:val="0"/>
      <w:marBottom w:val="0"/>
      <w:divBdr>
        <w:top w:val="none" w:sz="0" w:space="0" w:color="auto"/>
        <w:left w:val="none" w:sz="0" w:space="0" w:color="auto"/>
        <w:bottom w:val="none" w:sz="0" w:space="0" w:color="auto"/>
        <w:right w:val="none" w:sz="0" w:space="0" w:color="auto"/>
      </w:divBdr>
    </w:div>
    <w:div w:id="1438911648">
      <w:bodyDiv w:val="1"/>
      <w:marLeft w:val="0"/>
      <w:marRight w:val="0"/>
      <w:marTop w:val="0"/>
      <w:marBottom w:val="0"/>
      <w:divBdr>
        <w:top w:val="none" w:sz="0" w:space="0" w:color="auto"/>
        <w:left w:val="none" w:sz="0" w:space="0" w:color="auto"/>
        <w:bottom w:val="none" w:sz="0" w:space="0" w:color="auto"/>
        <w:right w:val="none" w:sz="0" w:space="0" w:color="auto"/>
      </w:divBdr>
    </w:div>
    <w:div w:id="1440298953">
      <w:bodyDiv w:val="1"/>
      <w:marLeft w:val="0"/>
      <w:marRight w:val="0"/>
      <w:marTop w:val="0"/>
      <w:marBottom w:val="0"/>
      <w:divBdr>
        <w:top w:val="none" w:sz="0" w:space="0" w:color="auto"/>
        <w:left w:val="none" w:sz="0" w:space="0" w:color="auto"/>
        <w:bottom w:val="none" w:sz="0" w:space="0" w:color="auto"/>
        <w:right w:val="none" w:sz="0" w:space="0" w:color="auto"/>
      </w:divBdr>
    </w:div>
    <w:div w:id="1440905202">
      <w:bodyDiv w:val="1"/>
      <w:marLeft w:val="0"/>
      <w:marRight w:val="0"/>
      <w:marTop w:val="0"/>
      <w:marBottom w:val="0"/>
      <w:divBdr>
        <w:top w:val="none" w:sz="0" w:space="0" w:color="auto"/>
        <w:left w:val="none" w:sz="0" w:space="0" w:color="auto"/>
        <w:bottom w:val="none" w:sz="0" w:space="0" w:color="auto"/>
        <w:right w:val="none" w:sz="0" w:space="0" w:color="auto"/>
      </w:divBdr>
    </w:div>
    <w:div w:id="1442652132">
      <w:bodyDiv w:val="1"/>
      <w:marLeft w:val="0"/>
      <w:marRight w:val="0"/>
      <w:marTop w:val="0"/>
      <w:marBottom w:val="0"/>
      <w:divBdr>
        <w:top w:val="none" w:sz="0" w:space="0" w:color="auto"/>
        <w:left w:val="none" w:sz="0" w:space="0" w:color="auto"/>
        <w:bottom w:val="none" w:sz="0" w:space="0" w:color="auto"/>
        <w:right w:val="none" w:sz="0" w:space="0" w:color="auto"/>
      </w:divBdr>
    </w:div>
    <w:div w:id="1443039914">
      <w:bodyDiv w:val="1"/>
      <w:marLeft w:val="0"/>
      <w:marRight w:val="0"/>
      <w:marTop w:val="0"/>
      <w:marBottom w:val="0"/>
      <w:divBdr>
        <w:top w:val="none" w:sz="0" w:space="0" w:color="auto"/>
        <w:left w:val="none" w:sz="0" w:space="0" w:color="auto"/>
        <w:bottom w:val="none" w:sz="0" w:space="0" w:color="auto"/>
        <w:right w:val="none" w:sz="0" w:space="0" w:color="auto"/>
      </w:divBdr>
    </w:div>
    <w:div w:id="1444152079">
      <w:bodyDiv w:val="1"/>
      <w:marLeft w:val="0"/>
      <w:marRight w:val="0"/>
      <w:marTop w:val="0"/>
      <w:marBottom w:val="0"/>
      <w:divBdr>
        <w:top w:val="none" w:sz="0" w:space="0" w:color="auto"/>
        <w:left w:val="none" w:sz="0" w:space="0" w:color="auto"/>
        <w:bottom w:val="none" w:sz="0" w:space="0" w:color="auto"/>
        <w:right w:val="none" w:sz="0" w:space="0" w:color="auto"/>
      </w:divBdr>
    </w:div>
    <w:div w:id="1444498102">
      <w:bodyDiv w:val="1"/>
      <w:marLeft w:val="0"/>
      <w:marRight w:val="0"/>
      <w:marTop w:val="0"/>
      <w:marBottom w:val="0"/>
      <w:divBdr>
        <w:top w:val="none" w:sz="0" w:space="0" w:color="auto"/>
        <w:left w:val="none" w:sz="0" w:space="0" w:color="auto"/>
        <w:bottom w:val="none" w:sz="0" w:space="0" w:color="auto"/>
        <w:right w:val="none" w:sz="0" w:space="0" w:color="auto"/>
      </w:divBdr>
    </w:div>
    <w:div w:id="1446729843">
      <w:bodyDiv w:val="1"/>
      <w:marLeft w:val="0"/>
      <w:marRight w:val="0"/>
      <w:marTop w:val="0"/>
      <w:marBottom w:val="0"/>
      <w:divBdr>
        <w:top w:val="none" w:sz="0" w:space="0" w:color="auto"/>
        <w:left w:val="none" w:sz="0" w:space="0" w:color="auto"/>
        <w:bottom w:val="none" w:sz="0" w:space="0" w:color="auto"/>
        <w:right w:val="none" w:sz="0" w:space="0" w:color="auto"/>
      </w:divBdr>
    </w:div>
    <w:div w:id="1447196828">
      <w:bodyDiv w:val="1"/>
      <w:marLeft w:val="0"/>
      <w:marRight w:val="0"/>
      <w:marTop w:val="0"/>
      <w:marBottom w:val="0"/>
      <w:divBdr>
        <w:top w:val="none" w:sz="0" w:space="0" w:color="auto"/>
        <w:left w:val="none" w:sz="0" w:space="0" w:color="auto"/>
        <w:bottom w:val="none" w:sz="0" w:space="0" w:color="auto"/>
        <w:right w:val="none" w:sz="0" w:space="0" w:color="auto"/>
      </w:divBdr>
    </w:div>
    <w:div w:id="1448891930">
      <w:bodyDiv w:val="1"/>
      <w:marLeft w:val="0"/>
      <w:marRight w:val="0"/>
      <w:marTop w:val="0"/>
      <w:marBottom w:val="0"/>
      <w:divBdr>
        <w:top w:val="none" w:sz="0" w:space="0" w:color="auto"/>
        <w:left w:val="none" w:sz="0" w:space="0" w:color="auto"/>
        <w:bottom w:val="none" w:sz="0" w:space="0" w:color="auto"/>
        <w:right w:val="none" w:sz="0" w:space="0" w:color="auto"/>
      </w:divBdr>
    </w:div>
    <w:div w:id="1449276422">
      <w:bodyDiv w:val="1"/>
      <w:marLeft w:val="0"/>
      <w:marRight w:val="0"/>
      <w:marTop w:val="0"/>
      <w:marBottom w:val="0"/>
      <w:divBdr>
        <w:top w:val="none" w:sz="0" w:space="0" w:color="auto"/>
        <w:left w:val="none" w:sz="0" w:space="0" w:color="auto"/>
        <w:bottom w:val="none" w:sz="0" w:space="0" w:color="auto"/>
        <w:right w:val="none" w:sz="0" w:space="0" w:color="auto"/>
      </w:divBdr>
    </w:div>
    <w:div w:id="1451316138">
      <w:bodyDiv w:val="1"/>
      <w:marLeft w:val="0"/>
      <w:marRight w:val="0"/>
      <w:marTop w:val="0"/>
      <w:marBottom w:val="0"/>
      <w:divBdr>
        <w:top w:val="none" w:sz="0" w:space="0" w:color="auto"/>
        <w:left w:val="none" w:sz="0" w:space="0" w:color="auto"/>
        <w:bottom w:val="none" w:sz="0" w:space="0" w:color="auto"/>
        <w:right w:val="none" w:sz="0" w:space="0" w:color="auto"/>
      </w:divBdr>
    </w:div>
    <w:div w:id="1451439332">
      <w:bodyDiv w:val="1"/>
      <w:marLeft w:val="0"/>
      <w:marRight w:val="0"/>
      <w:marTop w:val="0"/>
      <w:marBottom w:val="0"/>
      <w:divBdr>
        <w:top w:val="none" w:sz="0" w:space="0" w:color="auto"/>
        <w:left w:val="none" w:sz="0" w:space="0" w:color="auto"/>
        <w:bottom w:val="none" w:sz="0" w:space="0" w:color="auto"/>
        <w:right w:val="none" w:sz="0" w:space="0" w:color="auto"/>
      </w:divBdr>
    </w:div>
    <w:div w:id="1453212352">
      <w:bodyDiv w:val="1"/>
      <w:marLeft w:val="0"/>
      <w:marRight w:val="0"/>
      <w:marTop w:val="0"/>
      <w:marBottom w:val="0"/>
      <w:divBdr>
        <w:top w:val="none" w:sz="0" w:space="0" w:color="auto"/>
        <w:left w:val="none" w:sz="0" w:space="0" w:color="auto"/>
        <w:bottom w:val="none" w:sz="0" w:space="0" w:color="auto"/>
        <w:right w:val="none" w:sz="0" w:space="0" w:color="auto"/>
      </w:divBdr>
    </w:div>
    <w:div w:id="1453746411">
      <w:bodyDiv w:val="1"/>
      <w:marLeft w:val="0"/>
      <w:marRight w:val="0"/>
      <w:marTop w:val="0"/>
      <w:marBottom w:val="0"/>
      <w:divBdr>
        <w:top w:val="none" w:sz="0" w:space="0" w:color="auto"/>
        <w:left w:val="none" w:sz="0" w:space="0" w:color="auto"/>
        <w:bottom w:val="none" w:sz="0" w:space="0" w:color="auto"/>
        <w:right w:val="none" w:sz="0" w:space="0" w:color="auto"/>
      </w:divBdr>
    </w:div>
    <w:div w:id="1454405526">
      <w:bodyDiv w:val="1"/>
      <w:marLeft w:val="0"/>
      <w:marRight w:val="0"/>
      <w:marTop w:val="0"/>
      <w:marBottom w:val="0"/>
      <w:divBdr>
        <w:top w:val="none" w:sz="0" w:space="0" w:color="auto"/>
        <w:left w:val="none" w:sz="0" w:space="0" w:color="auto"/>
        <w:bottom w:val="none" w:sz="0" w:space="0" w:color="auto"/>
        <w:right w:val="none" w:sz="0" w:space="0" w:color="auto"/>
      </w:divBdr>
    </w:div>
    <w:div w:id="1455490383">
      <w:bodyDiv w:val="1"/>
      <w:marLeft w:val="0"/>
      <w:marRight w:val="0"/>
      <w:marTop w:val="0"/>
      <w:marBottom w:val="0"/>
      <w:divBdr>
        <w:top w:val="none" w:sz="0" w:space="0" w:color="auto"/>
        <w:left w:val="none" w:sz="0" w:space="0" w:color="auto"/>
        <w:bottom w:val="none" w:sz="0" w:space="0" w:color="auto"/>
        <w:right w:val="none" w:sz="0" w:space="0" w:color="auto"/>
      </w:divBdr>
    </w:div>
    <w:div w:id="1455517234">
      <w:bodyDiv w:val="1"/>
      <w:marLeft w:val="0"/>
      <w:marRight w:val="0"/>
      <w:marTop w:val="0"/>
      <w:marBottom w:val="0"/>
      <w:divBdr>
        <w:top w:val="none" w:sz="0" w:space="0" w:color="auto"/>
        <w:left w:val="none" w:sz="0" w:space="0" w:color="auto"/>
        <w:bottom w:val="none" w:sz="0" w:space="0" w:color="auto"/>
        <w:right w:val="none" w:sz="0" w:space="0" w:color="auto"/>
      </w:divBdr>
    </w:div>
    <w:div w:id="1455636905">
      <w:bodyDiv w:val="1"/>
      <w:marLeft w:val="0"/>
      <w:marRight w:val="0"/>
      <w:marTop w:val="0"/>
      <w:marBottom w:val="0"/>
      <w:divBdr>
        <w:top w:val="none" w:sz="0" w:space="0" w:color="auto"/>
        <w:left w:val="none" w:sz="0" w:space="0" w:color="auto"/>
        <w:bottom w:val="none" w:sz="0" w:space="0" w:color="auto"/>
        <w:right w:val="none" w:sz="0" w:space="0" w:color="auto"/>
      </w:divBdr>
    </w:div>
    <w:div w:id="1456288121">
      <w:bodyDiv w:val="1"/>
      <w:marLeft w:val="0"/>
      <w:marRight w:val="0"/>
      <w:marTop w:val="0"/>
      <w:marBottom w:val="0"/>
      <w:divBdr>
        <w:top w:val="none" w:sz="0" w:space="0" w:color="auto"/>
        <w:left w:val="none" w:sz="0" w:space="0" w:color="auto"/>
        <w:bottom w:val="none" w:sz="0" w:space="0" w:color="auto"/>
        <w:right w:val="none" w:sz="0" w:space="0" w:color="auto"/>
      </w:divBdr>
    </w:div>
    <w:div w:id="1457067252">
      <w:bodyDiv w:val="1"/>
      <w:marLeft w:val="0"/>
      <w:marRight w:val="0"/>
      <w:marTop w:val="0"/>
      <w:marBottom w:val="0"/>
      <w:divBdr>
        <w:top w:val="none" w:sz="0" w:space="0" w:color="auto"/>
        <w:left w:val="none" w:sz="0" w:space="0" w:color="auto"/>
        <w:bottom w:val="none" w:sz="0" w:space="0" w:color="auto"/>
        <w:right w:val="none" w:sz="0" w:space="0" w:color="auto"/>
      </w:divBdr>
    </w:div>
    <w:div w:id="1457093316">
      <w:bodyDiv w:val="1"/>
      <w:marLeft w:val="0"/>
      <w:marRight w:val="0"/>
      <w:marTop w:val="0"/>
      <w:marBottom w:val="0"/>
      <w:divBdr>
        <w:top w:val="none" w:sz="0" w:space="0" w:color="auto"/>
        <w:left w:val="none" w:sz="0" w:space="0" w:color="auto"/>
        <w:bottom w:val="none" w:sz="0" w:space="0" w:color="auto"/>
        <w:right w:val="none" w:sz="0" w:space="0" w:color="auto"/>
      </w:divBdr>
    </w:div>
    <w:div w:id="1457530899">
      <w:bodyDiv w:val="1"/>
      <w:marLeft w:val="0"/>
      <w:marRight w:val="0"/>
      <w:marTop w:val="0"/>
      <w:marBottom w:val="0"/>
      <w:divBdr>
        <w:top w:val="none" w:sz="0" w:space="0" w:color="auto"/>
        <w:left w:val="none" w:sz="0" w:space="0" w:color="auto"/>
        <w:bottom w:val="none" w:sz="0" w:space="0" w:color="auto"/>
        <w:right w:val="none" w:sz="0" w:space="0" w:color="auto"/>
      </w:divBdr>
    </w:div>
    <w:div w:id="1457795029">
      <w:bodyDiv w:val="1"/>
      <w:marLeft w:val="0"/>
      <w:marRight w:val="0"/>
      <w:marTop w:val="0"/>
      <w:marBottom w:val="0"/>
      <w:divBdr>
        <w:top w:val="none" w:sz="0" w:space="0" w:color="auto"/>
        <w:left w:val="none" w:sz="0" w:space="0" w:color="auto"/>
        <w:bottom w:val="none" w:sz="0" w:space="0" w:color="auto"/>
        <w:right w:val="none" w:sz="0" w:space="0" w:color="auto"/>
      </w:divBdr>
    </w:div>
    <w:div w:id="1459032297">
      <w:bodyDiv w:val="1"/>
      <w:marLeft w:val="0"/>
      <w:marRight w:val="0"/>
      <w:marTop w:val="0"/>
      <w:marBottom w:val="0"/>
      <w:divBdr>
        <w:top w:val="none" w:sz="0" w:space="0" w:color="auto"/>
        <w:left w:val="none" w:sz="0" w:space="0" w:color="auto"/>
        <w:bottom w:val="none" w:sz="0" w:space="0" w:color="auto"/>
        <w:right w:val="none" w:sz="0" w:space="0" w:color="auto"/>
      </w:divBdr>
    </w:div>
    <w:div w:id="1460219584">
      <w:bodyDiv w:val="1"/>
      <w:marLeft w:val="0"/>
      <w:marRight w:val="0"/>
      <w:marTop w:val="0"/>
      <w:marBottom w:val="0"/>
      <w:divBdr>
        <w:top w:val="none" w:sz="0" w:space="0" w:color="auto"/>
        <w:left w:val="none" w:sz="0" w:space="0" w:color="auto"/>
        <w:bottom w:val="none" w:sz="0" w:space="0" w:color="auto"/>
        <w:right w:val="none" w:sz="0" w:space="0" w:color="auto"/>
      </w:divBdr>
    </w:div>
    <w:div w:id="1460219891">
      <w:bodyDiv w:val="1"/>
      <w:marLeft w:val="0"/>
      <w:marRight w:val="0"/>
      <w:marTop w:val="0"/>
      <w:marBottom w:val="0"/>
      <w:divBdr>
        <w:top w:val="none" w:sz="0" w:space="0" w:color="auto"/>
        <w:left w:val="none" w:sz="0" w:space="0" w:color="auto"/>
        <w:bottom w:val="none" w:sz="0" w:space="0" w:color="auto"/>
        <w:right w:val="none" w:sz="0" w:space="0" w:color="auto"/>
      </w:divBdr>
    </w:div>
    <w:div w:id="1460955316">
      <w:bodyDiv w:val="1"/>
      <w:marLeft w:val="0"/>
      <w:marRight w:val="0"/>
      <w:marTop w:val="0"/>
      <w:marBottom w:val="0"/>
      <w:divBdr>
        <w:top w:val="none" w:sz="0" w:space="0" w:color="auto"/>
        <w:left w:val="none" w:sz="0" w:space="0" w:color="auto"/>
        <w:bottom w:val="none" w:sz="0" w:space="0" w:color="auto"/>
        <w:right w:val="none" w:sz="0" w:space="0" w:color="auto"/>
      </w:divBdr>
    </w:div>
    <w:div w:id="1461679902">
      <w:bodyDiv w:val="1"/>
      <w:marLeft w:val="0"/>
      <w:marRight w:val="0"/>
      <w:marTop w:val="0"/>
      <w:marBottom w:val="0"/>
      <w:divBdr>
        <w:top w:val="none" w:sz="0" w:space="0" w:color="auto"/>
        <w:left w:val="none" w:sz="0" w:space="0" w:color="auto"/>
        <w:bottom w:val="none" w:sz="0" w:space="0" w:color="auto"/>
        <w:right w:val="none" w:sz="0" w:space="0" w:color="auto"/>
      </w:divBdr>
    </w:div>
    <w:div w:id="1462335137">
      <w:bodyDiv w:val="1"/>
      <w:marLeft w:val="0"/>
      <w:marRight w:val="0"/>
      <w:marTop w:val="0"/>
      <w:marBottom w:val="0"/>
      <w:divBdr>
        <w:top w:val="none" w:sz="0" w:space="0" w:color="auto"/>
        <w:left w:val="none" w:sz="0" w:space="0" w:color="auto"/>
        <w:bottom w:val="none" w:sz="0" w:space="0" w:color="auto"/>
        <w:right w:val="none" w:sz="0" w:space="0" w:color="auto"/>
      </w:divBdr>
    </w:div>
    <w:div w:id="1462455343">
      <w:bodyDiv w:val="1"/>
      <w:marLeft w:val="0"/>
      <w:marRight w:val="0"/>
      <w:marTop w:val="0"/>
      <w:marBottom w:val="0"/>
      <w:divBdr>
        <w:top w:val="none" w:sz="0" w:space="0" w:color="auto"/>
        <w:left w:val="none" w:sz="0" w:space="0" w:color="auto"/>
        <w:bottom w:val="none" w:sz="0" w:space="0" w:color="auto"/>
        <w:right w:val="none" w:sz="0" w:space="0" w:color="auto"/>
      </w:divBdr>
    </w:div>
    <w:div w:id="1462650071">
      <w:bodyDiv w:val="1"/>
      <w:marLeft w:val="0"/>
      <w:marRight w:val="0"/>
      <w:marTop w:val="0"/>
      <w:marBottom w:val="0"/>
      <w:divBdr>
        <w:top w:val="none" w:sz="0" w:space="0" w:color="auto"/>
        <w:left w:val="none" w:sz="0" w:space="0" w:color="auto"/>
        <w:bottom w:val="none" w:sz="0" w:space="0" w:color="auto"/>
        <w:right w:val="none" w:sz="0" w:space="0" w:color="auto"/>
      </w:divBdr>
    </w:div>
    <w:div w:id="1463966298">
      <w:bodyDiv w:val="1"/>
      <w:marLeft w:val="0"/>
      <w:marRight w:val="0"/>
      <w:marTop w:val="0"/>
      <w:marBottom w:val="0"/>
      <w:divBdr>
        <w:top w:val="none" w:sz="0" w:space="0" w:color="auto"/>
        <w:left w:val="none" w:sz="0" w:space="0" w:color="auto"/>
        <w:bottom w:val="none" w:sz="0" w:space="0" w:color="auto"/>
        <w:right w:val="none" w:sz="0" w:space="0" w:color="auto"/>
      </w:divBdr>
    </w:div>
    <w:div w:id="1467237662">
      <w:bodyDiv w:val="1"/>
      <w:marLeft w:val="0"/>
      <w:marRight w:val="0"/>
      <w:marTop w:val="0"/>
      <w:marBottom w:val="0"/>
      <w:divBdr>
        <w:top w:val="none" w:sz="0" w:space="0" w:color="auto"/>
        <w:left w:val="none" w:sz="0" w:space="0" w:color="auto"/>
        <w:bottom w:val="none" w:sz="0" w:space="0" w:color="auto"/>
        <w:right w:val="none" w:sz="0" w:space="0" w:color="auto"/>
      </w:divBdr>
    </w:div>
    <w:div w:id="1469544728">
      <w:bodyDiv w:val="1"/>
      <w:marLeft w:val="0"/>
      <w:marRight w:val="0"/>
      <w:marTop w:val="0"/>
      <w:marBottom w:val="0"/>
      <w:divBdr>
        <w:top w:val="none" w:sz="0" w:space="0" w:color="auto"/>
        <w:left w:val="none" w:sz="0" w:space="0" w:color="auto"/>
        <w:bottom w:val="none" w:sz="0" w:space="0" w:color="auto"/>
        <w:right w:val="none" w:sz="0" w:space="0" w:color="auto"/>
      </w:divBdr>
    </w:div>
    <w:div w:id="1473791393">
      <w:bodyDiv w:val="1"/>
      <w:marLeft w:val="0"/>
      <w:marRight w:val="0"/>
      <w:marTop w:val="0"/>
      <w:marBottom w:val="0"/>
      <w:divBdr>
        <w:top w:val="none" w:sz="0" w:space="0" w:color="auto"/>
        <w:left w:val="none" w:sz="0" w:space="0" w:color="auto"/>
        <w:bottom w:val="none" w:sz="0" w:space="0" w:color="auto"/>
        <w:right w:val="none" w:sz="0" w:space="0" w:color="auto"/>
      </w:divBdr>
    </w:div>
    <w:div w:id="1474063044">
      <w:bodyDiv w:val="1"/>
      <w:marLeft w:val="0"/>
      <w:marRight w:val="0"/>
      <w:marTop w:val="0"/>
      <w:marBottom w:val="0"/>
      <w:divBdr>
        <w:top w:val="none" w:sz="0" w:space="0" w:color="auto"/>
        <w:left w:val="none" w:sz="0" w:space="0" w:color="auto"/>
        <w:bottom w:val="none" w:sz="0" w:space="0" w:color="auto"/>
        <w:right w:val="none" w:sz="0" w:space="0" w:color="auto"/>
      </w:divBdr>
    </w:div>
    <w:div w:id="1476096641">
      <w:bodyDiv w:val="1"/>
      <w:marLeft w:val="0"/>
      <w:marRight w:val="0"/>
      <w:marTop w:val="0"/>
      <w:marBottom w:val="0"/>
      <w:divBdr>
        <w:top w:val="none" w:sz="0" w:space="0" w:color="auto"/>
        <w:left w:val="none" w:sz="0" w:space="0" w:color="auto"/>
        <w:bottom w:val="none" w:sz="0" w:space="0" w:color="auto"/>
        <w:right w:val="none" w:sz="0" w:space="0" w:color="auto"/>
      </w:divBdr>
    </w:div>
    <w:div w:id="1476531924">
      <w:bodyDiv w:val="1"/>
      <w:marLeft w:val="0"/>
      <w:marRight w:val="0"/>
      <w:marTop w:val="0"/>
      <w:marBottom w:val="0"/>
      <w:divBdr>
        <w:top w:val="none" w:sz="0" w:space="0" w:color="auto"/>
        <w:left w:val="none" w:sz="0" w:space="0" w:color="auto"/>
        <w:bottom w:val="none" w:sz="0" w:space="0" w:color="auto"/>
        <w:right w:val="none" w:sz="0" w:space="0" w:color="auto"/>
      </w:divBdr>
    </w:div>
    <w:div w:id="1476679078">
      <w:bodyDiv w:val="1"/>
      <w:marLeft w:val="0"/>
      <w:marRight w:val="0"/>
      <w:marTop w:val="0"/>
      <w:marBottom w:val="0"/>
      <w:divBdr>
        <w:top w:val="none" w:sz="0" w:space="0" w:color="auto"/>
        <w:left w:val="none" w:sz="0" w:space="0" w:color="auto"/>
        <w:bottom w:val="none" w:sz="0" w:space="0" w:color="auto"/>
        <w:right w:val="none" w:sz="0" w:space="0" w:color="auto"/>
      </w:divBdr>
    </w:div>
    <w:div w:id="1478454345">
      <w:bodyDiv w:val="1"/>
      <w:marLeft w:val="0"/>
      <w:marRight w:val="0"/>
      <w:marTop w:val="0"/>
      <w:marBottom w:val="0"/>
      <w:divBdr>
        <w:top w:val="none" w:sz="0" w:space="0" w:color="auto"/>
        <w:left w:val="none" w:sz="0" w:space="0" w:color="auto"/>
        <w:bottom w:val="none" w:sz="0" w:space="0" w:color="auto"/>
        <w:right w:val="none" w:sz="0" w:space="0" w:color="auto"/>
      </w:divBdr>
    </w:div>
    <w:div w:id="1479808985">
      <w:bodyDiv w:val="1"/>
      <w:marLeft w:val="0"/>
      <w:marRight w:val="0"/>
      <w:marTop w:val="0"/>
      <w:marBottom w:val="0"/>
      <w:divBdr>
        <w:top w:val="none" w:sz="0" w:space="0" w:color="auto"/>
        <w:left w:val="none" w:sz="0" w:space="0" w:color="auto"/>
        <w:bottom w:val="none" w:sz="0" w:space="0" w:color="auto"/>
        <w:right w:val="none" w:sz="0" w:space="0" w:color="auto"/>
      </w:divBdr>
    </w:div>
    <w:div w:id="1481341695">
      <w:bodyDiv w:val="1"/>
      <w:marLeft w:val="0"/>
      <w:marRight w:val="0"/>
      <w:marTop w:val="0"/>
      <w:marBottom w:val="0"/>
      <w:divBdr>
        <w:top w:val="none" w:sz="0" w:space="0" w:color="auto"/>
        <w:left w:val="none" w:sz="0" w:space="0" w:color="auto"/>
        <w:bottom w:val="none" w:sz="0" w:space="0" w:color="auto"/>
        <w:right w:val="none" w:sz="0" w:space="0" w:color="auto"/>
      </w:divBdr>
    </w:div>
    <w:div w:id="1488204417">
      <w:bodyDiv w:val="1"/>
      <w:marLeft w:val="0"/>
      <w:marRight w:val="0"/>
      <w:marTop w:val="0"/>
      <w:marBottom w:val="0"/>
      <w:divBdr>
        <w:top w:val="none" w:sz="0" w:space="0" w:color="auto"/>
        <w:left w:val="none" w:sz="0" w:space="0" w:color="auto"/>
        <w:bottom w:val="none" w:sz="0" w:space="0" w:color="auto"/>
        <w:right w:val="none" w:sz="0" w:space="0" w:color="auto"/>
      </w:divBdr>
    </w:div>
    <w:div w:id="1488278713">
      <w:bodyDiv w:val="1"/>
      <w:marLeft w:val="0"/>
      <w:marRight w:val="0"/>
      <w:marTop w:val="0"/>
      <w:marBottom w:val="0"/>
      <w:divBdr>
        <w:top w:val="none" w:sz="0" w:space="0" w:color="auto"/>
        <w:left w:val="none" w:sz="0" w:space="0" w:color="auto"/>
        <w:bottom w:val="none" w:sz="0" w:space="0" w:color="auto"/>
        <w:right w:val="none" w:sz="0" w:space="0" w:color="auto"/>
      </w:divBdr>
    </w:div>
    <w:div w:id="1488593950">
      <w:bodyDiv w:val="1"/>
      <w:marLeft w:val="0"/>
      <w:marRight w:val="0"/>
      <w:marTop w:val="0"/>
      <w:marBottom w:val="0"/>
      <w:divBdr>
        <w:top w:val="none" w:sz="0" w:space="0" w:color="auto"/>
        <w:left w:val="none" w:sz="0" w:space="0" w:color="auto"/>
        <w:bottom w:val="none" w:sz="0" w:space="0" w:color="auto"/>
        <w:right w:val="none" w:sz="0" w:space="0" w:color="auto"/>
      </w:divBdr>
    </w:div>
    <w:div w:id="1489857784">
      <w:bodyDiv w:val="1"/>
      <w:marLeft w:val="0"/>
      <w:marRight w:val="0"/>
      <w:marTop w:val="0"/>
      <w:marBottom w:val="0"/>
      <w:divBdr>
        <w:top w:val="none" w:sz="0" w:space="0" w:color="auto"/>
        <w:left w:val="none" w:sz="0" w:space="0" w:color="auto"/>
        <w:bottom w:val="none" w:sz="0" w:space="0" w:color="auto"/>
        <w:right w:val="none" w:sz="0" w:space="0" w:color="auto"/>
      </w:divBdr>
    </w:div>
    <w:div w:id="1491868671">
      <w:bodyDiv w:val="1"/>
      <w:marLeft w:val="0"/>
      <w:marRight w:val="0"/>
      <w:marTop w:val="0"/>
      <w:marBottom w:val="0"/>
      <w:divBdr>
        <w:top w:val="none" w:sz="0" w:space="0" w:color="auto"/>
        <w:left w:val="none" w:sz="0" w:space="0" w:color="auto"/>
        <w:bottom w:val="none" w:sz="0" w:space="0" w:color="auto"/>
        <w:right w:val="none" w:sz="0" w:space="0" w:color="auto"/>
      </w:divBdr>
    </w:div>
    <w:div w:id="1492287162">
      <w:bodyDiv w:val="1"/>
      <w:marLeft w:val="0"/>
      <w:marRight w:val="0"/>
      <w:marTop w:val="0"/>
      <w:marBottom w:val="0"/>
      <w:divBdr>
        <w:top w:val="none" w:sz="0" w:space="0" w:color="auto"/>
        <w:left w:val="none" w:sz="0" w:space="0" w:color="auto"/>
        <w:bottom w:val="none" w:sz="0" w:space="0" w:color="auto"/>
        <w:right w:val="none" w:sz="0" w:space="0" w:color="auto"/>
      </w:divBdr>
    </w:div>
    <w:div w:id="1492912914">
      <w:bodyDiv w:val="1"/>
      <w:marLeft w:val="0"/>
      <w:marRight w:val="0"/>
      <w:marTop w:val="0"/>
      <w:marBottom w:val="0"/>
      <w:divBdr>
        <w:top w:val="none" w:sz="0" w:space="0" w:color="auto"/>
        <w:left w:val="none" w:sz="0" w:space="0" w:color="auto"/>
        <w:bottom w:val="none" w:sz="0" w:space="0" w:color="auto"/>
        <w:right w:val="none" w:sz="0" w:space="0" w:color="auto"/>
      </w:divBdr>
    </w:div>
    <w:div w:id="1493132421">
      <w:bodyDiv w:val="1"/>
      <w:marLeft w:val="0"/>
      <w:marRight w:val="0"/>
      <w:marTop w:val="0"/>
      <w:marBottom w:val="0"/>
      <w:divBdr>
        <w:top w:val="none" w:sz="0" w:space="0" w:color="auto"/>
        <w:left w:val="none" w:sz="0" w:space="0" w:color="auto"/>
        <w:bottom w:val="none" w:sz="0" w:space="0" w:color="auto"/>
        <w:right w:val="none" w:sz="0" w:space="0" w:color="auto"/>
      </w:divBdr>
    </w:div>
    <w:div w:id="1494107013">
      <w:bodyDiv w:val="1"/>
      <w:marLeft w:val="0"/>
      <w:marRight w:val="0"/>
      <w:marTop w:val="0"/>
      <w:marBottom w:val="0"/>
      <w:divBdr>
        <w:top w:val="none" w:sz="0" w:space="0" w:color="auto"/>
        <w:left w:val="none" w:sz="0" w:space="0" w:color="auto"/>
        <w:bottom w:val="none" w:sz="0" w:space="0" w:color="auto"/>
        <w:right w:val="none" w:sz="0" w:space="0" w:color="auto"/>
      </w:divBdr>
    </w:div>
    <w:div w:id="1494638820">
      <w:bodyDiv w:val="1"/>
      <w:marLeft w:val="0"/>
      <w:marRight w:val="0"/>
      <w:marTop w:val="0"/>
      <w:marBottom w:val="0"/>
      <w:divBdr>
        <w:top w:val="none" w:sz="0" w:space="0" w:color="auto"/>
        <w:left w:val="none" w:sz="0" w:space="0" w:color="auto"/>
        <w:bottom w:val="none" w:sz="0" w:space="0" w:color="auto"/>
        <w:right w:val="none" w:sz="0" w:space="0" w:color="auto"/>
      </w:divBdr>
    </w:div>
    <w:div w:id="1495144264">
      <w:bodyDiv w:val="1"/>
      <w:marLeft w:val="0"/>
      <w:marRight w:val="0"/>
      <w:marTop w:val="0"/>
      <w:marBottom w:val="0"/>
      <w:divBdr>
        <w:top w:val="none" w:sz="0" w:space="0" w:color="auto"/>
        <w:left w:val="none" w:sz="0" w:space="0" w:color="auto"/>
        <w:bottom w:val="none" w:sz="0" w:space="0" w:color="auto"/>
        <w:right w:val="none" w:sz="0" w:space="0" w:color="auto"/>
      </w:divBdr>
    </w:div>
    <w:div w:id="1496414747">
      <w:bodyDiv w:val="1"/>
      <w:marLeft w:val="0"/>
      <w:marRight w:val="0"/>
      <w:marTop w:val="0"/>
      <w:marBottom w:val="0"/>
      <w:divBdr>
        <w:top w:val="none" w:sz="0" w:space="0" w:color="auto"/>
        <w:left w:val="none" w:sz="0" w:space="0" w:color="auto"/>
        <w:bottom w:val="none" w:sz="0" w:space="0" w:color="auto"/>
        <w:right w:val="none" w:sz="0" w:space="0" w:color="auto"/>
      </w:divBdr>
    </w:div>
    <w:div w:id="1497725807">
      <w:bodyDiv w:val="1"/>
      <w:marLeft w:val="0"/>
      <w:marRight w:val="0"/>
      <w:marTop w:val="0"/>
      <w:marBottom w:val="0"/>
      <w:divBdr>
        <w:top w:val="none" w:sz="0" w:space="0" w:color="auto"/>
        <w:left w:val="none" w:sz="0" w:space="0" w:color="auto"/>
        <w:bottom w:val="none" w:sz="0" w:space="0" w:color="auto"/>
        <w:right w:val="none" w:sz="0" w:space="0" w:color="auto"/>
      </w:divBdr>
    </w:div>
    <w:div w:id="1498376843">
      <w:bodyDiv w:val="1"/>
      <w:marLeft w:val="0"/>
      <w:marRight w:val="0"/>
      <w:marTop w:val="0"/>
      <w:marBottom w:val="0"/>
      <w:divBdr>
        <w:top w:val="none" w:sz="0" w:space="0" w:color="auto"/>
        <w:left w:val="none" w:sz="0" w:space="0" w:color="auto"/>
        <w:bottom w:val="none" w:sz="0" w:space="0" w:color="auto"/>
        <w:right w:val="none" w:sz="0" w:space="0" w:color="auto"/>
      </w:divBdr>
    </w:div>
    <w:div w:id="1498618617">
      <w:bodyDiv w:val="1"/>
      <w:marLeft w:val="0"/>
      <w:marRight w:val="0"/>
      <w:marTop w:val="0"/>
      <w:marBottom w:val="0"/>
      <w:divBdr>
        <w:top w:val="none" w:sz="0" w:space="0" w:color="auto"/>
        <w:left w:val="none" w:sz="0" w:space="0" w:color="auto"/>
        <w:bottom w:val="none" w:sz="0" w:space="0" w:color="auto"/>
        <w:right w:val="none" w:sz="0" w:space="0" w:color="auto"/>
      </w:divBdr>
    </w:div>
    <w:div w:id="1500003340">
      <w:bodyDiv w:val="1"/>
      <w:marLeft w:val="0"/>
      <w:marRight w:val="0"/>
      <w:marTop w:val="0"/>
      <w:marBottom w:val="0"/>
      <w:divBdr>
        <w:top w:val="none" w:sz="0" w:space="0" w:color="auto"/>
        <w:left w:val="none" w:sz="0" w:space="0" w:color="auto"/>
        <w:bottom w:val="none" w:sz="0" w:space="0" w:color="auto"/>
        <w:right w:val="none" w:sz="0" w:space="0" w:color="auto"/>
      </w:divBdr>
    </w:div>
    <w:div w:id="1500731975">
      <w:bodyDiv w:val="1"/>
      <w:marLeft w:val="0"/>
      <w:marRight w:val="0"/>
      <w:marTop w:val="0"/>
      <w:marBottom w:val="0"/>
      <w:divBdr>
        <w:top w:val="none" w:sz="0" w:space="0" w:color="auto"/>
        <w:left w:val="none" w:sz="0" w:space="0" w:color="auto"/>
        <w:bottom w:val="none" w:sz="0" w:space="0" w:color="auto"/>
        <w:right w:val="none" w:sz="0" w:space="0" w:color="auto"/>
      </w:divBdr>
    </w:div>
    <w:div w:id="1500735005">
      <w:bodyDiv w:val="1"/>
      <w:marLeft w:val="0"/>
      <w:marRight w:val="0"/>
      <w:marTop w:val="0"/>
      <w:marBottom w:val="0"/>
      <w:divBdr>
        <w:top w:val="none" w:sz="0" w:space="0" w:color="auto"/>
        <w:left w:val="none" w:sz="0" w:space="0" w:color="auto"/>
        <w:bottom w:val="none" w:sz="0" w:space="0" w:color="auto"/>
        <w:right w:val="none" w:sz="0" w:space="0" w:color="auto"/>
      </w:divBdr>
    </w:div>
    <w:div w:id="1500735819">
      <w:bodyDiv w:val="1"/>
      <w:marLeft w:val="0"/>
      <w:marRight w:val="0"/>
      <w:marTop w:val="0"/>
      <w:marBottom w:val="0"/>
      <w:divBdr>
        <w:top w:val="none" w:sz="0" w:space="0" w:color="auto"/>
        <w:left w:val="none" w:sz="0" w:space="0" w:color="auto"/>
        <w:bottom w:val="none" w:sz="0" w:space="0" w:color="auto"/>
        <w:right w:val="none" w:sz="0" w:space="0" w:color="auto"/>
      </w:divBdr>
    </w:div>
    <w:div w:id="1501507078">
      <w:bodyDiv w:val="1"/>
      <w:marLeft w:val="0"/>
      <w:marRight w:val="0"/>
      <w:marTop w:val="0"/>
      <w:marBottom w:val="0"/>
      <w:divBdr>
        <w:top w:val="none" w:sz="0" w:space="0" w:color="auto"/>
        <w:left w:val="none" w:sz="0" w:space="0" w:color="auto"/>
        <w:bottom w:val="none" w:sz="0" w:space="0" w:color="auto"/>
        <w:right w:val="none" w:sz="0" w:space="0" w:color="auto"/>
      </w:divBdr>
    </w:div>
    <w:div w:id="1503398208">
      <w:bodyDiv w:val="1"/>
      <w:marLeft w:val="0"/>
      <w:marRight w:val="0"/>
      <w:marTop w:val="0"/>
      <w:marBottom w:val="0"/>
      <w:divBdr>
        <w:top w:val="none" w:sz="0" w:space="0" w:color="auto"/>
        <w:left w:val="none" w:sz="0" w:space="0" w:color="auto"/>
        <w:bottom w:val="none" w:sz="0" w:space="0" w:color="auto"/>
        <w:right w:val="none" w:sz="0" w:space="0" w:color="auto"/>
      </w:divBdr>
    </w:div>
    <w:div w:id="1510750858">
      <w:bodyDiv w:val="1"/>
      <w:marLeft w:val="0"/>
      <w:marRight w:val="0"/>
      <w:marTop w:val="0"/>
      <w:marBottom w:val="0"/>
      <w:divBdr>
        <w:top w:val="none" w:sz="0" w:space="0" w:color="auto"/>
        <w:left w:val="none" w:sz="0" w:space="0" w:color="auto"/>
        <w:bottom w:val="none" w:sz="0" w:space="0" w:color="auto"/>
        <w:right w:val="none" w:sz="0" w:space="0" w:color="auto"/>
      </w:divBdr>
    </w:div>
    <w:div w:id="1511140022">
      <w:bodyDiv w:val="1"/>
      <w:marLeft w:val="0"/>
      <w:marRight w:val="0"/>
      <w:marTop w:val="0"/>
      <w:marBottom w:val="0"/>
      <w:divBdr>
        <w:top w:val="none" w:sz="0" w:space="0" w:color="auto"/>
        <w:left w:val="none" w:sz="0" w:space="0" w:color="auto"/>
        <w:bottom w:val="none" w:sz="0" w:space="0" w:color="auto"/>
        <w:right w:val="none" w:sz="0" w:space="0" w:color="auto"/>
      </w:divBdr>
    </w:div>
    <w:div w:id="1512913712">
      <w:bodyDiv w:val="1"/>
      <w:marLeft w:val="0"/>
      <w:marRight w:val="0"/>
      <w:marTop w:val="0"/>
      <w:marBottom w:val="0"/>
      <w:divBdr>
        <w:top w:val="none" w:sz="0" w:space="0" w:color="auto"/>
        <w:left w:val="none" w:sz="0" w:space="0" w:color="auto"/>
        <w:bottom w:val="none" w:sz="0" w:space="0" w:color="auto"/>
        <w:right w:val="none" w:sz="0" w:space="0" w:color="auto"/>
      </w:divBdr>
    </w:div>
    <w:div w:id="1513765322">
      <w:bodyDiv w:val="1"/>
      <w:marLeft w:val="0"/>
      <w:marRight w:val="0"/>
      <w:marTop w:val="0"/>
      <w:marBottom w:val="0"/>
      <w:divBdr>
        <w:top w:val="none" w:sz="0" w:space="0" w:color="auto"/>
        <w:left w:val="none" w:sz="0" w:space="0" w:color="auto"/>
        <w:bottom w:val="none" w:sz="0" w:space="0" w:color="auto"/>
        <w:right w:val="none" w:sz="0" w:space="0" w:color="auto"/>
      </w:divBdr>
    </w:div>
    <w:div w:id="1514344978">
      <w:bodyDiv w:val="1"/>
      <w:marLeft w:val="0"/>
      <w:marRight w:val="0"/>
      <w:marTop w:val="0"/>
      <w:marBottom w:val="0"/>
      <w:divBdr>
        <w:top w:val="none" w:sz="0" w:space="0" w:color="auto"/>
        <w:left w:val="none" w:sz="0" w:space="0" w:color="auto"/>
        <w:bottom w:val="none" w:sz="0" w:space="0" w:color="auto"/>
        <w:right w:val="none" w:sz="0" w:space="0" w:color="auto"/>
      </w:divBdr>
    </w:div>
    <w:div w:id="1518152191">
      <w:bodyDiv w:val="1"/>
      <w:marLeft w:val="0"/>
      <w:marRight w:val="0"/>
      <w:marTop w:val="0"/>
      <w:marBottom w:val="0"/>
      <w:divBdr>
        <w:top w:val="none" w:sz="0" w:space="0" w:color="auto"/>
        <w:left w:val="none" w:sz="0" w:space="0" w:color="auto"/>
        <w:bottom w:val="none" w:sz="0" w:space="0" w:color="auto"/>
        <w:right w:val="none" w:sz="0" w:space="0" w:color="auto"/>
      </w:divBdr>
    </w:div>
    <w:div w:id="1518732550">
      <w:bodyDiv w:val="1"/>
      <w:marLeft w:val="0"/>
      <w:marRight w:val="0"/>
      <w:marTop w:val="0"/>
      <w:marBottom w:val="0"/>
      <w:divBdr>
        <w:top w:val="none" w:sz="0" w:space="0" w:color="auto"/>
        <w:left w:val="none" w:sz="0" w:space="0" w:color="auto"/>
        <w:bottom w:val="none" w:sz="0" w:space="0" w:color="auto"/>
        <w:right w:val="none" w:sz="0" w:space="0" w:color="auto"/>
      </w:divBdr>
    </w:div>
    <w:div w:id="1521817426">
      <w:bodyDiv w:val="1"/>
      <w:marLeft w:val="0"/>
      <w:marRight w:val="0"/>
      <w:marTop w:val="0"/>
      <w:marBottom w:val="0"/>
      <w:divBdr>
        <w:top w:val="none" w:sz="0" w:space="0" w:color="auto"/>
        <w:left w:val="none" w:sz="0" w:space="0" w:color="auto"/>
        <w:bottom w:val="none" w:sz="0" w:space="0" w:color="auto"/>
        <w:right w:val="none" w:sz="0" w:space="0" w:color="auto"/>
      </w:divBdr>
    </w:div>
    <w:div w:id="1523086452">
      <w:bodyDiv w:val="1"/>
      <w:marLeft w:val="0"/>
      <w:marRight w:val="0"/>
      <w:marTop w:val="0"/>
      <w:marBottom w:val="0"/>
      <w:divBdr>
        <w:top w:val="none" w:sz="0" w:space="0" w:color="auto"/>
        <w:left w:val="none" w:sz="0" w:space="0" w:color="auto"/>
        <w:bottom w:val="none" w:sz="0" w:space="0" w:color="auto"/>
        <w:right w:val="none" w:sz="0" w:space="0" w:color="auto"/>
      </w:divBdr>
    </w:div>
    <w:div w:id="1523275267">
      <w:bodyDiv w:val="1"/>
      <w:marLeft w:val="0"/>
      <w:marRight w:val="0"/>
      <w:marTop w:val="0"/>
      <w:marBottom w:val="0"/>
      <w:divBdr>
        <w:top w:val="none" w:sz="0" w:space="0" w:color="auto"/>
        <w:left w:val="none" w:sz="0" w:space="0" w:color="auto"/>
        <w:bottom w:val="none" w:sz="0" w:space="0" w:color="auto"/>
        <w:right w:val="none" w:sz="0" w:space="0" w:color="auto"/>
      </w:divBdr>
    </w:div>
    <w:div w:id="1523667309">
      <w:bodyDiv w:val="1"/>
      <w:marLeft w:val="0"/>
      <w:marRight w:val="0"/>
      <w:marTop w:val="0"/>
      <w:marBottom w:val="0"/>
      <w:divBdr>
        <w:top w:val="none" w:sz="0" w:space="0" w:color="auto"/>
        <w:left w:val="none" w:sz="0" w:space="0" w:color="auto"/>
        <w:bottom w:val="none" w:sz="0" w:space="0" w:color="auto"/>
        <w:right w:val="none" w:sz="0" w:space="0" w:color="auto"/>
      </w:divBdr>
    </w:div>
    <w:div w:id="1523667785">
      <w:bodyDiv w:val="1"/>
      <w:marLeft w:val="0"/>
      <w:marRight w:val="0"/>
      <w:marTop w:val="0"/>
      <w:marBottom w:val="0"/>
      <w:divBdr>
        <w:top w:val="none" w:sz="0" w:space="0" w:color="auto"/>
        <w:left w:val="none" w:sz="0" w:space="0" w:color="auto"/>
        <w:bottom w:val="none" w:sz="0" w:space="0" w:color="auto"/>
        <w:right w:val="none" w:sz="0" w:space="0" w:color="auto"/>
      </w:divBdr>
    </w:div>
    <w:div w:id="1524594231">
      <w:bodyDiv w:val="1"/>
      <w:marLeft w:val="0"/>
      <w:marRight w:val="0"/>
      <w:marTop w:val="0"/>
      <w:marBottom w:val="0"/>
      <w:divBdr>
        <w:top w:val="none" w:sz="0" w:space="0" w:color="auto"/>
        <w:left w:val="none" w:sz="0" w:space="0" w:color="auto"/>
        <w:bottom w:val="none" w:sz="0" w:space="0" w:color="auto"/>
        <w:right w:val="none" w:sz="0" w:space="0" w:color="auto"/>
      </w:divBdr>
    </w:div>
    <w:div w:id="1524711245">
      <w:bodyDiv w:val="1"/>
      <w:marLeft w:val="0"/>
      <w:marRight w:val="0"/>
      <w:marTop w:val="0"/>
      <w:marBottom w:val="0"/>
      <w:divBdr>
        <w:top w:val="none" w:sz="0" w:space="0" w:color="auto"/>
        <w:left w:val="none" w:sz="0" w:space="0" w:color="auto"/>
        <w:bottom w:val="none" w:sz="0" w:space="0" w:color="auto"/>
        <w:right w:val="none" w:sz="0" w:space="0" w:color="auto"/>
      </w:divBdr>
    </w:div>
    <w:div w:id="1526291795">
      <w:bodyDiv w:val="1"/>
      <w:marLeft w:val="0"/>
      <w:marRight w:val="0"/>
      <w:marTop w:val="0"/>
      <w:marBottom w:val="0"/>
      <w:divBdr>
        <w:top w:val="none" w:sz="0" w:space="0" w:color="auto"/>
        <w:left w:val="none" w:sz="0" w:space="0" w:color="auto"/>
        <w:bottom w:val="none" w:sz="0" w:space="0" w:color="auto"/>
        <w:right w:val="none" w:sz="0" w:space="0" w:color="auto"/>
      </w:divBdr>
    </w:div>
    <w:div w:id="1526753027">
      <w:bodyDiv w:val="1"/>
      <w:marLeft w:val="0"/>
      <w:marRight w:val="0"/>
      <w:marTop w:val="0"/>
      <w:marBottom w:val="0"/>
      <w:divBdr>
        <w:top w:val="none" w:sz="0" w:space="0" w:color="auto"/>
        <w:left w:val="none" w:sz="0" w:space="0" w:color="auto"/>
        <w:bottom w:val="none" w:sz="0" w:space="0" w:color="auto"/>
        <w:right w:val="none" w:sz="0" w:space="0" w:color="auto"/>
      </w:divBdr>
    </w:div>
    <w:div w:id="1527675962">
      <w:bodyDiv w:val="1"/>
      <w:marLeft w:val="0"/>
      <w:marRight w:val="0"/>
      <w:marTop w:val="0"/>
      <w:marBottom w:val="0"/>
      <w:divBdr>
        <w:top w:val="none" w:sz="0" w:space="0" w:color="auto"/>
        <w:left w:val="none" w:sz="0" w:space="0" w:color="auto"/>
        <w:bottom w:val="none" w:sz="0" w:space="0" w:color="auto"/>
        <w:right w:val="none" w:sz="0" w:space="0" w:color="auto"/>
      </w:divBdr>
    </w:div>
    <w:div w:id="1528519974">
      <w:bodyDiv w:val="1"/>
      <w:marLeft w:val="0"/>
      <w:marRight w:val="0"/>
      <w:marTop w:val="0"/>
      <w:marBottom w:val="0"/>
      <w:divBdr>
        <w:top w:val="none" w:sz="0" w:space="0" w:color="auto"/>
        <w:left w:val="none" w:sz="0" w:space="0" w:color="auto"/>
        <w:bottom w:val="none" w:sz="0" w:space="0" w:color="auto"/>
        <w:right w:val="none" w:sz="0" w:space="0" w:color="auto"/>
      </w:divBdr>
    </w:div>
    <w:div w:id="1529366347">
      <w:bodyDiv w:val="1"/>
      <w:marLeft w:val="0"/>
      <w:marRight w:val="0"/>
      <w:marTop w:val="0"/>
      <w:marBottom w:val="0"/>
      <w:divBdr>
        <w:top w:val="none" w:sz="0" w:space="0" w:color="auto"/>
        <w:left w:val="none" w:sz="0" w:space="0" w:color="auto"/>
        <w:bottom w:val="none" w:sz="0" w:space="0" w:color="auto"/>
        <w:right w:val="none" w:sz="0" w:space="0" w:color="auto"/>
      </w:divBdr>
    </w:div>
    <w:div w:id="1530677709">
      <w:bodyDiv w:val="1"/>
      <w:marLeft w:val="0"/>
      <w:marRight w:val="0"/>
      <w:marTop w:val="0"/>
      <w:marBottom w:val="0"/>
      <w:divBdr>
        <w:top w:val="none" w:sz="0" w:space="0" w:color="auto"/>
        <w:left w:val="none" w:sz="0" w:space="0" w:color="auto"/>
        <w:bottom w:val="none" w:sz="0" w:space="0" w:color="auto"/>
        <w:right w:val="none" w:sz="0" w:space="0" w:color="auto"/>
      </w:divBdr>
    </w:div>
    <w:div w:id="1530990458">
      <w:bodyDiv w:val="1"/>
      <w:marLeft w:val="0"/>
      <w:marRight w:val="0"/>
      <w:marTop w:val="0"/>
      <w:marBottom w:val="0"/>
      <w:divBdr>
        <w:top w:val="none" w:sz="0" w:space="0" w:color="auto"/>
        <w:left w:val="none" w:sz="0" w:space="0" w:color="auto"/>
        <w:bottom w:val="none" w:sz="0" w:space="0" w:color="auto"/>
        <w:right w:val="none" w:sz="0" w:space="0" w:color="auto"/>
      </w:divBdr>
    </w:div>
    <w:div w:id="1531412235">
      <w:bodyDiv w:val="1"/>
      <w:marLeft w:val="0"/>
      <w:marRight w:val="0"/>
      <w:marTop w:val="0"/>
      <w:marBottom w:val="0"/>
      <w:divBdr>
        <w:top w:val="none" w:sz="0" w:space="0" w:color="auto"/>
        <w:left w:val="none" w:sz="0" w:space="0" w:color="auto"/>
        <w:bottom w:val="none" w:sz="0" w:space="0" w:color="auto"/>
        <w:right w:val="none" w:sz="0" w:space="0" w:color="auto"/>
      </w:divBdr>
    </w:div>
    <w:div w:id="1536118847">
      <w:bodyDiv w:val="1"/>
      <w:marLeft w:val="0"/>
      <w:marRight w:val="0"/>
      <w:marTop w:val="0"/>
      <w:marBottom w:val="0"/>
      <w:divBdr>
        <w:top w:val="none" w:sz="0" w:space="0" w:color="auto"/>
        <w:left w:val="none" w:sz="0" w:space="0" w:color="auto"/>
        <w:bottom w:val="none" w:sz="0" w:space="0" w:color="auto"/>
        <w:right w:val="none" w:sz="0" w:space="0" w:color="auto"/>
      </w:divBdr>
    </w:div>
    <w:div w:id="1536693942">
      <w:bodyDiv w:val="1"/>
      <w:marLeft w:val="0"/>
      <w:marRight w:val="0"/>
      <w:marTop w:val="0"/>
      <w:marBottom w:val="0"/>
      <w:divBdr>
        <w:top w:val="none" w:sz="0" w:space="0" w:color="auto"/>
        <w:left w:val="none" w:sz="0" w:space="0" w:color="auto"/>
        <w:bottom w:val="none" w:sz="0" w:space="0" w:color="auto"/>
        <w:right w:val="none" w:sz="0" w:space="0" w:color="auto"/>
      </w:divBdr>
    </w:div>
    <w:div w:id="1536776395">
      <w:bodyDiv w:val="1"/>
      <w:marLeft w:val="0"/>
      <w:marRight w:val="0"/>
      <w:marTop w:val="0"/>
      <w:marBottom w:val="0"/>
      <w:divBdr>
        <w:top w:val="none" w:sz="0" w:space="0" w:color="auto"/>
        <w:left w:val="none" w:sz="0" w:space="0" w:color="auto"/>
        <w:bottom w:val="none" w:sz="0" w:space="0" w:color="auto"/>
        <w:right w:val="none" w:sz="0" w:space="0" w:color="auto"/>
      </w:divBdr>
    </w:div>
    <w:div w:id="1538011031">
      <w:bodyDiv w:val="1"/>
      <w:marLeft w:val="0"/>
      <w:marRight w:val="0"/>
      <w:marTop w:val="0"/>
      <w:marBottom w:val="0"/>
      <w:divBdr>
        <w:top w:val="none" w:sz="0" w:space="0" w:color="auto"/>
        <w:left w:val="none" w:sz="0" w:space="0" w:color="auto"/>
        <w:bottom w:val="none" w:sz="0" w:space="0" w:color="auto"/>
        <w:right w:val="none" w:sz="0" w:space="0" w:color="auto"/>
      </w:divBdr>
    </w:div>
    <w:div w:id="1538396893">
      <w:bodyDiv w:val="1"/>
      <w:marLeft w:val="0"/>
      <w:marRight w:val="0"/>
      <w:marTop w:val="0"/>
      <w:marBottom w:val="0"/>
      <w:divBdr>
        <w:top w:val="none" w:sz="0" w:space="0" w:color="auto"/>
        <w:left w:val="none" w:sz="0" w:space="0" w:color="auto"/>
        <w:bottom w:val="none" w:sz="0" w:space="0" w:color="auto"/>
        <w:right w:val="none" w:sz="0" w:space="0" w:color="auto"/>
      </w:divBdr>
    </w:div>
    <w:div w:id="1538735070">
      <w:bodyDiv w:val="1"/>
      <w:marLeft w:val="0"/>
      <w:marRight w:val="0"/>
      <w:marTop w:val="0"/>
      <w:marBottom w:val="0"/>
      <w:divBdr>
        <w:top w:val="none" w:sz="0" w:space="0" w:color="auto"/>
        <w:left w:val="none" w:sz="0" w:space="0" w:color="auto"/>
        <w:bottom w:val="none" w:sz="0" w:space="0" w:color="auto"/>
        <w:right w:val="none" w:sz="0" w:space="0" w:color="auto"/>
      </w:divBdr>
    </w:div>
    <w:div w:id="1541092825">
      <w:bodyDiv w:val="1"/>
      <w:marLeft w:val="0"/>
      <w:marRight w:val="0"/>
      <w:marTop w:val="0"/>
      <w:marBottom w:val="0"/>
      <w:divBdr>
        <w:top w:val="none" w:sz="0" w:space="0" w:color="auto"/>
        <w:left w:val="none" w:sz="0" w:space="0" w:color="auto"/>
        <w:bottom w:val="none" w:sz="0" w:space="0" w:color="auto"/>
        <w:right w:val="none" w:sz="0" w:space="0" w:color="auto"/>
      </w:divBdr>
    </w:div>
    <w:div w:id="1541359839">
      <w:bodyDiv w:val="1"/>
      <w:marLeft w:val="0"/>
      <w:marRight w:val="0"/>
      <w:marTop w:val="0"/>
      <w:marBottom w:val="0"/>
      <w:divBdr>
        <w:top w:val="none" w:sz="0" w:space="0" w:color="auto"/>
        <w:left w:val="none" w:sz="0" w:space="0" w:color="auto"/>
        <w:bottom w:val="none" w:sz="0" w:space="0" w:color="auto"/>
        <w:right w:val="none" w:sz="0" w:space="0" w:color="auto"/>
      </w:divBdr>
    </w:div>
    <w:div w:id="1541668947">
      <w:bodyDiv w:val="1"/>
      <w:marLeft w:val="0"/>
      <w:marRight w:val="0"/>
      <w:marTop w:val="0"/>
      <w:marBottom w:val="0"/>
      <w:divBdr>
        <w:top w:val="none" w:sz="0" w:space="0" w:color="auto"/>
        <w:left w:val="none" w:sz="0" w:space="0" w:color="auto"/>
        <w:bottom w:val="none" w:sz="0" w:space="0" w:color="auto"/>
        <w:right w:val="none" w:sz="0" w:space="0" w:color="auto"/>
      </w:divBdr>
    </w:div>
    <w:div w:id="1543324755">
      <w:bodyDiv w:val="1"/>
      <w:marLeft w:val="0"/>
      <w:marRight w:val="0"/>
      <w:marTop w:val="0"/>
      <w:marBottom w:val="0"/>
      <w:divBdr>
        <w:top w:val="none" w:sz="0" w:space="0" w:color="auto"/>
        <w:left w:val="none" w:sz="0" w:space="0" w:color="auto"/>
        <w:bottom w:val="none" w:sz="0" w:space="0" w:color="auto"/>
        <w:right w:val="none" w:sz="0" w:space="0" w:color="auto"/>
      </w:divBdr>
    </w:div>
    <w:div w:id="1546211737">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066753">
      <w:bodyDiv w:val="1"/>
      <w:marLeft w:val="0"/>
      <w:marRight w:val="0"/>
      <w:marTop w:val="0"/>
      <w:marBottom w:val="0"/>
      <w:divBdr>
        <w:top w:val="none" w:sz="0" w:space="0" w:color="auto"/>
        <w:left w:val="none" w:sz="0" w:space="0" w:color="auto"/>
        <w:bottom w:val="none" w:sz="0" w:space="0" w:color="auto"/>
        <w:right w:val="none" w:sz="0" w:space="0" w:color="auto"/>
      </w:divBdr>
    </w:div>
    <w:div w:id="1547327243">
      <w:bodyDiv w:val="1"/>
      <w:marLeft w:val="0"/>
      <w:marRight w:val="0"/>
      <w:marTop w:val="0"/>
      <w:marBottom w:val="0"/>
      <w:divBdr>
        <w:top w:val="none" w:sz="0" w:space="0" w:color="auto"/>
        <w:left w:val="none" w:sz="0" w:space="0" w:color="auto"/>
        <w:bottom w:val="none" w:sz="0" w:space="0" w:color="auto"/>
        <w:right w:val="none" w:sz="0" w:space="0" w:color="auto"/>
      </w:divBdr>
    </w:div>
    <w:div w:id="1548104294">
      <w:bodyDiv w:val="1"/>
      <w:marLeft w:val="0"/>
      <w:marRight w:val="0"/>
      <w:marTop w:val="0"/>
      <w:marBottom w:val="0"/>
      <w:divBdr>
        <w:top w:val="none" w:sz="0" w:space="0" w:color="auto"/>
        <w:left w:val="none" w:sz="0" w:space="0" w:color="auto"/>
        <w:bottom w:val="none" w:sz="0" w:space="0" w:color="auto"/>
        <w:right w:val="none" w:sz="0" w:space="0" w:color="auto"/>
      </w:divBdr>
    </w:div>
    <w:div w:id="1549297295">
      <w:bodyDiv w:val="1"/>
      <w:marLeft w:val="0"/>
      <w:marRight w:val="0"/>
      <w:marTop w:val="0"/>
      <w:marBottom w:val="0"/>
      <w:divBdr>
        <w:top w:val="none" w:sz="0" w:space="0" w:color="auto"/>
        <w:left w:val="none" w:sz="0" w:space="0" w:color="auto"/>
        <w:bottom w:val="none" w:sz="0" w:space="0" w:color="auto"/>
        <w:right w:val="none" w:sz="0" w:space="0" w:color="auto"/>
      </w:divBdr>
    </w:div>
    <w:div w:id="1549949874">
      <w:bodyDiv w:val="1"/>
      <w:marLeft w:val="0"/>
      <w:marRight w:val="0"/>
      <w:marTop w:val="0"/>
      <w:marBottom w:val="0"/>
      <w:divBdr>
        <w:top w:val="none" w:sz="0" w:space="0" w:color="auto"/>
        <w:left w:val="none" w:sz="0" w:space="0" w:color="auto"/>
        <w:bottom w:val="none" w:sz="0" w:space="0" w:color="auto"/>
        <w:right w:val="none" w:sz="0" w:space="0" w:color="auto"/>
      </w:divBdr>
    </w:div>
    <w:div w:id="1551116150">
      <w:bodyDiv w:val="1"/>
      <w:marLeft w:val="0"/>
      <w:marRight w:val="0"/>
      <w:marTop w:val="0"/>
      <w:marBottom w:val="0"/>
      <w:divBdr>
        <w:top w:val="none" w:sz="0" w:space="0" w:color="auto"/>
        <w:left w:val="none" w:sz="0" w:space="0" w:color="auto"/>
        <w:bottom w:val="none" w:sz="0" w:space="0" w:color="auto"/>
        <w:right w:val="none" w:sz="0" w:space="0" w:color="auto"/>
      </w:divBdr>
    </w:div>
    <w:div w:id="1551305642">
      <w:bodyDiv w:val="1"/>
      <w:marLeft w:val="0"/>
      <w:marRight w:val="0"/>
      <w:marTop w:val="0"/>
      <w:marBottom w:val="0"/>
      <w:divBdr>
        <w:top w:val="none" w:sz="0" w:space="0" w:color="auto"/>
        <w:left w:val="none" w:sz="0" w:space="0" w:color="auto"/>
        <w:bottom w:val="none" w:sz="0" w:space="0" w:color="auto"/>
        <w:right w:val="none" w:sz="0" w:space="0" w:color="auto"/>
      </w:divBdr>
    </w:div>
    <w:div w:id="1551460100">
      <w:bodyDiv w:val="1"/>
      <w:marLeft w:val="0"/>
      <w:marRight w:val="0"/>
      <w:marTop w:val="0"/>
      <w:marBottom w:val="0"/>
      <w:divBdr>
        <w:top w:val="none" w:sz="0" w:space="0" w:color="auto"/>
        <w:left w:val="none" w:sz="0" w:space="0" w:color="auto"/>
        <w:bottom w:val="none" w:sz="0" w:space="0" w:color="auto"/>
        <w:right w:val="none" w:sz="0" w:space="0" w:color="auto"/>
      </w:divBdr>
    </w:div>
    <w:div w:id="1551650159">
      <w:bodyDiv w:val="1"/>
      <w:marLeft w:val="0"/>
      <w:marRight w:val="0"/>
      <w:marTop w:val="0"/>
      <w:marBottom w:val="0"/>
      <w:divBdr>
        <w:top w:val="none" w:sz="0" w:space="0" w:color="auto"/>
        <w:left w:val="none" w:sz="0" w:space="0" w:color="auto"/>
        <w:bottom w:val="none" w:sz="0" w:space="0" w:color="auto"/>
        <w:right w:val="none" w:sz="0" w:space="0" w:color="auto"/>
      </w:divBdr>
    </w:div>
    <w:div w:id="1552688439">
      <w:bodyDiv w:val="1"/>
      <w:marLeft w:val="0"/>
      <w:marRight w:val="0"/>
      <w:marTop w:val="0"/>
      <w:marBottom w:val="0"/>
      <w:divBdr>
        <w:top w:val="none" w:sz="0" w:space="0" w:color="auto"/>
        <w:left w:val="none" w:sz="0" w:space="0" w:color="auto"/>
        <w:bottom w:val="none" w:sz="0" w:space="0" w:color="auto"/>
        <w:right w:val="none" w:sz="0" w:space="0" w:color="auto"/>
      </w:divBdr>
    </w:div>
    <w:div w:id="1553810545">
      <w:bodyDiv w:val="1"/>
      <w:marLeft w:val="0"/>
      <w:marRight w:val="0"/>
      <w:marTop w:val="0"/>
      <w:marBottom w:val="0"/>
      <w:divBdr>
        <w:top w:val="none" w:sz="0" w:space="0" w:color="auto"/>
        <w:left w:val="none" w:sz="0" w:space="0" w:color="auto"/>
        <w:bottom w:val="none" w:sz="0" w:space="0" w:color="auto"/>
        <w:right w:val="none" w:sz="0" w:space="0" w:color="auto"/>
      </w:divBdr>
    </w:div>
    <w:div w:id="1554610855">
      <w:bodyDiv w:val="1"/>
      <w:marLeft w:val="0"/>
      <w:marRight w:val="0"/>
      <w:marTop w:val="0"/>
      <w:marBottom w:val="0"/>
      <w:divBdr>
        <w:top w:val="none" w:sz="0" w:space="0" w:color="auto"/>
        <w:left w:val="none" w:sz="0" w:space="0" w:color="auto"/>
        <w:bottom w:val="none" w:sz="0" w:space="0" w:color="auto"/>
        <w:right w:val="none" w:sz="0" w:space="0" w:color="auto"/>
      </w:divBdr>
    </w:div>
    <w:div w:id="1555114606">
      <w:bodyDiv w:val="1"/>
      <w:marLeft w:val="0"/>
      <w:marRight w:val="0"/>
      <w:marTop w:val="0"/>
      <w:marBottom w:val="0"/>
      <w:divBdr>
        <w:top w:val="none" w:sz="0" w:space="0" w:color="auto"/>
        <w:left w:val="none" w:sz="0" w:space="0" w:color="auto"/>
        <w:bottom w:val="none" w:sz="0" w:space="0" w:color="auto"/>
        <w:right w:val="none" w:sz="0" w:space="0" w:color="auto"/>
      </w:divBdr>
    </w:div>
    <w:div w:id="1557161618">
      <w:bodyDiv w:val="1"/>
      <w:marLeft w:val="0"/>
      <w:marRight w:val="0"/>
      <w:marTop w:val="0"/>
      <w:marBottom w:val="0"/>
      <w:divBdr>
        <w:top w:val="none" w:sz="0" w:space="0" w:color="auto"/>
        <w:left w:val="none" w:sz="0" w:space="0" w:color="auto"/>
        <w:bottom w:val="none" w:sz="0" w:space="0" w:color="auto"/>
        <w:right w:val="none" w:sz="0" w:space="0" w:color="auto"/>
      </w:divBdr>
    </w:div>
    <w:div w:id="1557933615">
      <w:bodyDiv w:val="1"/>
      <w:marLeft w:val="0"/>
      <w:marRight w:val="0"/>
      <w:marTop w:val="0"/>
      <w:marBottom w:val="0"/>
      <w:divBdr>
        <w:top w:val="none" w:sz="0" w:space="0" w:color="auto"/>
        <w:left w:val="none" w:sz="0" w:space="0" w:color="auto"/>
        <w:bottom w:val="none" w:sz="0" w:space="0" w:color="auto"/>
        <w:right w:val="none" w:sz="0" w:space="0" w:color="auto"/>
      </w:divBdr>
    </w:div>
    <w:div w:id="1558013766">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559824574">
      <w:bodyDiv w:val="1"/>
      <w:marLeft w:val="0"/>
      <w:marRight w:val="0"/>
      <w:marTop w:val="0"/>
      <w:marBottom w:val="0"/>
      <w:divBdr>
        <w:top w:val="none" w:sz="0" w:space="0" w:color="auto"/>
        <w:left w:val="none" w:sz="0" w:space="0" w:color="auto"/>
        <w:bottom w:val="none" w:sz="0" w:space="0" w:color="auto"/>
        <w:right w:val="none" w:sz="0" w:space="0" w:color="auto"/>
      </w:divBdr>
    </w:div>
    <w:div w:id="1560437386">
      <w:bodyDiv w:val="1"/>
      <w:marLeft w:val="0"/>
      <w:marRight w:val="0"/>
      <w:marTop w:val="0"/>
      <w:marBottom w:val="0"/>
      <w:divBdr>
        <w:top w:val="none" w:sz="0" w:space="0" w:color="auto"/>
        <w:left w:val="none" w:sz="0" w:space="0" w:color="auto"/>
        <w:bottom w:val="none" w:sz="0" w:space="0" w:color="auto"/>
        <w:right w:val="none" w:sz="0" w:space="0" w:color="auto"/>
      </w:divBdr>
    </w:div>
    <w:div w:id="1561017311">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2207502">
      <w:bodyDiv w:val="1"/>
      <w:marLeft w:val="0"/>
      <w:marRight w:val="0"/>
      <w:marTop w:val="0"/>
      <w:marBottom w:val="0"/>
      <w:divBdr>
        <w:top w:val="none" w:sz="0" w:space="0" w:color="auto"/>
        <w:left w:val="none" w:sz="0" w:space="0" w:color="auto"/>
        <w:bottom w:val="none" w:sz="0" w:space="0" w:color="auto"/>
        <w:right w:val="none" w:sz="0" w:space="0" w:color="auto"/>
      </w:divBdr>
    </w:div>
    <w:div w:id="1566913924">
      <w:bodyDiv w:val="1"/>
      <w:marLeft w:val="0"/>
      <w:marRight w:val="0"/>
      <w:marTop w:val="0"/>
      <w:marBottom w:val="0"/>
      <w:divBdr>
        <w:top w:val="none" w:sz="0" w:space="0" w:color="auto"/>
        <w:left w:val="none" w:sz="0" w:space="0" w:color="auto"/>
        <w:bottom w:val="none" w:sz="0" w:space="0" w:color="auto"/>
        <w:right w:val="none" w:sz="0" w:space="0" w:color="auto"/>
      </w:divBdr>
    </w:div>
    <w:div w:id="1567953109">
      <w:bodyDiv w:val="1"/>
      <w:marLeft w:val="0"/>
      <w:marRight w:val="0"/>
      <w:marTop w:val="0"/>
      <w:marBottom w:val="0"/>
      <w:divBdr>
        <w:top w:val="none" w:sz="0" w:space="0" w:color="auto"/>
        <w:left w:val="none" w:sz="0" w:space="0" w:color="auto"/>
        <w:bottom w:val="none" w:sz="0" w:space="0" w:color="auto"/>
        <w:right w:val="none" w:sz="0" w:space="0" w:color="auto"/>
      </w:divBdr>
    </w:div>
    <w:div w:id="1568300117">
      <w:bodyDiv w:val="1"/>
      <w:marLeft w:val="0"/>
      <w:marRight w:val="0"/>
      <w:marTop w:val="0"/>
      <w:marBottom w:val="0"/>
      <w:divBdr>
        <w:top w:val="none" w:sz="0" w:space="0" w:color="auto"/>
        <w:left w:val="none" w:sz="0" w:space="0" w:color="auto"/>
        <w:bottom w:val="none" w:sz="0" w:space="0" w:color="auto"/>
        <w:right w:val="none" w:sz="0" w:space="0" w:color="auto"/>
      </w:divBdr>
    </w:div>
    <w:div w:id="1570771814">
      <w:bodyDiv w:val="1"/>
      <w:marLeft w:val="0"/>
      <w:marRight w:val="0"/>
      <w:marTop w:val="0"/>
      <w:marBottom w:val="0"/>
      <w:divBdr>
        <w:top w:val="none" w:sz="0" w:space="0" w:color="auto"/>
        <w:left w:val="none" w:sz="0" w:space="0" w:color="auto"/>
        <w:bottom w:val="none" w:sz="0" w:space="0" w:color="auto"/>
        <w:right w:val="none" w:sz="0" w:space="0" w:color="auto"/>
      </w:divBdr>
    </w:div>
    <w:div w:id="1573009228">
      <w:bodyDiv w:val="1"/>
      <w:marLeft w:val="0"/>
      <w:marRight w:val="0"/>
      <w:marTop w:val="0"/>
      <w:marBottom w:val="0"/>
      <w:divBdr>
        <w:top w:val="none" w:sz="0" w:space="0" w:color="auto"/>
        <w:left w:val="none" w:sz="0" w:space="0" w:color="auto"/>
        <w:bottom w:val="none" w:sz="0" w:space="0" w:color="auto"/>
        <w:right w:val="none" w:sz="0" w:space="0" w:color="auto"/>
      </w:divBdr>
    </w:div>
    <w:div w:id="1573614323">
      <w:bodyDiv w:val="1"/>
      <w:marLeft w:val="0"/>
      <w:marRight w:val="0"/>
      <w:marTop w:val="0"/>
      <w:marBottom w:val="0"/>
      <w:divBdr>
        <w:top w:val="none" w:sz="0" w:space="0" w:color="auto"/>
        <w:left w:val="none" w:sz="0" w:space="0" w:color="auto"/>
        <w:bottom w:val="none" w:sz="0" w:space="0" w:color="auto"/>
        <w:right w:val="none" w:sz="0" w:space="0" w:color="auto"/>
      </w:divBdr>
    </w:div>
    <w:div w:id="1573656853">
      <w:bodyDiv w:val="1"/>
      <w:marLeft w:val="0"/>
      <w:marRight w:val="0"/>
      <w:marTop w:val="0"/>
      <w:marBottom w:val="0"/>
      <w:divBdr>
        <w:top w:val="none" w:sz="0" w:space="0" w:color="auto"/>
        <w:left w:val="none" w:sz="0" w:space="0" w:color="auto"/>
        <w:bottom w:val="none" w:sz="0" w:space="0" w:color="auto"/>
        <w:right w:val="none" w:sz="0" w:space="0" w:color="auto"/>
      </w:divBdr>
    </w:div>
    <w:div w:id="1574193914">
      <w:bodyDiv w:val="1"/>
      <w:marLeft w:val="0"/>
      <w:marRight w:val="0"/>
      <w:marTop w:val="0"/>
      <w:marBottom w:val="0"/>
      <w:divBdr>
        <w:top w:val="none" w:sz="0" w:space="0" w:color="auto"/>
        <w:left w:val="none" w:sz="0" w:space="0" w:color="auto"/>
        <w:bottom w:val="none" w:sz="0" w:space="0" w:color="auto"/>
        <w:right w:val="none" w:sz="0" w:space="0" w:color="auto"/>
      </w:divBdr>
    </w:div>
    <w:div w:id="1577275641">
      <w:bodyDiv w:val="1"/>
      <w:marLeft w:val="0"/>
      <w:marRight w:val="0"/>
      <w:marTop w:val="0"/>
      <w:marBottom w:val="0"/>
      <w:divBdr>
        <w:top w:val="none" w:sz="0" w:space="0" w:color="auto"/>
        <w:left w:val="none" w:sz="0" w:space="0" w:color="auto"/>
        <w:bottom w:val="none" w:sz="0" w:space="0" w:color="auto"/>
        <w:right w:val="none" w:sz="0" w:space="0" w:color="auto"/>
      </w:divBdr>
    </w:div>
    <w:div w:id="1578319694">
      <w:bodyDiv w:val="1"/>
      <w:marLeft w:val="0"/>
      <w:marRight w:val="0"/>
      <w:marTop w:val="0"/>
      <w:marBottom w:val="0"/>
      <w:divBdr>
        <w:top w:val="none" w:sz="0" w:space="0" w:color="auto"/>
        <w:left w:val="none" w:sz="0" w:space="0" w:color="auto"/>
        <w:bottom w:val="none" w:sz="0" w:space="0" w:color="auto"/>
        <w:right w:val="none" w:sz="0" w:space="0" w:color="auto"/>
      </w:divBdr>
    </w:div>
    <w:div w:id="1581135861">
      <w:bodyDiv w:val="1"/>
      <w:marLeft w:val="0"/>
      <w:marRight w:val="0"/>
      <w:marTop w:val="0"/>
      <w:marBottom w:val="0"/>
      <w:divBdr>
        <w:top w:val="none" w:sz="0" w:space="0" w:color="auto"/>
        <w:left w:val="none" w:sz="0" w:space="0" w:color="auto"/>
        <w:bottom w:val="none" w:sz="0" w:space="0" w:color="auto"/>
        <w:right w:val="none" w:sz="0" w:space="0" w:color="auto"/>
      </w:divBdr>
    </w:div>
    <w:div w:id="1581208397">
      <w:bodyDiv w:val="1"/>
      <w:marLeft w:val="0"/>
      <w:marRight w:val="0"/>
      <w:marTop w:val="0"/>
      <w:marBottom w:val="0"/>
      <w:divBdr>
        <w:top w:val="none" w:sz="0" w:space="0" w:color="auto"/>
        <w:left w:val="none" w:sz="0" w:space="0" w:color="auto"/>
        <w:bottom w:val="none" w:sz="0" w:space="0" w:color="auto"/>
        <w:right w:val="none" w:sz="0" w:space="0" w:color="auto"/>
      </w:divBdr>
    </w:div>
    <w:div w:id="1582789637">
      <w:bodyDiv w:val="1"/>
      <w:marLeft w:val="0"/>
      <w:marRight w:val="0"/>
      <w:marTop w:val="0"/>
      <w:marBottom w:val="0"/>
      <w:divBdr>
        <w:top w:val="none" w:sz="0" w:space="0" w:color="auto"/>
        <w:left w:val="none" w:sz="0" w:space="0" w:color="auto"/>
        <w:bottom w:val="none" w:sz="0" w:space="0" w:color="auto"/>
        <w:right w:val="none" w:sz="0" w:space="0" w:color="auto"/>
      </w:divBdr>
    </w:div>
    <w:div w:id="1583679417">
      <w:bodyDiv w:val="1"/>
      <w:marLeft w:val="0"/>
      <w:marRight w:val="0"/>
      <w:marTop w:val="0"/>
      <w:marBottom w:val="0"/>
      <w:divBdr>
        <w:top w:val="none" w:sz="0" w:space="0" w:color="auto"/>
        <w:left w:val="none" w:sz="0" w:space="0" w:color="auto"/>
        <w:bottom w:val="none" w:sz="0" w:space="0" w:color="auto"/>
        <w:right w:val="none" w:sz="0" w:space="0" w:color="auto"/>
      </w:divBdr>
    </w:div>
    <w:div w:id="1584755961">
      <w:bodyDiv w:val="1"/>
      <w:marLeft w:val="0"/>
      <w:marRight w:val="0"/>
      <w:marTop w:val="0"/>
      <w:marBottom w:val="0"/>
      <w:divBdr>
        <w:top w:val="none" w:sz="0" w:space="0" w:color="auto"/>
        <w:left w:val="none" w:sz="0" w:space="0" w:color="auto"/>
        <w:bottom w:val="none" w:sz="0" w:space="0" w:color="auto"/>
        <w:right w:val="none" w:sz="0" w:space="0" w:color="auto"/>
      </w:divBdr>
    </w:div>
    <w:div w:id="1585527416">
      <w:bodyDiv w:val="1"/>
      <w:marLeft w:val="0"/>
      <w:marRight w:val="0"/>
      <w:marTop w:val="0"/>
      <w:marBottom w:val="0"/>
      <w:divBdr>
        <w:top w:val="none" w:sz="0" w:space="0" w:color="auto"/>
        <w:left w:val="none" w:sz="0" w:space="0" w:color="auto"/>
        <w:bottom w:val="none" w:sz="0" w:space="0" w:color="auto"/>
        <w:right w:val="none" w:sz="0" w:space="0" w:color="auto"/>
      </w:divBdr>
    </w:div>
    <w:div w:id="1585845770">
      <w:bodyDiv w:val="1"/>
      <w:marLeft w:val="0"/>
      <w:marRight w:val="0"/>
      <w:marTop w:val="0"/>
      <w:marBottom w:val="0"/>
      <w:divBdr>
        <w:top w:val="none" w:sz="0" w:space="0" w:color="auto"/>
        <w:left w:val="none" w:sz="0" w:space="0" w:color="auto"/>
        <w:bottom w:val="none" w:sz="0" w:space="0" w:color="auto"/>
        <w:right w:val="none" w:sz="0" w:space="0" w:color="auto"/>
      </w:divBdr>
    </w:div>
    <w:div w:id="1585913193">
      <w:bodyDiv w:val="1"/>
      <w:marLeft w:val="0"/>
      <w:marRight w:val="0"/>
      <w:marTop w:val="0"/>
      <w:marBottom w:val="0"/>
      <w:divBdr>
        <w:top w:val="none" w:sz="0" w:space="0" w:color="auto"/>
        <w:left w:val="none" w:sz="0" w:space="0" w:color="auto"/>
        <w:bottom w:val="none" w:sz="0" w:space="0" w:color="auto"/>
        <w:right w:val="none" w:sz="0" w:space="0" w:color="auto"/>
      </w:divBdr>
    </w:div>
    <w:div w:id="1586374136">
      <w:bodyDiv w:val="1"/>
      <w:marLeft w:val="0"/>
      <w:marRight w:val="0"/>
      <w:marTop w:val="0"/>
      <w:marBottom w:val="0"/>
      <w:divBdr>
        <w:top w:val="none" w:sz="0" w:space="0" w:color="auto"/>
        <w:left w:val="none" w:sz="0" w:space="0" w:color="auto"/>
        <w:bottom w:val="none" w:sz="0" w:space="0" w:color="auto"/>
        <w:right w:val="none" w:sz="0" w:space="0" w:color="auto"/>
      </w:divBdr>
    </w:div>
    <w:div w:id="1589271365">
      <w:bodyDiv w:val="1"/>
      <w:marLeft w:val="0"/>
      <w:marRight w:val="0"/>
      <w:marTop w:val="0"/>
      <w:marBottom w:val="0"/>
      <w:divBdr>
        <w:top w:val="none" w:sz="0" w:space="0" w:color="auto"/>
        <w:left w:val="none" w:sz="0" w:space="0" w:color="auto"/>
        <w:bottom w:val="none" w:sz="0" w:space="0" w:color="auto"/>
        <w:right w:val="none" w:sz="0" w:space="0" w:color="auto"/>
      </w:divBdr>
    </w:div>
    <w:div w:id="1589802652">
      <w:bodyDiv w:val="1"/>
      <w:marLeft w:val="0"/>
      <w:marRight w:val="0"/>
      <w:marTop w:val="0"/>
      <w:marBottom w:val="0"/>
      <w:divBdr>
        <w:top w:val="none" w:sz="0" w:space="0" w:color="auto"/>
        <w:left w:val="none" w:sz="0" w:space="0" w:color="auto"/>
        <w:bottom w:val="none" w:sz="0" w:space="0" w:color="auto"/>
        <w:right w:val="none" w:sz="0" w:space="0" w:color="auto"/>
      </w:divBdr>
    </w:div>
    <w:div w:id="1591427738">
      <w:bodyDiv w:val="1"/>
      <w:marLeft w:val="0"/>
      <w:marRight w:val="0"/>
      <w:marTop w:val="0"/>
      <w:marBottom w:val="0"/>
      <w:divBdr>
        <w:top w:val="none" w:sz="0" w:space="0" w:color="auto"/>
        <w:left w:val="none" w:sz="0" w:space="0" w:color="auto"/>
        <w:bottom w:val="none" w:sz="0" w:space="0" w:color="auto"/>
        <w:right w:val="none" w:sz="0" w:space="0" w:color="auto"/>
      </w:divBdr>
    </w:div>
    <w:div w:id="1591935344">
      <w:bodyDiv w:val="1"/>
      <w:marLeft w:val="0"/>
      <w:marRight w:val="0"/>
      <w:marTop w:val="0"/>
      <w:marBottom w:val="0"/>
      <w:divBdr>
        <w:top w:val="none" w:sz="0" w:space="0" w:color="auto"/>
        <w:left w:val="none" w:sz="0" w:space="0" w:color="auto"/>
        <w:bottom w:val="none" w:sz="0" w:space="0" w:color="auto"/>
        <w:right w:val="none" w:sz="0" w:space="0" w:color="auto"/>
      </w:divBdr>
    </w:div>
    <w:div w:id="1593277919">
      <w:bodyDiv w:val="1"/>
      <w:marLeft w:val="0"/>
      <w:marRight w:val="0"/>
      <w:marTop w:val="0"/>
      <w:marBottom w:val="0"/>
      <w:divBdr>
        <w:top w:val="none" w:sz="0" w:space="0" w:color="auto"/>
        <w:left w:val="none" w:sz="0" w:space="0" w:color="auto"/>
        <w:bottom w:val="none" w:sz="0" w:space="0" w:color="auto"/>
        <w:right w:val="none" w:sz="0" w:space="0" w:color="auto"/>
      </w:divBdr>
    </w:div>
    <w:div w:id="1594896620">
      <w:bodyDiv w:val="1"/>
      <w:marLeft w:val="0"/>
      <w:marRight w:val="0"/>
      <w:marTop w:val="0"/>
      <w:marBottom w:val="0"/>
      <w:divBdr>
        <w:top w:val="none" w:sz="0" w:space="0" w:color="auto"/>
        <w:left w:val="none" w:sz="0" w:space="0" w:color="auto"/>
        <w:bottom w:val="none" w:sz="0" w:space="0" w:color="auto"/>
        <w:right w:val="none" w:sz="0" w:space="0" w:color="auto"/>
      </w:divBdr>
    </w:div>
    <w:div w:id="1596287731">
      <w:bodyDiv w:val="1"/>
      <w:marLeft w:val="0"/>
      <w:marRight w:val="0"/>
      <w:marTop w:val="0"/>
      <w:marBottom w:val="0"/>
      <w:divBdr>
        <w:top w:val="none" w:sz="0" w:space="0" w:color="auto"/>
        <w:left w:val="none" w:sz="0" w:space="0" w:color="auto"/>
        <w:bottom w:val="none" w:sz="0" w:space="0" w:color="auto"/>
        <w:right w:val="none" w:sz="0" w:space="0" w:color="auto"/>
      </w:divBdr>
    </w:div>
    <w:div w:id="1598558172">
      <w:bodyDiv w:val="1"/>
      <w:marLeft w:val="0"/>
      <w:marRight w:val="0"/>
      <w:marTop w:val="0"/>
      <w:marBottom w:val="0"/>
      <w:divBdr>
        <w:top w:val="none" w:sz="0" w:space="0" w:color="auto"/>
        <w:left w:val="none" w:sz="0" w:space="0" w:color="auto"/>
        <w:bottom w:val="none" w:sz="0" w:space="0" w:color="auto"/>
        <w:right w:val="none" w:sz="0" w:space="0" w:color="auto"/>
      </w:divBdr>
    </w:div>
    <w:div w:id="1599218065">
      <w:bodyDiv w:val="1"/>
      <w:marLeft w:val="0"/>
      <w:marRight w:val="0"/>
      <w:marTop w:val="0"/>
      <w:marBottom w:val="0"/>
      <w:divBdr>
        <w:top w:val="none" w:sz="0" w:space="0" w:color="auto"/>
        <w:left w:val="none" w:sz="0" w:space="0" w:color="auto"/>
        <w:bottom w:val="none" w:sz="0" w:space="0" w:color="auto"/>
        <w:right w:val="none" w:sz="0" w:space="0" w:color="auto"/>
      </w:divBdr>
    </w:div>
    <w:div w:id="1599288763">
      <w:bodyDiv w:val="1"/>
      <w:marLeft w:val="0"/>
      <w:marRight w:val="0"/>
      <w:marTop w:val="0"/>
      <w:marBottom w:val="0"/>
      <w:divBdr>
        <w:top w:val="none" w:sz="0" w:space="0" w:color="auto"/>
        <w:left w:val="none" w:sz="0" w:space="0" w:color="auto"/>
        <w:bottom w:val="none" w:sz="0" w:space="0" w:color="auto"/>
        <w:right w:val="none" w:sz="0" w:space="0" w:color="auto"/>
      </w:divBdr>
    </w:div>
    <w:div w:id="1600217576">
      <w:bodyDiv w:val="1"/>
      <w:marLeft w:val="0"/>
      <w:marRight w:val="0"/>
      <w:marTop w:val="0"/>
      <w:marBottom w:val="0"/>
      <w:divBdr>
        <w:top w:val="none" w:sz="0" w:space="0" w:color="auto"/>
        <w:left w:val="none" w:sz="0" w:space="0" w:color="auto"/>
        <w:bottom w:val="none" w:sz="0" w:space="0" w:color="auto"/>
        <w:right w:val="none" w:sz="0" w:space="0" w:color="auto"/>
      </w:divBdr>
    </w:div>
    <w:div w:id="1600717283">
      <w:bodyDiv w:val="1"/>
      <w:marLeft w:val="0"/>
      <w:marRight w:val="0"/>
      <w:marTop w:val="0"/>
      <w:marBottom w:val="0"/>
      <w:divBdr>
        <w:top w:val="none" w:sz="0" w:space="0" w:color="auto"/>
        <w:left w:val="none" w:sz="0" w:space="0" w:color="auto"/>
        <w:bottom w:val="none" w:sz="0" w:space="0" w:color="auto"/>
        <w:right w:val="none" w:sz="0" w:space="0" w:color="auto"/>
      </w:divBdr>
    </w:div>
    <w:div w:id="1603219118">
      <w:bodyDiv w:val="1"/>
      <w:marLeft w:val="0"/>
      <w:marRight w:val="0"/>
      <w:marTop w:val="0"/>
      <w:marBottom w:val="0"/>
      <w:divBdr>
        <w:top w:val="none" w:sz="0" w:space="0" w:color="auto"/>
        <w:left w:val="none" w:sz="0" w:space="0" w:color="auto"/>
        <w:bottom w:val="none" w:sz="0" w:space="0" w:color="auto"/>
        <w:right w:val="none" w:sz="0" w:space="0" w:color="auto"/>
      </w:divBdr>
    </w:div>
    <w:div w:id="1605263086">
      <w:bodyDiv w:val="1"/>
      <w:marLeft w:val="0"/>
      <w:marRight w:val="0"/>
      <w:marTop w:val="0"/>
      <w:marBottom w:val="0"/>
      <w:divBdr>
        <w:top w:val="none" w:sz="0" w:space="0" w:color="auto"/>
        <w:left w:val="none" w:sz="0" w:space="0" w:color="auto"/>
        <w:bottom w:val="none" w:sz="0" w:space="0" w:color="auto"/>
        <w:right w:val="none" w:sz="0" w:space="0" w:color="auto"/>
      </w:divBdr>
    </w:div>
    <w:div w:id="1607544741">
      <w:bodyDiv w:val="1"/>
      <w:marLeft w:val="0"/>
      <w:marRight w:val="0"/>
      <w:marTop w:val="0"/>
      <w:marBottom w:val="0"/>
      <w:divBdr>
        <w:top w:val="none" w:sz="0" w:space="0" w:color="auto"/>
        <w:left w:val="none" w:sz="0" w:space="0" w:color="auto"/>
        <w:bottom w:val="none" w:sz="0" w:space="0" w:color="auto"/>
        <w:right w:val="none" w:sz="0" w:space="0" w:color="auto"/>
      </w:divBdr>
    </w:div>
    <w:div w:id="1607956555">
      <w:bodyDiv w:val="1"/>
      <w:marLeft w:val="0"/>
      <w:marRight w:val="0"/>
      <w:marTop w:val="0"/>
      <w:marBottom w:val="0"/>
      <w:divBdr>
        <w:top w:val="none" w:sz="0" w:space="0" w:color="auto"/>
        <w:left w:val="none" w:sz="0" w:space="0" w:color="auto"/>
        <w:bottom w:val="none" w:sz="0" w:space="0" w:color="auto"/>
        <w:right w:val="none" w:sz="0" w:space="0" w:color="auto"/>
      </w:divBdr>
    </w:div>
    <w:div w:id="1608729373">
      <w:bodyDiv w:val="1"/>
      <w:marLeft w:val="0"/>
      <w:marRight w:val="0"/>
      <w:marTop w:val="0"/>
      <w:marBottom w:val="0"/>
      <w:divBdr>
        <w:top w:val="none" w:sz="0" w:space="0" w:color="auto"/>
        <w:left w:val="none" w:sz="0" w:space="0" w:color="auto"/>
        <w:bottom w:val="none" w:sz="0" w:space="0" w:color="auto"/>
        <w:right w:val="none" w:sz="0" w:space="0" w:color="auto"/>
      </w:divBdr>
    </w:div>
    <w:div w:id="1608778955">
      <w:bodyDiv w:val="1"/>
      <w:marLeft w:val="0"/>
      <w:marRight w:val="0"/>
      <w:marTop w:val="0"/>
      <w:marBottom w:val="0"/>
      <w:divBdr>
        <w:top w:val="none" w:sz="0" w:space="0" w:color="auto"/>
        <w:left w:val="none" w:sz="0" w:space="0" w:color="auto"/>
        <w:bottom w:val="none" w:sz="0" w:space="0" w:color="auto"/>
        <w:right w:val="none" w:sz="0" w:space="0" w:color="auto"/>
      </w:divBdr>
    </w:div>
    <w:div w:id="1610509590">
      <w:bodyDiv w:val="1"/>
      <w:marLeft w:val="0"/>
      <w:marRight w:val="0"/>
      <w:marTop w:val="0"/>
      <w:marBottom w:val="0"/>
      <w:divBdr>
        <w:top w:val="none" w:sz="0" w:space="0" w:color="auto"/>
        <w:left w:val="none" w:sz="0" w:space="0" w:color="auto"/>
        <w:bottom w:val="none" w:sz="0" w:space="0" w:color="auto"/>
        <w:right w:val="none" w:sz="0" w:space="0" w:color="auto"/>
      </w:divBdr>
    </w:div>
    <w:div w:id="1610965774">
      <w:bodyDiv w:val="1"/>
      <w:marLeft w:val="0"/>
      <w:marRight w:val="0"/>
      <w:marTop w:val="0"/>
      <w:marBottom w:val="0"/>
      <w:divBdr>
        <w:top w:val="none" w:sz="0" w:space="0" w:color="auto"/>
        <w:left w:val="none" w:sz="0" w:space="0" w:color="auto"/>
        <w:bottom w:val="none" w:sz="0" w:space="0" w:color="auto"/>
        <w:right w:val="none" w:sz="0" w:space="0" w:color="auto"/>
      </w:divBdr>
    </w:div>
    <w:div w:id="1614705455">
      <w:bodyDiv w:val="1"/>
      <w:marLeft w:val="0"/>
      <w:marRight w:val="0"/>
      <w:marTop w:val="0"/>
      <w:marBottom w:val="0"/>
      <w:divBdr>
        <w:top w:val="none" w:sz="0" w:space="0" w:color="auto"/>
        <w:left w:val="none" w:sz="0" w:space="0" w:color="auto"/>
        <w:bottom w:val="none" w:sz="0" w:space="0" w:color="auto"/>
        <w:right w:val="none" w:sz="0" w:space="0" w:color="auto"/>
      </w:divBdr>
    </w:div>
    <w:div w:id="1616935914">
      <w:bodyDiv w:val="1"/>
      <w:marLeft w:val="0"/>
      <w:marRight w:val="0"/>
      <w:marTop w:val="0"/>
      <w:marBottom w:val="0"/>
      <w:divBdr>
        <w:top w:val="none" w:sz="0" w:space="0" w:color="auto"/>
        <w:left w:val="none" w:sz="0" w:space="0" w:color="auto"/>
        <w:bottom w:val="none" w:sz="0" w:space="0" w:color="auto"/>
        <w:right w:val="none" w:sz="0" w:space="0" w:color="auto"/>
      </w:divBdr>
    </w:div>
    <w:div w:id="1617441901">
      <w:bodyDiv w:val="1"/>
      <w:marLeft w:val="0"/>
      <w:marRight w:val="0"/>
      <w:marTop w:val="0"/>
      <w:marBottom w:val="0"/>
      <w:divBdr>
        <w:top w:val="none" w:sz="0" w:space="0" w:color="auto"/>
        <w:left w:val="none" w:sz="0" w:space="0" w:color="auto"/>
        <w:bottom w:val="none" w:sz="0" w:space="0" w:color="auto"/>
        <w:right w:val="none" w:sz="0" w:space="0" w:color="auto"/>
      </w:divBdr>
    </w:div>
    <w:div w:id="1617905983">
      <w:bodyDiv w:val="1"/>
      <w:marLeft w:val="0"/>
      <w:marRight w:val="0"/>
      <w:marTop w:val="0"/>
      <w:marBottom w:val="0"/>
      <w:divBdr>
        <w:top w:val="none" w:sz="0" w:space="0" w:color="auto"/>
        <w:left w:val="none" w:sz="0" w:space="0" w:color="auto"/>
        <w:bottom w:val="none" w:sz="0" w:space="0" w:color="auto"/>
        <w:right w:val="none" w:sz="0" w:space="0" w:color="auto"/>
      </w:divBdr>
    </w:div>
    <w:div w:id="1618175031">
      <w:bodyDiv w:val="1"/>
      <w:marLeft w:val="0"/>
      <w:marRight w:val="0"/>
      <w:marTop w:val="0"/>
      <w:marBottom w:val="0"/>
      <w:divBdr>
        <w:top w:val="none" w:sz="0" w:space="0" w:color="auto"/>
        <w:left w:val="none" w:sz="0" w:space="0" w:color="auto"/>
        <w:bottom w:val="none" w:sz="0" w:space="0" w:color="auto"/>
        <w:right w:val="none" w:sz="0" w:space="0" w:color="auto"/>
      </w:divBdr>
    </w:div>
    <w:div w:id="1618678080">
      <w:bodyDiv w:val="1"/>
      <w:marLeft w:val="0"/>
      <w:marRight w:val="0"/>
      <w:marTop w:val="0"/>
      <w:marBottom w:val="0"/>
      <w:divBdr>
        <w:top w:val="none" w:sz="0" w:space="0" w:color="auto"/>
        <w:left w:val="none" w:sz="0" w:space="0" w:color="auto"/>
        <w:bottom w:val="none" w:sz="0" w:space="0" w:color="auto"/>
        <w:right w:val="none" w:sz="0" w:space="0" w:color="auto"/>
      </w:divBdr>
    </w:div>
    <w:div w:id="1620912959">
      <w:bodyDiv w:val="1"/>
      <w:marLeft w:val="0"/>
      <w:marRight w:val="0"/>
      <w:marTop w:val="0"/>
      <w:marBottom w:val="0"/>
      <w:divBdr>
        <w:top w:val="none" w:sz="0" w:space="0" w:color="auto"/>
        <w:left w:val="none" w:sz="0" w:space="0" w:color="auto"/>
        <w:bottom w:val="none" w:sz="0" w:space="0" w:color="auto"/>
        <w:right w:val="none" w:sz="0" w:space="0" w:color="auto"/>
      </w:divBdr>
    </w:div>
    <w:div w:id="1622682838">
      <w:bodyDiv w:val="1"/>
      <w:marLeft w:val="0"/>
      <w:marRight w:val="0"/>
      <w:marTop w:val="0"/>
      <w:marBottom w:val="0"/>
      <w:divBdr>
        <w:top w:val="none" w:sz="0" w:space="0" w:color="auto"/>
        <w:left w:val="none" w:sz="0" w:space="0" w:color="auto"/>
        <w:bottom w:val="none" w:sz="0" w:space="0" w:color="auto"/>
        <w:right w:val="none" w:sz="0" w:space="0" w:color="auto"/>
      </w:divBdr>
    </w:div>
    <w:div w:id="1622883269">
      <w:bodyDiv w:val="1"/>
      <w:marLeft w:val="0"/>
      <w:marRight w:val="0"/>
      <w:marTop w:val="0"/>
      <w:marBottom w:val="0"/>
      <w:divBdr>
        <w:top w:val="none" w:sz="0" w:space="0" w:color="auto"/>
        <w:left w:val="none" w:sz="0" w:space="0" w:color="auto"/>
        <w:bottom w:val="none" w:sz="0" w:space="0" w:color="auto"/>
        <w:right w:val="none" w:sz="0" w:space="0" w:color="auto"/>
      </w:divBdr>
    </w:div>
    <w:div w:id="1623347213">
      <w:bodyDiv w:val="1"/>
      <w:marLeft w:val="0"/>
      <w:marRight w:val="0"/>
      <w:marTop w:val="0"/>
      <w:marBottom w:val="0"/>
      <w:divBdr>
        <w:top w:val="none" w:sz="0" w:space="0" w:color="auto"/>
        <w:left w:val="none" w:sz="0" w:space="0" w:color="auto"/>
        <w:bottom w:val="none" w:sz="0" w:space="0" w:color="auto"/>
        <w:right w:val="none" w:sz="0" w:space="0" w:color="auto"/>
      </w:divBdr>
    </w:div>
    <w:div w:id="1624072807">
      <w:bodyDiv w:val="1"/>
      <w:marLeft w:val="0"/>
      <w:marRight w:val="0"/>
      <w:marTop w:val="0"/>
      <w:marBottom w:val="0"/>
      <w:divBdr>
        <w:top w:val="none" w:sz="0" w:space="0" w:color="auto"/>
        <w:left w:val="none" w:sz="0" w:space="0" w:color="auto"/>
        <w:bottom w:val="none" w:sz="0" w:space="0" w:color="auto"/>
        <w:right w:val="none" w:sz="0" w:space="0" w:color="auto"/>
      </w:divBdr>
    </w:div>
    <w:div w:id="1626040686">
      <w:bodyDiv w:val="1"/>
      <w:marLeft w:val="0"/>
      <w:marRight w:val="0"/>
      <w:marTop w:val="0"/>
      <w:marBottom w:val="0"/>
      <w:divBdr>
        <w:top w:val="none" w:sz="0" w:space="0" w:color="auto"/>
        <w:left w:val="none" w:sz="0" w:space="0" w:color="auto"/>
        <w:bottom w:val="none" w:sz="0" w:space="0" w:color="auto"/>
        <w:right w:val="none" w:sz="0" w:space="0" w:color="auto"/>
      </w:divBdr>
    </w:div>
    <w:div w:id="1626623527">
      <w:bodyDiv w:val="1"/>
      <w:marLeft w:val="0"/>
      <w:marRight w:val="0"/>
      <w:marTop w:val="0"/>
      <w:marBottom w:val="0"/>
      <w:divBdr>
        <w:top w:val="none" w:sz="0" w:space="0" w:color="auto"/>
        <w:left w:val="none" w:sz="0" w:space="0" w:color="auto"/>
        <w:bottom w:val="none" w:sz="0" w:space="0" w:color="auto"/>
        <w:right w:val="none" w:sz="0" w:space="0" w:color="auto"/>
      </w:divBdr>
    </w:div>
    <w:div w:id="1626739800">
      <w:bodyDiv w:val="1"/>
      <w:marLeft w:val="0"/>
      <w:marRight w:val="0"/>
      <w:marTop w:val="0"/>
      <w:marBottom w:val="0"/>
      <w:divBdr>
        <w:top w:val="none" w:sz="0" w:space="0" w:color="auto"/>
        <w:left w:val="none" w:sz="0" w:space="0" w:color="auto"/>
        <w:bottom w:val="none" w:sz="0" w:space="0" w:color="auto"/>
        <w:right w:val="none" w:sz="0" w:space="0" w:color="auto"/>
      </w:divBdr>
    </w:div>
    <w:div w:id="1627815070">
      <w:bodyDiv w:val="1"/>
      <w:marLeft w:val="0"/>
      <w:marRight w:val="0"/>
      <w:marTop w:val="0"/>
      <w:marBottom w:val="0"/>
      <w:divBdr>
        <w:top w:val="none" w:sz="0" w:space="0" w:color="auto"/>
        <w:left w:val="none" w:sz="0" w:space="0" w:color="auto"/>
        <w:bottom w:val="none" w:sz="0" w:space="0" w:color="auto"/>
        <w:right w:val="none" w:sz="0" w:space="0" w:color="auto"/>
      </w:divBdr>
    </w:div>
    <w:div w:id="1627851791">
      <w:bodyDiv w:val="1"/>
      <w:marLeft w:val="0"/>
      <w:marRight w:val="0"/>
      <w:marTop w:val="0"/>
      <w:marBottom w:val="0"/>
      <w:divBdr>
        <w:top w:val="none" w:sz="0" w:space="0" w:color="auto"/>
        <w:left w:val="none" w:sz="0" w:space="0" w:color="auto"/>
        <w:bottom w:val="none" w:sz="0" w:space="0" w:color="auto"/>
        <w:right w:val="none" w:sz="0" w:space="0" w:color="auto"/>
      </w:divBdr>
    </w:div>
    <w:div w:id="1628976004">
      <w:bodyDiv w:val="1"/>
      <w:marLeft w:val="0"/>
      <w:marRight w:val="0"/>
      <w:marTop w:val="0"/>
      <w:marBottom w:val="0"/>
      <w:divBdr>
        <w:top w:val="none" w:sz="0" w:space="0" w:color="auto"/>
        <w:left w:val="none" w:sz="0" w:space="0" w:color="auto"/>
        <w:bottom w:val="none" w:sz="0" w:space="0" w:color="auto"/>
        <w:right w:val="none" w:sz="0" w:space="0" w:color="auto"/>
      </w:divBdr>
    </w:div>
    <w:div w:id="1629124969">
      <w:bodyDiv w:val="1"/>
      <w:marLeft w:val="0"/>
      <w:marRight w:val="0"/>
      <w:marTop w:val="0"/>
      <w:marBottom w:val="0"/>
      <w:divBdr>
        <w:top w:val="none" w:sz="0" w:space="0" w:color="auto"/>
        <w:left w:val="none" w:sz="0" w:space="0" w:color="auto"/>
        <w:bottom w:val="none" w:sz="0" w:space="0" w:color="auto"/>
        <w:right w:val="none" w:sz="0" w:space="0" w:color="auto"/>
      </w:divBdr>
    </w:div>
    <w:div w:id="1629504823">
      <w:bodyDiv w:val="1"/>
      <w:marLeft w:val="0"/>
      <w:marRight w:val="0"/>
      <w:marTop w:val="0"/>
      <w:marBottom w:val="0"/>
      <w:divBdr>
        <w:top w:val="none" w:sz="0" w:space="0" w:color="auto"/>
        <w:left w:val="none" w:sz="0" w:space="0" w:color="auto"/>
        <w:bottom w:val="none" w:sz="0" w:space="0" w:color="auto"/>
        <w:right w:val="none" w:sz="0" w:space="0" w:color="auto"/>
      </w:divBdr>
    </w:div>
    <w:div w:id="1629512161">
      <w:bodyDiv w:val="1"/>
      <w:marLeft w:val="0"/>
      <w:marRight w:val="0"/>
      <w:marTop w:val="0"/>
      <w:marBottom w:val="0"/>
      <w:divBdr>
        <w:top w:val="none" w:sz="0" w:space="0" w:color="auto"/>
        <w:left w:val="none" w:sz="0" w:space="0" w:color="auto"/>
        <w:bottom w:val="none" w:sz="0" w:space="0" w:color="auto"/>
        <w:right w:val="none" w:sz="0" w:space="0" w:color="auto"/>
      </w:divBdr>
    </w:div>
    <w:div w:id="1632010204">
      <w:bodyDiv w:val="1"/>
      <w:marLeft w:val="0"/>
      <w:marRight w:val="0"/>
      <w:marTop w:val="0"/>
      <w:marBottom w:val="0"/>
      <w:divBdr>
        <w:top w:val="none" w:sz="0" w:space="0" w:color="auto"/>
        <w:left w:val="none" w:sz="0" w:space="0" w:color="auto"/>
        <w:bottom w:val="none" w:sz="0" w:space="0" w:color="auto"/>
        <w:right w:val="none" w:sz="0" w:space="0" w:color="auto"/>
      </w:divBdr>
    </w:div>
    <w:div w:id="1632855713">
      <w:bodyDiv w:val="1"/>
      <w:marLeft w:val="0"/>
      <w:marRight w:val="0"/>
      <w:marTop w:val="0"/>
      <w:marBottom w:val="0"/>
      <w:divBdr>
        <w:top w:val="none" w:sz="0" w:space="0" w:color="auto"/>
        <w:left w:val="none" w:sz="0" w:space="0" w:color="auto"/>
        <w:bottom w:val="none" w:sz="0" w:space="0" w:color="auto"/>
        <w:right w:val="none" w:sz="0" w:space="0" w:color="auto"/>
      </w:divBdr>
    </w:div>
    <w:div w:id="1633054548">
      <w:bodyDiv w:val="1"/>
      <w:marLeft w:val="0"/>
      <w:marRight w:val="0"/>
      <w:marTop w:val="0"/>
      <w:marBottom w:val="0"/>
      <w:divBdr>
        <w:top w:val="none" w:sz="0" w:space="0" w:color="auto"/>
        <w:left w:val="none" w:sz="0" w:space="0" w:color="auto"/>
        <w:bottom w:val="none" w:sz="0" w:space="0" w:color="auto"/>
        <w:right w:val="none" w:sz="0" w:space="0" w:color="auto"/>
      </w:divBdr>
    </w:div>
    <w:div w:id="1633368785">
      <w:bodyDiv w:val="1"/>
      <w:marLeft w:val="0"/>
      <w:marRight w:val="0"/>
      <w:marTop w:val="0"/>
      <w:marBottom w:val="0"/>
      <w:divBdr>
        <w:top w:val="none" w:sz="0" w:space="0" w:color="auto"/>
        <w:left w:val="none" w:sz="0" w:space="0" w:color="auto"/>
        <w:bottom w:val="none" w:sz="0" w:space="0" w:color="auto"/>
        <w:right w:val="none" w:sz="0" w:space="0" w:color="auto"/>
      </w:divBdr>
    </w:div>
    <w:div w:id="1634558689">
      <w:bodyDiv w:val="1"/>
      <w:marLeft w:val="0"/>
      <w:marRight w:val="0"/>
      <w:marTop w:val="0"/>
      <w:marBottom w:val="0"/>
      <w:divBdr>
        <w:top w:val="none" w:sz="0" w:space="0" w:color="auto"/>
        <w:left w:val="none" w:sz="0" w:space="0" w:color="auto"/>
        <w:bottom w:val="none" w:sz="0" w:space="0" w:color="auto"/>
        <w:right w:val="none" w:sz="0" w:space="0" w:color="auto"/>
      </w:divBdr>
    </w:div>
    <w:div w:id="1634754908">
      <w:bodyDiv w:val="1"/>
      <w:marLeft w:val="0"/>
      <w:marRight w:val="0"/>
      <w:marTop w:val="0"/>
      <w:marBottom w:val="0"/>
      <w:divBdr>
        <w:top w:val="none" w:sz="0" w:space="0" w:color="auto"/>
        <w:left w:val="none" w:sz="0" w:space="0" w:color="auto"/>
        <w:bottom w:val="none" w:sz="0" w:space="0" w:color="auto"/>
        <w:right w:val="none" w:sz="0" w:space="0" w:color="auto"/>
      </w:divBdr>
    </w:div>
    <w:div w:id="1635134759">
      <w:bodyDiv w:val="1"/>
      <w:marLeft w:val="0"/>
      <w:marRight w:val="0"/>
      <w:marTop w:val="0"/>
      <w:marBottom w:val="0"/>
      <w:divBdr>
        <w:top w:val="none" w:sz="0" w:space="0" w:color="auto"/>
        <w:left w:val="none" w:sz="0" w:space="0" w:color="auto"/>
        <w:bottom w:val="none" w:sz="0" w:space="0" w:color="auto"/>
        <w:right w:val="none" w:sz="0" w:space="0" w:color="auto"/>
      </w:divBdr>
    </w:div>
    <w:div w:id="1638031652">
      <w:bodyDiv w:val="1"/>
      <w:marLeft w:val="0"/>
      <w:marRight w:val="0"/>
      <w:marTop w:val="0"/>
      <w:marBottom w:val="0"/>
      <w:divBdr>
        <w:top w:val="none" w:sz="0" w:space="0" w:color="auto"/>
        <w:left w:val="none" w:sz="0" w:space="0" w:color="auto"/>
        <w:bottom w:val="none" w:sz="0" w:space="0" w:color="auto"/>
        <w:right w:val="none" w:sz="0" w:space="0" w:color="auto"/>
      </w:divBdr>
    </w:div>
    <w:div w:id="1639677873">
      <w:bodyDiv w:val="1"/>
      <w:marLeft w:val="0"/>
      <w:marRight w:val="0"/>
      <w:marTop w:val="0"/>
      <w:marBottom w:val="0"/>
      <w:divBdr>
        <w:top w:val="none" w:sz="0" w:space="0" w:color="auto"/>
        <w:left w:val="none" w:sz="0" w:space="0" w:color="auto"/>
        <w:bottom w:val="none" w:sz="0" w:space="0" w:color="auto"/>
        <w:right w:val="none" w:sz="0" w:space="0" w:color="auto"/>
      </w:divBdr>
    </w:div>
    <w:div w:id="1644113793">
      <w:bodyDiv w:val="1"/>
      <w:marLeft w:val="0"/>
      <w:marRight w:val="0"/>
      <w:marTop w:val="0"/>
      <w:marBottom w:val="0"/>
      <w:divBdr>
        <w:top w:val="none" w:sz="0" w:space="0" w:color="auto"/>
        <w:left w:val="none" w:sz="0" w:space="0" w:color="auto"/>
        <w:bottom w:val="none" w:sz="0" w:space="0" w:color="auto"/>
        <w:right w:val="none" w:sz="0" w:space="0" w:color="auto"/>
      </w:divBdr>
    </w:div>
    <w:div w:id="1645044077">
      <w:bodyDiv w:val="1"/>
      <w:marLeft w:val="0"/>
      <w:marRight w:val="0"/>
      <w:marTop w:val="0"/>
      <w:marBottom w:val="0"/>
      <w:divBdr>
        <w:top w:val="none" w:sz="0" w:space="0" w:color="auto"/>
        <w:left w:val="none" w:sz="0" w:space="0" w:color="auto"/>
        <w:bottom w:val="none" w:sz="0" w:space="0" w:color="auto"/>
        <w:right w:val="none" w:sz="0" w:space="0" w:color="auto"/>
      </w:divBdr>
    </w:div>
    <w:div w:id="1646163488">
      <w:bodyDiv w:val="1"/>
      <w:marLeft w:val="0"/>
      <w:marRight w:val="0"/>
      <w:marTop w:val="0"/>
      <w:marBottom w:val="0"/>
      <w:divBdr>
        <w:top w:val="none" w:sz="0" w:space="0" w:color="auto"/>
        <w:left w:val="none" w:sz="0" w:space="0" w:color="auto"/>
        <w:bottom w:val="none" w:sz="0" w:space="0" w:color="auto"/>
        <w:right w:val="none" w:sz="0" w:space="0" w:color="auto"/>
      </w:divBdr>
    </w:div>
    <w:div w:id="1646395679">
      <w:bodyDiv w:val="1"/>
      <w:marLeft w:val="0"/>
      <w:marRight w:val="0"/>
      <w:marTop w:val="0"/>
      <w:marBottom w:val="0"/>
      <w:divBdr>
        <w:top w:val="none" w:sz="0" w:space="0" w:color="auto"/>
        <w:left w:val="none" w:sz="0" w:space="0" w:color="auto"/>
        <w:bottom w:val="none" w:sz="0" w:space="0" w:color="auto"/>
        <w:right w:val="none" w:sz="0" w:space="0" w:color="auto"/>
      </w:divBdr>
    </w:div>
    <w:div w:id="1647274305">
      <w:bodyDiv w:val="1"/>
      <w:marLeft w:val="0"/>
      <w:marRight w:val="0"/>
      <w:marTop w:val="0"/>
      <w:marBottom w:val="0"/>
      <w:divBdr>
        <w:top w:val="none" w:sz="0" w:space="0" w:color="auto"/>
        <w:left w:val="none" w:sz="0" w:space="0" w:color="auto"/>
        <w:bottom w:val="none" w:sz="0" w:space="0" w:color="auto"/>
        <w:right w:val="none" w:sz="0" w:space="0" w:color="auto"/>
      </w:divBdr>
    </w:div>
    <w:div w:id="1647279684">
      <w:bodyDiv w:val="1"/>
      <w:marLeft w:val="0"/>
      <w:marRight w:val="0"/>
      <w:marTop w:val="0"/>
      <w:marBottom w:val="0"/>
      <w:divBdr>
        <w:top w:val="none" w:sz="0" w:space="0" w:color="auto"/>
        <w:left w:val="none" w:sz="0" w:space="0" w:color="auto"/>
        <w:bottom w:val="none" w:sz="0" w:space="0" w:color="auto"/>
        <w:right w:val="none" w:sz="0" w:space="0" w:color="auto"/>
      </w:divBdr>
    </w:div>
    <w:div w:id="1648508157">
      <w:bodyDiv w:val="1"/>
      <w:marLeft w:val="0"/>
      <w:marRight w:val="0"/>
      <w:marTop w:val="0"/>
      <w:marBottom w:val="0"/>
      <w:divBdr>
        <w:top w:val="none" w:sz="0" w:space="0" w:color="auto"/>
        <w:left w:val="none" w:sz="0" w:space="0" w:color="auto"/>
        <w:bottom w:val="none" w:sz="0" w:space="0" w:color="auto"/>
        <w:right w:val="none" w:sz="0" w:space="0" w:color="auto"/>
      </w:divBdr>
    </w:div>
    <w:div w:id="1648627459">
      <w:bodyDiv w:val="1"/>
      <w:marLeft w:val="0"/>
      <w:marRight w:val="0"/>
      <w:marTop w:val="0"/>
      <w:marBottom w:val="0"/>
      <w:divBdr>
        <w:top w:val="none" w:sz="0" w:space="0" w:color="auto"/>
        <w:left w:val="none" w:sz="0" w:space="0" w:color="auto"/>
        <w:bottom w:val="none" w:sz="0" w:space="0" w:color="auto"/>
        <w:right w:val="none" w:sz="0" w:space="0" w:color="auto"/>
      </w:divBdr>
    </w:div>
    <w:div w:id="1651598028">
      <w:bodyDiv w:val="1"/>
      <w:marLeft w:val="0"/>
      <w:marRight w:val="0"/>
      <w:marTop w:val="0"/>
      <w:marBottom w:val="0"/>
      <w:divBdr>
        <w:top w:val="none" w:sz="0" w:space="0" w:color="auto"/>
        <w:left w:val="none" w:sz="0" w:space="0" w:color="auto"/>
        <w:bottom w:val="none" w:sz="0" w:space="0" w:color="auto"/>
        <w:right w:val="none" w:sz="0" w:space="0" w:color="auto"/>
      </w:divBdr>
    </w:div>
    <w:div w:id="1651666518">
      <w:bodyDiv w:val="1"/>
      <w:marLeft w:val="0"/>
      <w:marRight w:val="0"/>
      <w:marTop w:val="0"/>
      <w:marBottom w:val="0"/>
      <w:divBdr>
        <w:top w:val="none" w:sz="0" w:space="0" w:color="auto"/>
        <w:left w:val="none" w:sz="0" w:space="0" w:color="auto"/>
        <w:bottom w:val="none" w:sz="0" w:space="0" w:color="auto"/>
        <w:right w:val="none" w:sz="0" w:space="0" w:color="auto"/>
      </w:divBdr>
    </w:div>
    <w:div w:id="1653562402">
      <w:bodyDiv w:val="1"/>
      <w:marLeft w:val="0"/>
      <w:marRight w:val="0"/>
      <w:marTop w:val="0"/>
      <w:marBottom w:val="0"/>
      <w:divBdr>
        <w:top w:val="none" w:sz="0" w:space="0" w:color="auto"/>
        <w:left w:val="none" w:sz="0" w:space="0" w:color="auto"/>
        <w:bottom w:val="none" w:sz="0" w:space="0" w:color="auto"/>
        <w:right w:val="none" w:sz="0" w:space="0" w:color="auto"/>
      </w:divBdr>
    </w:div>
    <w:div w:id="1653951534">
      <w:bodyDiv w:val="1"/>
      <w:marLeft w:val="0"/>
      <w:marRight w:val="0"/>
      <w:marTop w:val="0"/>
      <w:marBottom w:val="0"/>
      <w:divBdr>
        <w:top w:val="none" w:sz="0" w:space="0" w:color="auto"/>
        <w:left w:val="none" w:sz="0" w:space="0" w:color="auto"/>
        <w:bottom w:val="none" w:sz="0" w:space="0" w:color="auto"/>
        <w:right w:val="none" w:sz="0" w:space="0" w:color="auto"/>
      </w:divBdr>
    </w:div>
    <w:div w:id="1655834644">
      <w:bodyDiv w:val="1"/>
      <w:marLeft w:val="0"/>
      <w:marRight w:val="0"/>
      <w:marTop w:val="0"/>
      <w:marBottom w:val="0"/>
      <w:divBdr>
        <w:top w:val="none" w:sz="0" w:space="0" w:color="auto"/>
        <w:left w:val="none" w:sz="0" w:space="0" w:color="auto"/>
        <w:bottom w:val="none" w:sz="0" w:space="0" w:color="auto"/>
        <w:right w:val="none" w:sz="0" w:space="0" w:color="auto"/>
      </w:divBdr>
    </w:div>
    <w:div w:id="1660648432">
      <w:bodyDiv w:val="1"/>
      <w:marLeft w:val="0"/>
      <w:marRight w:val="0"/>
      <w:marTop w:val="0"/>
      <w:marBottom w:val="0"/>
      <w:divBdr>
        <w:top w:val="none" w:sz="0" w:space="0" w:color="auto"/>
        <w:left w:val="none" w:sz="0" w:space="0" w:color="auto"/>
        <w:bottom w:val="none" w:sz="0" w:space="0" w:color="auto"/>
        <w:right w:val="none" w:sz="0" w:space="0" w:color="auto"/>
      </w:divBdr>
    </w:div>
    <w:div w:id="1661227840">
      <w:bodyDiv w:val="1"/>
      <w:marLeft w:val="0"/>
      <w:marRight w:val="0"/>
      <w:marTop w:val="0"/>
      <w:marBottom w:val="0"/>
      <w:divBdr>
        <w:top w:val="none" w:sz="0" w:space="0" w:color="auto"/>
        <w:left w:val="none" w:sz="0" w:space="0" w:color="auto"/>
        <w:bottom w:val="none" w:sz="0" w:space="0" w:color="auto"/>
        <w:right w:val="none" w:sz="0" w:space="0" w:color="auto"/>
      </w:divBdr>
    </w:div>
    <w:div w:id="1661814018">
      <w:bodyDiv w:val="1"/>
      <w:marLeft w:val="0"/>
      <w:marRight w:val="0"/>
      <w:marTop w:val="0"/>
      <w:marBottom w:val="0"/>
      <w:divBdr>
        <w:top w:val="none" w:sz="0" w:space="0" w:color="auto"/>
        <w:left w:val="none" w:sz="0" w:space="0" w:color="auto"/>
        <w:bottom w:val="none" w:sz="0" w:space="0" w:color="auto"/>
        <w:right w:val="none" w:sz="0" w:space="0" w:color="auto"/>
      </w:divBdr>
    </w:div>
    <w:div w:id="1663504801">
      <w:bodyDiv w:val="1"/>
      <w:marLeft w:val="0"/>
      <w:marRight w:val="0"/>
      <w:marTop w:val="0"/>
      <w:marBottom w:val="0"/>
      <w:divBdr>
        <w:top w:val="none" w:sz="0" w:space="0" w:color="auto"/>
        <w:left w:val="none" w:sz="0" w:space="0" w:color="auto"/>
        <w:bottom w:val="none" w:sz="0" w:space="0" w:color="auto"/>
        <w:right w:val="none" w:sz="0" w:space="0" w:color="auto"/>
      </w:divBdr>
    </w:div>
    <w:div w:id="1665204989">
      <w:bodyDiv w:val="1"/>
      <w:marLeft w:val="0"/>
      <w:marRight w:val="0"/>
      <w:marTop w:val="0"/>
      <w:marBottom w:val="0"/>
      <w:divBdr>
        <w:top w:val="none" w:sz="0" w:space="0" w:color="auto"/>
        <w:left w:val="none" w:sz="0" w:space="0" w:color="auto"/>
        <w:bottom w:val="none" w:sz="0" w:space="0" w:color="auto"/>
        <w:right w:val="none" w:sz="0" w:space="0" w:color="auto"/>
      </w:divBdr>
    </w:div>
    <w:div w:id="1665276308">
      <w:bodyDiv w:val="1"/>
      <w:marLeft w:val="0"/>
      <w:marRight w:val="0"/>
      <w:marTop w:val="0"/>
      <w:marBottom w:val="0"/>
      <w:divBdr>
        <w:top w:val="none" w:sz="0" w:space="0" w:color="auto"/>
        <w:left w:val="none" w:sz="0" w:space="0" w:color="auto"/>
        <w:bottom w:val="none" w:sz="0" w:space="0" w:color="auto"/>
        <w:right w:val="none" w:sz="0" w:space="0" w:color="auto"/>
      </w:divBdr>
    </w:div>
    <w:div w:id="1668635438">
      <w:bodyDiv w:val="1"/>
      <w:marLeft w:val="0"/>
      <w:marRight w:val="0"/>
      <w:marTop w:val="0"/>
      <w:marBottom w:val="0"/>
      <w:divBdr>
        <w:top w:val="none" w:sz="0" w:space="0" w:color="auto"/>
        <w:left w:val="none" w:sz="0" w:space="0" w:color="auto"/>
        <w:bottom w:val="none" w:sz="0" w:space="0" w:color="auto"/>
        <w:right w:val="none" w:sz="0" w:space="0" w:color="auto"/>
      </w:divBdr>
    </w:div>
    <w:div w:id="1669213131">
      <w:bodyDiv w:val="1"/>
      <w:marLeft w:val="0"/>
      <w:marRight w:val="0"/>
      <w:marTop w:val="0"/>
      <w:marBottom w:val="0"/>
      <w:divBdr>
        <w:top w:val="none" w:sz="0" w:space="0" w:color="auto"/>
        <w:left w:val="none" w:sz="0" w:space="0" w:color="auto"/>
        <w:bottom w:val="none" w:sz="0" w:space="0" w:color="auto"/>
        <w:right w:val="none" w:sz="0" w:space="0" w:color="auto"/>
      </w:divBdr>
    </w:div>
    <w:div w:id="1669671446">
      <w:bodyDiv w:val="1"/>
      <w:marLeft w:val="0"/>
      <w:marRight w:val="0"/>
      <w:marTop w:val="0"/>
      <w:marBottom w:val="0"/>
      <w:divBdr>
        <w:top w:val="none" w:sz="0" w:space="0" w:color="auto"/>
        <w:left w:val="none" w:sz="0" w:space="0" w:color="auto"/>
        <w:bottom w:val="none" w:sz="0" w:space="0" w:color="auto"/>
        <w:right w:val="none" w:sz="0" w:space="0" w:color="auto"/>
      </w:divBdr>
    </w:div>
    <w:div w:id="1670526117">
      <w:bodyDiv w:val="1"/>
      <w:marLeft w:val="0"/>
      <w:marRight w:val="0"/>
      <w:marTop w:val="0"/>
      <w:marBottom w:val="0"/>
      <w:divBdr>
        <w:top w:val="none" w:sz="0" w:space="0" w:color="auto"/>
        <w:left w:val="none" w:sz="0" w:space="0" w:color="auto"/>
        <w:bottom w:val="none" w:sz="0" w:space="0" w:color="auto"/>
        <w:right w:val="none" w:sz="0" w:space="0" w:color="auto"/>
      </w:divBdr>
    </w:div>
    <w:div w:id="1670596339">
      <w:bodyDiv w:val="1"/>
      <w:marLeft w:val="0"/>
      <w:marRight w:val="0"/>
      <w:marTop w:val="0"/>
      <w:marBottom w:val="0"/>
      <w:divBdr>
        <w:top w:val="none" w:sz="0" w:space="0" w:color="auto"/>
        <w:left w:val="none" w:sz="0" w:space="0" w:color="auto"/>
        <w:bottom w:val="none" w:sz="0" w:space="0" w:color="auto"/>
        <w:right w:val="none" w:sz="0" w:space="0" w:color="auto"/>
      </w:divBdr>
    </w:div>
    <w:div w:id="1671908431">
      <w:bodyDiv w:val="1"/>
      <w:marLeft w:val="0"/>
      <w:marRight w:val="0"/>
      <w:marTop w:val="0"/>
      <w:marBottom w:val="0"/>
      <w:divBdr>
        <w:top w:val="none" w:sz="0" w:space="0" w:color="auto"/>
        <w:left w:val="none" w:sz="0" w:space="0" w:color="auto"/>
        <w:bottom w:val="none" w:sz="0" w:space="0" w:color="auto"/>
        <w:right w:val="none" w:sz="0" w:space="0" w:color="auto"/>
      </w:divBdr>
    </w:div>
    <w:div w:id="1672179800">
      <w:bodyDiv w:val="1"/>
      <w:marLeft w:val="0"/>
      <w:marRight w:val="0"/>
      <w:marTop w:val="0"/>
      <w:marBottom w:val="0"/>
      <w:divBdr>
        <w:top w:val="none" w:sz="0" w:space="0" w:color="auto"/>
        <w:left w:val="none" w:sz="0" w:space="0" w:color="auto"/>
        <w:bottom w:val="none" w:sz="0" w:space="0" w:color="auto"/>
        <w:right w:val="none" w:sz="0" w:space="0" w:color="auto"/>
      </w:divBdr>
    </w:div>
    <w:div w:id="1672484322">
      <w:bodyDiv w:val="1"/>
      <w:marLeft w:val="0"/>
      <w:marRight w:val="0"/>
      <w:marTop w:val="0"/>
      <w:marBottom w:val="0"/>
      <w:divBdr>
        <w:top w:val="none" w:sz="0" w:space="0" w:color="auto"/>
        <w:left w:val="none" w:sz="0" w:space="0" w:color="auto"/>
        <w:bottom w:val="none" w:sz="0" w:space="0" w:color="auto"/>
        <w:right w:val="none" w:sz="0" w:space="0" w:color="auto"/>
      </w:divBdr>
    </w:div>
    <w:div w:id="1672833024">
      <w:bodyDiv w:val="1"/>
      <w:marLeft w:val="0"/>
      <w:marRight w:val="0"/>
      <w:marTop w:val="0"/>
      <w:marBottom w:val="0"/>
      <w:divBdr>
        <w:top w:val="none" w:sz="0" w:space="0" w:color="auto"/>
        <w:left w:val="none" w:sz="0" w:space="0" w:color="auto"/>
        <w:bottom w:val="none" w:sz="0" w:space="0" w:color="auto"/>
        <w:right w:val="none" w:sz="0" w:space="0" w:color="auto"/>
      </w:divBdr>
    </w:div>
    <w:div w:id="1673024474">
      <w:bodyDiv w:val="1"/>
      <w:marLeft w:val="0"/>
      <w:marRight w:val="0"/>
      <w:marTop w:val="0"/>
      <w:marBottom w:val="0"/>
      <w:divBdr>
        <w:top w:val="none" w:sz="0" w:space="0" w:color="auto"/>
        <w:left w:val="none" w:sz="0" w:space="0" w:color="auto"/>
        <w:bottom w:val="none" w:sz="0" w:space="0" w:color="auto"/>
        <w:right w:val="none" w:sz="0" w:space="0" w:color="auto"/>
      </w:divBdr>
    </w:div>
    <w:div w:id="1673338668">
      <w:bodyDiv w:val="1"/>
      <w:marLeft w:val="0"/>
      <w:marRight w:val="0"/>
      <w:marTop w:val="0"/>
      <w:marBottom w:val="0"/>
      <w:divBdr>
        <w:top w:val="none" w:sz="0" w:space="0" w:color="auto"/>
        <w:left w:val="none" w:sz="0" w:space="0" w:color="auto"/>
        <w:bottom w:val="none" w:sz="0" w:space="0" w:color="auto"/>
        <w:right w:val="none" w:sz="0" w:space="0" w:color="auto"/>
      </w:divBdr>
    </w:div>
    <w:div w:id="1673725244">
      <w:bodyDiv w:val="1"/>
      <w:marLeft w:val="0"/>
      <w:marRight w:val="0"/>
      <w:marTop w:val="0"/>
      <w:marBottom w:val="0"/>
      <w:divBdr>
        <w:top w:val="none" w:sz="0" w:space="0" w:color="auto"/>
        <w:left w:val="none" w:sz="0" w:space="0" w:color="auto"/>
        <w:bottom w:val="none" w:sz="0" w:space="0" w:color="auto"/>
        <w:right w:val="none" w:sz="0" w:space="0" w:color="auto"/>
      </w:divBdr>
    </w:div>
    <w:div w:id="1675187694">
      <w:bodyDiv w:val="1"/>
      <w:marLeft w:val="0"/>
      <w:marRight w:val="0"/>
      <w:marTop w:val="0"/>
      <w:marBottom w:val="0"/>
      <w:divBdr>
        <w:top w:val="none" w:sz="0" w:space="0" w:color="auto"/>
        <w:left w:val="none" w:sz="0" w:space="0" w:color="auto"/>
        <w:bottom w:val="none" w:sz="0" w:space="0" w:color="auto"/>
        <w:right w:val="none" w:sz="0" w:space="0" w:color="auto"/>
      </w:divBdr>
    </w:div>
    <w:div w:id="1676883337">
      <w:bodyDiv w:val="1"/>
      <w:marLeft w:val="0"/>
      <w:marRight w:val="0"/>
      <w:marTop w:val="0"/>
      <w:marBottom w:val="0"/>
      <w:divBdr>
        <w:top w:val="none" w:sz="0" w:space="0" w:color="auto"/>
        <w:left w:val="none" w:sz="0" w:space="0" w:color="auto"/>
        <w:bottom w:val="none" w:sz="0" w:space="0" w:color="auto"/>
        <w:right w:val="none" w:sz="0" w:space="0" w:color="auto"/>
      </w:divBdr>
    </w:div>
    <w:div w:id="1677004113">
      <w:bodyDiv w:val="1"/>
      <w:marLeft w:val="0"/>
      <w:marRight w:val="0"/>
      <w:marTop w:val="0"/>
      <w:marBottom w:val="0"/>
      <w:divBdr>
        <w:top w:val="none" w:sz="0" w:space="0" w:color="auto"/>
        <w:left w:val="none" w:sz="0" w:space="0" w:color="auto"/>
        <w:bottom w:val="none" w:sz="0" w:space="0" w:color="auto"/>
        <w:right w:val="none" w:sz="0" w:space="0" w:color="auto"/>
      </w:divBdr>
    </w:div>
    <w:div w:id="1677346044">
      <w:bodyDiv w:val="1"/>
      <w:marLeft w:val="0"/>
      <w:marRight w:val="0"/>
      <w:marTop w:val="0"/>
      <w:marBottom w:val="0"/>
      <w:divBdr>
        <w:top w:val="none" w:sz="0" w:space="0" w:color="auto"/>
        <w:left w:val="none" w:sz="0" w:space="0" w:color="auto"/>
        <w:bottom w:val="none" w:sz="0" w:space="0" w:color="auto"/>
        <w:right w:val="none" w:sz="0" w:space="0" w:color="auto"/>
      </w:divBdr>
    </w:div>
    <w:div w:id="1677611711">
      <w:bodyDiv w:val="1"/>
      <w:marLeft w:val="0"/>
      <w:marRight w:val="0"/>
      <w:marTop w:val="0"/>
      <w:marBottom w:val="0"/>
      <w:divBdr>
        <w:top w:val="none" w:sz="0" w:space="0" w:color="auto"/>
        <w:left w:val="none" w:sz="0" w:space="0" w:color="auto"/>
        <w:bottom w:val="none" w:sz="0" w:space="0" w:color="auto"/>
        <w:right w:val="none" w:sz="0" w:space="0" w:color="auto"/>
      </w:divBdr>
    </w:div>
    <w:div w:id="1678658437">
      <w:bodyDiv w:val="1"/>
      <w:marLeft w:val="0"/>
      <w:marRight w:val="0"/>
      <w:marTop w:val="0"/>
      <w:marBottom w:val="0"/>
      <w:divBdr>
        <w:top w:val="none" w:sz="0" w:space="0" w:color="auto"/>
        <w:left w:val="none" w:sz="0" w:space="0" w:color="auto"/>
        <w:bottom w:val="none" w:sz="0" w:space="0" w:color="auto"/>
        <w:right w:val="none" w:sz="0" w:space="0" w:color="auto"/>
      </w:divBdr>
    </w:div>
    <w:div w:id="1679574532">
      <w:bodyDiv w:val="1"/>
      <w:marLeft w:val="0"/>
      <w:marRight w:val="0"/>
      <w:marTop w:val="0"/>
      <w:marBottom w:val="0"/>
      <w:divBdr>
        <w:top w:val="none" w:sz="0" w:space="0" w:color="auto"/>
        <w:left w:val="none" w:sz="0" w:space="0" w:color="auto"/>
        <w:bottom w:val="none" w:sz="0" w:space="0" w:color="auto"/>
        <w:right w:val="none" w:sz="0" w:space="0" w:color="auto"/>
      </w:divBdr>
    </w:div>
    <w:div w:id="1679625180">
      <w:bodyDiv w:val="1"/>
      <w:marLeft w:val="0"/>
      <w:marRight w:val="0"/>
      <w:marTop w:val="0"/>
      <w:marBottom w:val="0"/>
      <w:divBdr>
        <w:top w:val="none" w:sz="0" w:space="0" w:color="auto"/>
        <w:left w:val="none" w:sz="0" w:space="0" w:color="auto"/>
        <w:bottom w:val="none" w:sz="0" w:space="0" w:color="auto"/>
        <w:right w:val="none" w:sz="0" w:space="0" w:color="auto"/>
      </w:divBdr>
    </w:div>
    <w:div w:id="1681004610">
      <w:bodyDiv w:val="1"/>
      <w:marLeft w:val="0"/>
      <w:marRight w:val="0"/>
      <w:marTop w:val="0"/>
      <w:marBottom w:val="0"/>
      <w:divBdr>
        <w:top w:val="none" w:sz="0" w:space="0" w:color="auto"/>
        <w:left w:val="none" w:sz="0" w:space="0" w:color="auto"/>
        <w:bottom w:val="none" w:sz="0" w:space="0" w:color="auto"/>
        <w:right w:val="none" w:sz="0" w:space="0" w:color="auto"/>
      </w:divBdr>
    </w:div>
    <w:div w:id="1682003224">
      <w:bodyDiv w:val="1"/>
      <w:marLeft w:val="0"/>
      <w:marRight w:val="0"/>
      <w:marTop w:val="0"/>
      <w:marBottom w:val="0"/>
      <w:divBdr>
        <w:top w:val="none" w:sz="0" w:space="0" w:color="auto"/>
        <w:left w:val="none" w:sz="0" w:space="0" w:color="auto"/>
        <w:bottom w:val="none" w:sz="0" w:space="0" w:color="auto"/>
        <w:right w:val="none" w:sz="0" w:space="0" w:color="auto"/>
      </w:divBdr>
    </w:div>
    <w:div w:id="1682857060">
      <w:bodyDiv w:val="1"/>
      <w:marLeft w:val="0"/>
      <w:marRight w:val="0"/>
      <w:marTop w:val="0"/>
      <w:marBottom w:val="0"/>
      <w:divBdr>
        <w:top w:val="none" w:sz="0" w:space="0" w:color="auto"/>
        <w:left w:val="none" w:sz="0" w:space="0" w:color="auto"/>
        <w:bottom w:val="none" w:sz="0" w:space="0" w:color="auto"/>
        <w:right w:val="none" w:sz="0" w:space="0" w:color="auto"/>
      </w:divBdr>
    </w:div>
    <w:div w:id="1683239631">
      <w:bodyDiv w:val="1"/>
      <w:marLeft w:val="0"/>
      <w:marRight w:val="0"/>
      <w:marTop w:val="0"/>
      <w:marBottom w:val="0"/>
      <w:divBdr>
        <w:top w:val="none" w:sz="0" w:space="0" w:color="auto"/>
        <w:left w:val="none" w:sz="0" w:space="0" w:color="auto"/>
        <w:bottom w:val="none" w:sz="0" w:space="0" w:color="auto"/>
        <w:right w:val="none" w:sz="0" w:space="0" w:color="auto"/>
      </w:divBdr>
    </w:div>
    <w:div w:id="1684090935">
      <w:bodyDiv w:val="1"/>
      <w:marLeft w:val="0"/>
      <w:marRight w:val="0"/>
      <w:marTop w:val="0"/>
      <w:marBottom w:val="0"/>
      <w:divBdr>
        <w:top w:val="none" w:sz="0" w:space="0" w:color="auto"/>
        <w:left w:val="none" w:sz="0" w:space="0" w:color="auto"/>
        <w:bottom w:val="none" w:sz="0" w:space="0" w:color="auto"/>
        <w:right w:val="none" w:sz="0" w:space="0" w:color="auto"/>
      </w:divBdr>
    </w:div>
    <w:div w:id="1684437238">
      <w:bodyDiv w:val="1"/>
      <w:marLeft w:val="0"/>
      <w:marRight w:val="0"/>
      <w:marTop w:val="0"/>
      <w:marBottom w:val="0"/>
      <w:divBdr>
        <w:top w:val="none" w:sz="0" w:space="0" w:color="auto"/>
        <w:left w:val="none" w:sz="0" w:space="0" w:color="auto"/>
        <w:bottom w:val="none" w:sz="0" w:space="0" w:color="auto"/>
        <w:right w:val="none" w:sz="0" w:space="0" w:color="auto"/>
      </w:divBdr>
    </w:div>
    <w:div w:id="1685404196">
      <w:bodyDiv w:val="1"/>
      <w:marLeft w:val="0"/>
      <w:marRight w:val="0"/>
      <w:marTop w:val="0"/>
      <w:marBottom w:val="0"/>
      <w:divBdr>
        <w:top w:val="none" w:sz="0" w:space="0" w:color="auto"/>
        <w:left w:val="none" w:sz="0" w:space="0" w:color="auto"/>
        <w:bottom w:val="none" w:sz="0" w:space="0" w:color="auto"/>
        <w:right w:val="none" w:sz="0" w:space="0" w:color="auto"/>
      </w:divBdr>
    </w:div>
    <w:div w:id="1685671287">
      <w:bodyDiv w:val="1"/>
      <w:marLeft w:val="0"/>
      <w:marRight w:val="0"/>
      <w:marTop w:val="0"/>
      <w:marBottom w:val="0"/>
      <w:divBdr>
        <w:top w:val="none" w:sz="0" w:space="0" w:color="auto"/>
        <w:left w:val="none" w:sz="0" w:space="0" w:color="auto"/>
        <w:bottom w:val="none" w:sz="0" w:space="0" w:color="auto"/>
        <w:right w:val="none" w:sz="0" w:space="0" w:color="auto"/>
      </w:divBdr>
    </w:div>
    <w:div w:id="1686832564">
      <w:bodyDiv w:val="1"/>
      <w:marLeft w:val="0"/>
      <w:marRight w:val="0"/>
      <w:marTop w:val="0"/>
      <w:marBottom w:val="0"/>
      <w:divBdr>
        <w:top w:val="none" w:sz="0" w:space="0" w:color="auto"/>
        <w:left w:val="none" w:sz="0" w:space="0" w:color="auto"/>
        <w:bottom w:val="none" w:sz="0" w:space="0" w:color="auto"/>
        <w:right w:val="none" w:sz="0" w:space="0" w:color="auto"/>
      </w:divBdr>
    </w:div>
    <w:div w:id="1687174020">
      <w:bodyDiv w:val="1"/>
      <w:marLeft w:val="0"/>
      <w:marRight w:val="0"/>
      <w:marTop w:val="0"/>
      <w:marBottom w:val="0"/>
      <w:divBdr>
        <w:top w:val="none" w:sz="0" w:space="0" w:color="auto"/>
        <w:left w:val="none" w:sz="0" w:space="0" w:color="auto"/>
        <w:bottom w:val="none" w:sz="0" w:space="0" w:color="auto"/>
        <w:right w:val="none" w:sz="0" w:space="0" w:color="auto"/>
      </w:divBdr>
    </w:div>
    <w:div w:id="1692533481">
      <w:bodyDiv w:val="1"/>
      <w:marLeft w:val="0"/>
      <w:marRight w:val="0"/>
      <w:marTop w:val="0"/>
      <w:marBottom w:val="0"/>
      <w:divBdr>
        <w:top w:val="none" w:sz="0" w:space="0" w:color="auto"/>
        <w:left w:val="none" w:sz="0" w:space="0" w:color="auto"/>
        <w:bottom w:val="none" w:sz="0" w:space="0" w:color="auto"/>
        <w:right w:val="none" w:sz="0" w:space="0" w:color="auto"/>
      </w:divBdr>
    </w:div>
    <w:div w:id="1693340252">
      <w:bodyDiv w:val="1"/>
      <w:marLeft w:val="0"/>
      <w:marRight w:val="0"/>
      <w:marTop w:val="0"/>
      <w:marBottom w:val="0"/>
      <w:divBdr>
        <w:top w:val="none" w:sz="0" w:space="0" w:color="auto"/>
        <w:left w:val="none" w:sz="0" w:space="0" w:color="auto"/>
        <w:bottom w:val="none" w:sz="0" w:space="0" w:color="auto"/>
        <w:right w:val="none" w:sz="0" w:space="0" w:color="auto"/>
      </w:divBdr>
    </w:div>
    <w:div w:id="1694650619">
      <w:bodyDiv w:val="1"/>
      <w:marLeft w:val="0"/>
      <w:marRight w:val="0"/>
      <w:marTop w:val="0"/>
      <w:marBottom w:val="0"/>
      <w:divBdr>
        <w:top w:val="none" w:sz="0" w:space="0" w:color="auto"/>
        <w:left w:val="none" w:sz="0" w:space="0" w:color="auto"/>
        <w:bottom w:val="none" w:sz="0" w:space="0" w:color="auto"/>
        <w:right w:val="none" w:sz="0" w:space="0" w:color="auto"/>
      </w:divBdr>
    </w:div>
    <w:div w:id="1695183854">
      <w:bodyDiv w:val="1"/>
      <w:marLeft w:val="0"/>
      <w:marRight w:val="0"/>
      <w:marTop w:val="0"/>
      <w:marBottom w:val="0"/>
      <w:divBdr>
        <w:top w:val="none" w:sz="0" w:space="0" w:color="auto"/>
        <w:left w:val="none" w:sz="0" w:space="0" w:color="auto"/>
        <w:bottom w:val="none" w:sz="0" w:space="0" w:color="auto"/>
        <w:right w:val="none" w:sz="0" w:space="0" w:color="auto"/>
      </w:divBdr>
    </w:div>
    <w:div w:id="1695692099">
      <w:bodyDiv w:val="1"/>
      <w:marLeft w:val="0"/>
      <w:marRight w:val="0"/>
      <w:marTop w:val="0"/>
      <w:marBottom w:val="0"/>
      <w:divBdr>
        <w:top w:val="none" w:sz="0" w:space="0" w:color="auto"/>
        <w:left w:val="none" w:sz="0" w:space="0" w:color="auto"/>
        <w:bottom w:val="none" w:sz="0" w:space="0" w:color="auto"/>
        <w:right w:val="none" w:sz="0" w:space="0" w:color="auto"/>
      </w:divBdr>
    </w:div>
    <w:div w:id="1696541742">
      <w:bodyDiv w:val="1"/>
      <w:marLeft w:val="0"/>
      <w:marRight w:val="0"/>
      <w:marTop w:val="0"/>
      <w:marBottom w:val="0"/>
      <w:divBdr>
        <w:top w:val="none" w:sz="0" w:space="0" w:color="auto"/>
        <w:left w:val="none" w:sz="0" w:space="0" w:color="auto"/>
        <w:bottom w:val="none" w:sz="0" w:space="0" w:color="auto"/>
        <w:right w:val="none" w:sz="0" w:space="0" w:color="auto"/>
      </w:divBdr>
    </w:div>
    <w:div w:id="1698315453">
      <w:bodyDiv w:val="1"/>
      <w:marLeft w:val="0"/>
      <w:marRight w:val="0"/>
      <w:marTop w:val="0"/>
      <w:marBottom w:val="0"/>
      <w:divBdr>
        <w:top w:val="none" w:sz="0" w:space="0" w:color="auto"/>
        <w:left w:val="none" w:sz="0" w:space="0" w:color="auto"/>
        <w:bottom w:val="none" w:sz="0" w:space="0" w:color="auto"/>
        <w:right w:val="none" w:sz="0" w:space="0" w:color="auto"/>
      </w:divBdr>
    </w:div>
    <w:div w:id="1700281448">
      <w:bodyDiv w:val="1"/>
      <w:marLeft w:val="0"/>
      <w:marRight w:val="0"/>
      <w:marTop w:val="0"/>
      <w:marBottom w:val="0"/>
      <w:divBdr>
        <w:top w:val="none" w:sz="0" w:space="0" w:color="auto"/>
        <w:left w:val="none" w:sz="0" w:space="0" w:color="auto"/>
        <w:bottom w:val="none" w:sz="0" w:space="0" w:color="auto"/>
        <w:right w:val="none" w:sz="0" w:space="0" w:color="auto"/>
      </w:divBdr>
    </w:div>
    <w:div w:id="1700547466">
      <w:bodyDiv w:val="1"/>
      <w:marLeft w:val="0"/>
      <w:marRight w:val="0"/>
      <w:marTop w:val="0"/>
      <w:marBottom w:val="0"/>
      <w:divBdr>
        <w:top w:val="none" w:sz="0" w:space="0" w:color="auto"/>
        <w:left w:val="none" w:sz="0" w:space="0" w:color="auto"/>
        <w:bottom w:val="none" w:sz="0" w:space="0" w:color="auto"/>
        <w:right w:val="none" w:sz="0" w:space="0" w:color="auto"/>
      </w:divBdr>
    </w:div>
    <w:div w:id="1701126822">
      <w:bodyDiv w:val="1"/>
      <w:marLeft w:val="0"/>
      <w:marRight w:val="0"/>
      <w:marTop w:val="0"/>
      <w:marBottom w:val="0"/>
      <w:divBdr>
        <w:top w:val="none" w:sz="0" w:space="0" w:color="auto"/>
        <w:left w:val="none" w:sz="0" w:space="0" w:color="auto"/>
        <w:bottom w:val="none" w:sz="0" w:space="0" w:color="auto"/>
        <w:right w:val="none" w:sz="0" w:space="0" w:color="auto"/>
      </w:divBdr>
    </w:div>
    <w:div w:id="1702240154">
      <w:bodyDiv w:val="1"/>
      <w:marLeft w:val="0"/>
      <w:marRight w:val="0"/>
      <w:marTop w:val="0"/>
      <w:marBottom w:val="0"/>
      <w:divBdr>
        <w:top w:val="none" w:sz="0" w:space="0" w:color="auto"/>
        <w:left w:val="none" w:sz="0" w:space="0" w:color="auto"/>
        <w:bottom w:val="none" w:sz="0" w:space="0" w:color="auto"/>
        <w:right w:val="none" w:sz="0" w:space="0" w:color="auto"/>
      </w:divBdr>
    </w:div>
    <w:div w:id="1703676084">
      <w:bodyDiv w:val="1"/>
      <w:marLeft w:val="0"/>
      <w:marRight w:val="0"/>
      <w:marTop w:val="0"/>
      <w:marBottom w:val="0"/>
      <w:divBdr>
        <w:top w:val="none" w:sz="0" w:space="0" w:color="auto"/>
        <w:left w:val="none" w:sz="0" w:space="0" w:color="auto"/>
        <w:bottom w:val="none" w:sz="0" w:space="0" w:color="auto"/>
        <w:right w:val="none" w:sz="0" w:space="0" w:color="auto"/>
      </w:divBdr>
    </w:div>
    <w:div w:id="1703704367">
      <w:bodyDiv w:val="1"/>
      <w:marLeft w:val="0"/>
      <w:marRight w:val="0"/>
      <w:marTop w:val="0"/>
      <w:marBottom w:val="0"/>
      <w:divBdr>
        <w:top w:val="none" w:sz="0" w:space="0" w:color="auto"/>
        <w:left w:val="none" w:sz="0" w:space="0" w:color="auto"/>
        <w:bottom w:val="none" w:sz="0" w:space="0" w:color="auto"/>
        <w:right w:val="none" w:sz="0" w:space="0" w:color="auto"/>
      </w:divBdr>
    </w:div>
    <w:div w:id="1704475771">
      <w:bodyDiv w:val="1"/>
      <w:marLeft w:val="0"/>
      <w:marRight w:val="0"/>
      <w:marTop w:val="0"/>
      <w:marBottom w:val="0"/>
      <w:divBdr>
        <w:top w:val="none" w:sz="0" w:space="0" w:color="auto"/>
        <w:left w:val="none" w:sz="0" w:space="0" w:color="auto"/>
        <w:bottom w:val="none" w:sz="0" w:space="0" w:color="auto"/>
        <w:right w:val="none" w:sz="0" w:space="0" w:color="auto"/>
      </w:divBdr>
    </w:div>
    <w:div w:id="1704941085">
      <w:bodyDiv w:val="1"/>
      <w:marLeft w:val="0"/>
      <w:marRight w:val="0"/>
      <w:marTop w:val="0"/>
      <w:marBottom w:val="0"/>
      <w:divBdr>
        <w:top w:val="none" w:sz="0" w:space="0" w:color="auto"/>
        <w:left w:val="none" w:sz="0" w:space="0" w:color="auto"/>
        <w:bottom w:val="none" w:sz="0" w:space="0" w:color="auto"/>
        <w:right w:val="none" w:sz="0" w:space="0" w:color="auto"/>
      </w:divBdr>
    </w:div>
    <w:div w:id="1705205470">
      <w:bodyDiv w:val="1"/>
      <w:marLeft w:val="0"/>
      <w:marRight w:val="0"/>
      <w:marTop w:val="0"/>
      <w:marBottom w:val="0"/>
      <w:divBdr>
        <w:top w:val="none" w:sz="0" w:space="0" w:color="auto"/>
        <w:left w:val="none" w:sz="0" w:space="0" w:color="auto"/>
        <w:bottom w:val="none" w:sz="0" w:space="0" w:color="auto"/>
        <w:right w:val="none" w:sz="0" w:space="0" w:color="auto"/>
      </w:divBdr>
    </w:div>
    <w:div w:id="1705666449">
      <w:bodyDiv w:val="1"/>
      <w:marLeft w:val="0"/>
      <w:marRight w:val="0"/>
      <w:marTop w:val="0"/>
      <w:marBottom w:val="0"/>
      <w:divBdr>
        <w:top w:val="none" w:sz="0" w:space="0" w:color="auto"/>
        <w:left w:val="none" w:sz="0" w:space="0" w:color="auto"/>
        <w:bottom w:val="none" w:sz="0" w:space="0" w:color="auto"/>
        <w:right w:val="none" w:sz="0" w:space="0" w:color="auto"/>
      </w:divBdr>
    </w:div>
    <w:div w:id="1707638467">
      <w:bodyDiv w:val="1"/>
      <w:marLeft w:val="0"/>
      <w:marRight w:val="0"/>
      <w:marTop w:val="0"/>
      <w:marBottom w:val="0"/>
      <w:divBdr>
        <w:top w:val="none" w:sz="0" w:space="0" w:color="auto"/>
        <w:left w:val="none" w:sz="0" w:space="0" w:color="auto"/>
        <w:bottom w:val="none" w:sz="0" w:space="0" w:color="auto"/>
        <w:right w:val="none" w:sz="0" w:space="0" w:color="auto"/>
      </w:divBdr>
    </w:div>
    <w:div w:id="1707944762">
      <w:bodyDiv w:val="1"/>
      <w:marLeft w:val="0"/>
      <w:marRight w:val="0"/>
      <w:marTop w:val="0"/>
      <w:marBottom w:val="0"/>
      <w:divBdr>
        <w:top w:val="none" w:sz="0" w:space="0" w:color="auto"/>
        <w:left w:val="none" w:sz="0" w:space="0" w:color="auto"/>
        <w:bottom w:val="none" w:sz="0" w:space="0" w:color="auto"/>
        <w:right w:val="none" w:sz="0" w:space="0" w:color="auto"/>
      </w:divBdr>
    </w:div>
    <w:div w:id="1708026586">
      <w:bodyDiv w:val="1"/>
      <w:marLeft w:val="0"/>
      <w:marRight w:val="0"/>
      <w:marTop w:val="0"/>
      <w:marBottom w:val="0"/>
      <w:divBdr>
        <w:top w:val="none" w:sz="0" w:space="0" w:color="auto"/>
        <w:left w:val="none" w:sz="0" w:space="0" w:color="auto"/>
        <w:bottom w:val="none" w:sz="0" w:space="0" w:color="auto"/>
        <w:right w:val="none" w:sz="0" w:space="0" w:color="auto"/>
      </w:divBdr>
    </w:div>
    <w:div w:id="1708867721">
      <w:bodyDiv w:val="1"/>
      <w:marLeft w:val="0"/>
      <w:marRight w:val="0"/>
      <w:marTop w:val="0"/>
      <w:marBottom w:val="0"/>
      <w:divBdr>
        <w:top w:val="none" w:sz="0" w:space="0" w:color="auto"/>
        <w:left w:val="none" w:sz="0" w:space="0" w:color="auto"/>
        <w:bottom w:val="none" w:sz="0" w:space="0" w:color="auto"/>
        <w:right w:val="none" w:sz="0" w:space="0" w:color="auto"/>
      </w:divBdr>
    </w:div>
    <w:div w:id="1709986683">
      <w:bodyDiv w:val="1"/>
      <w:marLeft w:val="0"/>
      <w:marRight w:val="0"/>
      <w:marTop w:val="0"/>
      <w:marBottom w:val="0"/>
      <w:divBdr>
        <w:top w:val="none" w:sz="0" w:space="0" w:color="auto"/>
        <w:left w:val="none" w:sz="0" w:space="0" w:color="auto"/>
        <w:bottom w:val="none" w:sz="0" w:space="0" w:color="auto"/>
        <w:right w:val="none" w:sz="0" w:space="0" w:color="auto"/>
      </w:divBdr>
    </w:div>
    <w:div w:id="1710372649">
      <w:bodyDiv w:val="1"/>
      <w:marLeft w:val="0"/>
      <w:marRight w:val="0"/>
      <w:marTop w:val="0"/>
      <w:marBottom w:val="0"/>
      <w:divBdr>
        <w:top w:val="none" w:sz="0" w:space="0" w:color="auto"/>
        <w:left w:val="none" w:sz="0" w:space="0" w:color="auto"/>
        <w:bottom w:val="none" w:sz="0" w:space="0" w:color="auto"/>
        <w:right w:val="none" w:sz="0" w:space="0" w:color="auto"/>
      </w:divBdr>
    </w:div>
    <w:div w:id="1715495663">
      <w:bodyDiv w:val="1"/>
      <w:marLeft w:val="0"/>
      <w:marRight w:val="0"/>
      <w:marTop w:val="0"/>
      <w:marBottom w:val="0"/>
      <w:divBdr>
        <w:top w:val="none" w:sz="0" w:space="0" w:color="auto"/>
        <w:left w:val="none" w:sz="0" w:space="0" w:color="auto"/>
        <w:bottom w:val="none" w:sz="0" w:space="0" w:color="auto"/>
        <w:right w:val="none" w:sz="0" w:space="0" w:color="auto"/>
      </w:divBdr>
    </w:div>
    <w:div w:id="1716616267">
      <w:bodyDiv w:val="1"/>
      <w:marLeft w:val="0"/>
      <w:marRight w:val="0"/>
      <w:marTop w:val="0"/>
      <w:marBottom w:val="0"/>
      <w:divBdr>
        <w:top w:val="none" w:sz="0" w:space="0" w:color="auto"/>
        <w:left w:val="none" w:sz="0" w:space="0" w:color="auto"/>
        <w:bottom w:val="none" w:sz="0" w:space="0" w:color="auto"/>
        <w:right w:val="none" w:sz="0" w:space="0" w:color="auto"/>
      </w:divBdr>
    </w:div>
    <w:div w:id="1723209414">
      <w:bodyDiv w:val="1"/>
      <w:marLeft w:val="0"/>
      <w:marRight w:val="0"/>
      <w:marTop w:val="0"/>
      <w:marBottom w:val="0"/>
      <w:divBdr>
        <w:top w:val="none" w:sz="0" w:space="0" w:color="auto"/>
        <w:left w:val="none" w:sz="0" w:space="0" w:color="auto"/>
        <w:bottom w:val="none" w:sz="0" w:space="0" w:color="auto"/>
        <w:right w:val="none" w:sz="0" w:space="0" w:color="auto"/>
      </w:divBdr>
    </w:div>
    <w:div w:id="1726643031">
      <w:bodyDiv w:val="1"/>
      <w:marLeft w:val="0"/>
      <w:marRight w:val="0"/>
      <w:marTop w:val="0"/>
      <w:marBottom w:val="0"/>
      <w:divBdr>
        <w:top w:val="none" w:sz="0" w:space="0" w:color="auto"/>
        <w:left w:val="none" w:sz="0" w:space="0" w:color="auto"/>
        <w:bottom w:val="none" w:sz="0" w:space="0" w:color="auto"/>
        <w:right w:val="none" w:sz="0" w:space="0" w:color="auto"/>
      </w:divBdr>
    </w:div>
    <w:div w:id="1726876142">
      <w:bodyDiv w:val="1"/>
      <w:marLeft w:val="0"/>
      <w:marRight w:val="0"/>
      <w:marTop w:val="0"/>
      <w:marBottom w:val="0"/>
      <w:divBdr>
        <w:top w:val="none" w:sz="0" w:space="0" w:color="auto"/>
        <w:left w:val="none" w:sz="0" w:space="0" w:color="auto"/>
        <w:bottom w:val="none" w:sz="0" w:space="0" w:color="auto"/>
        <w:right w:val="none" w:sz="0" w:space="0" w:color="auto"/>
      </w:divBdr>
    </w:div>
    <w:div w:id="1728339614">
      <w:bodyDiv w:val="1"/>
      <w:marLeft w:val="0"/>
      <w:marRight w:val="0"/>
      <w:marTop w:val="0"/>
      <w:marBottom w:val="0"/>
      <w:divBdr>
        <w:top w:val="none" w:sz="0" w:space="0" w:color="auto"/>
        <w:left w:val="none" w:sz="0" w:space="0" w:color="auto"/>
        <w:bottom w:val="none" w:sz="0" w:space="0" w:color="auto"/>
        <w:right w:val="none" w:sz="0" w:space="0" w:color="auto"/>
      </w:divBdr>
    </w:div>
    <w:div w:id="1728718608">
      <w:bodyDiv w:val="1"/>
      <w:marLeft w:val="0"/>
      <w:marRight w:val="0"/>
      <w:marTop w:val="0"/>
      <w:marBottom w:val="0"/>
      <w:divBdr>
        <w:top w:val="none" w:sz="0" w:space="0" w:color="auto"/>
        <w:left w:val="none" w:sz="0" w:space="0" w:color="auto"/>
        <w:bottom w:val="none" w:sz="0" w:space="0" w:color="auto"/>
        <w:right w:val="none" w:sz="0" w:space="0" w:color="auto"/>
      </w:divBdr>
    </w:div>
    <w:div w:id="1729106285">
      <w:bodyDiv w:val="1"/>
      <w:marLeft w:val="0"/>
      <w:marRight w:val="0"/>
      <w:marTop w:val="0"/>
      <w:marBottom w:val="0"/>
      <w:divBdr>
        <w:top w:val="none" w:sz="0" w:space="0" w:color="auto"/>
        <w:left w:val="none" w:sz="0" w:space="0" w:color="auto"/>
        <w:bottom w:val="none" w:sz="0" w:space="0" w:color="auto"/>
        <w:right w:val="none" w:sz="0" w:space="0" w:color="auto"/>
      </w:divBdr>
    </w:div>
    <w:div w:id="1729498051">
      <w:bodyDiv w:val="1"/>
      <w:marLeft w:val="0"/>
      <w:marRight w:val="0"/>
      <w:marTop w:val="0"/>
      <w:marBottom w:val="0"/>
      <w:divBdr>
        <w:top w:val="none" w:sz="0" w:space="0" w:color="auto"/>
        <w:left w:val="none" w:sz="0" w:space="0" w:color="auto"/>
        <w:bottom w:val="none" w:sz="0" w:space="0" w:color="auto"/>
        <w:right w:val="none" w:sz="0" w:space="0" w:color="auto"/>
      </w:divBdr>
    </w:div>
    <w:div w:id="1731490092">
      <w:bodyDiv w:val="1"/>
      <w:marLeft w:val="0"/>
      <w:marRight w:val="0"/>
      <w:marTop w:val="0"/>
      <w:marBottom w:val="0"/>
      <w:divBdr>
        <w:top w:val="none" w:sz="0" w:space="0" w:color="auto"/>
        <w:left w:val="none" w:sz="0" w:space="0" w:color="auto"/>
        <w:bottom w:val="none" w:sz="0" w:space="0" w:color="auto"/>
        <w:right w:val="none" w:sz="0" w:space="0" w:color="auto"/>
      </w:divBdr>
    </w:div>
    <w:div w:id="1733195177">
      <w:bodyDiv w:val="1"/>
      <w:marLeft w:val="0"/>
      <w:marRight w:val="0"/>
      <w:marTop w:val="0"/>
      <w:marBottom w:val="0"/>
      <w:divBdr>
        <w:top w:val="none" w:sz="0" w:space="0" w:color="auto"/>
        <w:left w:val="none" w:sz="0" w:space="0" w:color="auto"/>
        <w:bottom w:val="none" w:sz="0" w:space="0" w:color="auto"/>
        <w:right w:val="none" w:sz="0" w:space="0" w:color="auto"/>
      </w:divBdr>
    </w:div>
    <w:div w:id="1733770859">
      <w:bodyDiv w:val="1"/>
      <w:marLeft w:val="0"/>
      <w:marRight w:val="0"/>
      <w:marTop w:val="0"/>
      <w:marBottom w:val="0"/>
      <w:divBdr>
        <w:top w:val="none" w:sz="0" w:space="0" w:color="auto"/>
        <w:left w:val="none" w:sz="0" w:space="0" w:color="auto"/>
        <w:bottom w:val="none" w:sz="0" w:space="0" w:color="auto"/>
        <w:right w:val="none" w:sz="0" w:space="0" w:color="auto"/>
      </w:divBdr>
    </w:div>
    <w:div w:id="1736856909">
      <w:bodyDiv w:val="1"/>
      <w:marLeft w:val="0"/>
      <w:marRight w:val="0"/>
      <w:marTop w:val="0"/>
      <w:marBottom w:val="0"/>
      <w:divBdr>
        <w:top w:val="none" w:sz="0" w:space="0" w:color="auto"/>
        <w:left w:val="none" w:sz="0" w:space="0" w:color="auto"/>
        <w:bottom w:val="none" w:sz="0" w:space="0" w:color="auto"/>
        <w:right w:val="none" w:sz="0" w:space="0" w:color="auto"/>
      </w:divBdr>
    </w:div>
    <w:div w:id="1736970465">
      <w:bodyDiv w:val="1"/>
      <w:marLeft w:val="0"/>
      <w:marRight w:val="0"/>
      <w:marTop w:val="0"/>
      <w:marBottom w:val="0"/>
      <w:divBdr>
        <w:top w:val="none" w:sz="0" w:space="0" w:color="auto"/>
        <w:left w:val="none" w:sz="0" w:space="0" w:color="auto"/>
        <w:bottom w:val="none" w:sz="0" w:space="0" w:color="auto"/>
        <w:right w:val="none" w:sz="0" w:space="0" w:color="auto"/>
      </w:divBdr>
    </w:div>
    <w:div w:id="1738018283">
      <w:bodyDiv w:val="1"/>
      <w:marLeft w:val="0"/>
      <w:marRight w:val="0"/>
      <w:marTop w:val="0"/>
      <w:marBottom w:val="0"/>
      <w:divBdr>
        <w:top w:val="none" w:sz="0" w:space="0" w:color="auto"/>
        <w:left w:val="none" w:sz="0" w:space="0" w:color="auto"/>
        <w:bottom w:val="none" w:sz="0" w:space="0" w:color="auto"/>
        <w:right w:val="none" w:sz="0" w:space="0" w:color="auto"/>
      </w:divBdr>
    </w:div>
    <w:div w:id="1738821568">
      <w:bodyDiv w:val="1"/>
      <w:marLeft w:val="0"/>
      <w:marRight w:val="0"/>
      <w:marTop w:val="0"/>
      <w:marBottom w:val="0"/>
      <w:divBdr>
        <w:top w:val="none" w:sz="0" w:space="0" w:color="auto"/>
        <w:left w:val="none" w:sz="0" w:space="0" w:color="auto"/>
        <w:bottom w:val="none" w:sz="0" w:space="0" w:color="auto"/>
        <w:right w:val="none" w:sz="0" w:space="0" w:color="auto"/>
      </w:divBdr>
    </w:div>
    <w:div w:id="1739942517">
      <w:bodyDiv w:val="1"/>
      <w:marLeft w:val="0"/>
      <w:marRight w:val="0"/>
      <w:marTop w:val="0"/>
      <w:marBottom w:val="0"/>
      <w:divBdr>
        <w:top w:val="none" w:sz="0" w:space="0" w:color="auto"/>
        <w:left w:val="none" w:sz="0" w:space="0" w:color="auto"/>
        <w:bottom w:val="none" w:sz="0" w:space="0" w:color="auto"/>
        <w:right w:val="none" w:sz="0" w:space="0" w:color="auto"/>
      </w:divBdr>
    </w:div>
    <w:div w:id="1741824471">
      <w:bodyDiv w:val="1"/>
      <w:marLeft w:val="0"/>
      <w:marRight w:val="0"/>
      <w:marTop w:val="0"/>
      <w:marBottom w:val="0"/>
      <w:divBdr>
        <w:top w:val="none" w:sz="0" w:space="0" w:color="auto"/>
        <w:left w:val="none" w:sz="0" w:space="0" w:color="auto"/>
        <w:bottom w:val="none" w:sz="0" w:space="0" w:color="auto"/>
        <w:right w:val="none" w:sz="0" w:space="0" w:color="auto"/>
      </w:divBdr>
    </w:div>
    <w:div w:id="1741830818">
      <w:bodyDiv w:val="1"/>
      <w:marLeft w:val="0"/>
      <w:marRight w:val="0"/>
      <w:marTop w:val="0"/>
      <w:marBottom w:val="0"/>
      <w:divBdr>
        <w:top w:val="none" w:sz="0" w:space="0" w:color="auto"/>
        <w:left w:val="none" w:sz="0" w:space="0" w:color="auto"/>
        <w:bottom w:val="none" w:sz="0" w:space="0" w:color="auto"/>
        <w:right w:val="none" w:sz="0" w:space="0" w:color="auto"/>
      </w:divBdr>
    </w:div>
    <w:div w:id="1744912073">
      <w:bodyDiv w:val="1"/>
      <w:marLeft w:val="0"/>
      <w:marRight w:val="0"/>
      <w:marTop w:val="0"/>
      <w:marBottom w:val="0"/>
      <w:divBdr>
        <w:top w:val="none" w:sz="0" w:space="0" w:color="auto"/>
        <w:left w:val="none" w:sz="0" w:space="0" w:color="auto"/>
        <w:bottom w:val="none" w:sz="0" w:space="0" w:color="auto"/>
        <w:right w:val="none" w:sz="0" w:space="0" w:color="auto"/>
      </w:divBdr>
    </w:div>
    <w:div w:id="1746147658">
      <w:bodyDiv w:val="1"/>
      <w:marLeft w:val="0"/>
      <w:marRight w:val="0"/>
      <w:marTop w:val="0"/>
      <w:marBottom w:val="0"/>
      <w:divBdr>
        <w:top w:val="none" w:sz="0" w:space="0" w:color="auto"/>
        <w:left w:val="none" w:sz="0" w:space="0" w:color="auto"/>
        <w:bottom w:val="none" w:sz="0" w:space="0" w:color="auto"/>
        <w:right w:val="none" w:sz="0" w:space="0" w:color="auto"/>
      </w:divBdr>
    </w:div>
    <w:div w:id="1746757777">
      <w:bodyDiv w:val="1"/>
      <w:marLeft w:val="0"/>
      <w:marRight w:val="0"/>
      <w:marTop w:val="0"/>
      <w:marBottom w:val="0"/>
      <w:divBdr>
        <w:top w:val="none" w:sz="0" w:space="0" w:color="auto"/>
        <w:left w:val="none" w:sz="0" w:space="0" w:color="auto"/>
        <w:bottom w:val="none" w:sz="0" w:space="0" w:color="auto"/>
        <w:right w:val="none" w:sz="0" w:space="0" w:color="auto"/>
      </w:divBdr>
    </w:div>
    <w:div w:id="1746995683">
      <w:bodyDiv w:val="1"/>
      <w:marLeft w:val="0"/>
      <w:marRight w:val="0"/>
      <w:marTop w:val="0"/>
      <w:marBottom w:val="0"/>
      <w:divBdr>
        <w:top w:val="none" w:sz="0" w:space="0" w:color="auto"/>
        <w:left w:val="none" w:sz="0" w:space="0" w:color="auto"/>
        <w:bottom w:val="none" w:sz="0" w:space="0" w:color="auto"/>
        <w:right w:val="none" w:sz="0" w:space="0" w:color="auto"/>
      </w:divBdr>
    </w:div>
    <w:div w:id="1748451961">
      <w:bodyDiv w:val="1"/>
      <w:marLeft w:val="0"/>
      <w:marRight w:val="0"/>
      <w:marTop w:val="0"/>
      <w:marBottom w:val="0"/>
      <w:divBdr>
        <w:top w:val="none" w:sz="0" w:space="0" w:color="auto"/>
        <w:left w:val="none" w:sz="0" w:space="0" w:color="auto"/>
        <w:bottom w:val="none" w:sz="0" w:space="0" w:color="auto"/>
        <w:right w:val="none" w:sz="0" w:space="0" w:color="auto"/>
      </w:divBdr>
    </w:div>
    <w:div w:id="1749107279">
      <w:bodyDiv w:val="1"/>
      <w:marLeft w:val="0"/>
      <w:marRight w:val="0"/>
      <w:marTop w:val="0"/>
      <w:marBottom w:val="0"/>
      <w:divBdr>
        <w:top w:val="none" w:sz="0" w:space="0" w:color="auto"/>
        <w:left w:val="none" w:sz="0" w:space="0" w:color="auto"/>
        <w:bottom w:val="none" w:sz="0" w:space="0" w:color="auto"/>
        <w:right w:val="none" w:sz="0" w:space="0" w:color="auto"/>
      </w:divBdr>
    </w:div>
    <w:div w:id="1750927991">
      <w:bodyDiv w:val="1"/>
      <w:marLeft w:val="0"/>
      <w:marRight w:val="0"/>
      <w:marTop w:val="0"/>
      <w:marBottom w:val="0"/>
      <w:divBdr>
        <w:top w:val="none" w:sz="0" w:space="0" w:color="auto"/>
        <w:left w:val="none" w:sz="0" w:space="0" w:color="auto"/>
        <w:bottom w:val="none" w:sz="0" w:space="0" w:color="auto"/>
        <w:right w:val="none" w:sz="0" w:space="0" w:color="auto"/>
      </w:divBdr>
    </w:div>
    <w:div w:id="1753967913">
      <w:bodyDiv w:val="1"/>
      <w:marLeft w:val="0"/>
      <w:marRight w:val="0"/>
      <w:marTop w:val="0"/>
      <w:marBottom w:val="0"/>
      <w:divBdr>
        <w:top w:val="none" w:sz="0" w:space="0" w:color="auto"/>
        <w:left w:val="none" w:sz="0" w:space="0" w:color="auto"/>
        <w:bottom w:val="none" w:sz="0" w:space="0" w:color="auto"/>
        <w:right w:val="none" w:sz="0" w:space="0" w:color="auto"/>
      </w:divBdr>
    </w:div>
    <w:div w:id="1755666283">
      <w:bodyDiv w:val="1"/>
      <w:marLeft w:val="0"/>
      <w:marRight w:val="0"/>
      <w:marTop w:val="0"/>
      <w:marBottom w:val="0"/>
      <w:divBdr>
        <w:top w:val="none" w:sz="0" w:space="0" w:color="auto"/>
        <w:left w:val="none" w:sz="0" w:space="0" w:color="auto"/>
        <w:bottom w:val="none" w:sz="0" w:space="0" w:color="auto"/>
        <w:right w:val="none" w:sz="0" w:space="0" w:color="auto"/>
      </w:divBdr>
    </w:div>
    <w:div w:id="1757944217">
      <w:bodyDiv w:val="1"/>
      <w:marLeft w:val="0"/>
      <w:marRight w:val="0"/>
      <w:marTop w:val="0"/>
      <w:marBottom w:val="0"/>
      <w:divBdr>
        <w:top w:val="none" w:sz="0" w:space="0" w:color="auto"/>
        <w:left w:val="none" w:sz="0" w:space="0" w:color="auto"/>
        <w:bottom w:val="none" w:sz="0" w:space="0" w:color="auto"/>
        <w:right w:val="none" w:sz="0" w:space="0" w:color="auto"/>
      </w:divBdr>
    </w:div>
    <w:div w:id="1758207506">
      <w:bodyDiv w:val="1"/>
      <w:marLeft w:val="0"/>
      <w:marRight w:val="0"/>
      <w:marTop w:val="0"/>
      <w:marBottom w:val="0"/>
      <w:divBdr>
        <w:top w:val="none" w:sz="0" w:space="0" w:color="auto"/>
        <w:left w:val="none" w:sz="0" w:space="0" w:color="auto"/>
        <w:bottom w:val="none" w:sz="0" w:space="0" w:color="auto"/>
        <w:right w:val="none" w:sz="0" w:space="0" w:color="auto"/>
      </w:divBdr>
    </w:div>
    <w:div w:id="1760828329">
      <w:bodyDiv w:val="1"/>
      <w:marLeft w:val="0"/>
      <w:marRight w:val="0"/>
      <w:marTop w:val="0"/>
      <w:marBottom w:val="0"/>
      <w:divBdr>
        <w:top w:val="none" w:sz="0" w:space="0" w:color="auto"/>
        <w:left w:val="none" w:sz="0" w:space="0" w:color="auto"/>
        <w:bottom w:val="none" w:sz="0" w:space="0" w:color="auto"/>
        <w:right w:val="none" w:sz="0" w:space="0" w:color="auto"/>
      </w:divBdr>
    </w:div>
    <w:div w:id="1763335112">
      <w:bodyDiv w:val="1"/>
      <w:marLeft w:val="0"/>
      <w:marRight w:val="0"/>
      <w:marTop w:val="0"/>
      <w:marBottom w:val="0"/>
      <w:divBdr>
        <w:top w:val="none" w:sz="0" w:space="0" w:color="auto"/>
        <w:left w:val="none" w:sz="0" w:space="0" w:color="auto"/>
        <w:bottom w:val="none" w:sz="0" w:space="0" w:color="auto"/>
        <w:right w:val="none" w:sz="0" w:space="0" w:color="auto"/>
      </w:divBdr>
    </w:div>
    <w:div w:id="1763450867">
      <w:bodyDiv w:val="1"/>
      <w:marLeft w:val="0"/>
      <w:marRight w:val="0"/>
      <w:marTop w:val="0"/>
      <w:marBottom w:val="0"/>
      <w:divBdr>
        <w:top w:val="none" w:sz="0" w:space="0" w:color="auto"/>
        <w:left w:val="none" w:sz="0" w:space="0" w:color="auto"/>
        <w:bottom w:val="none" w:sz="0" w:space="0" w:color="auto"/>
        <w:right w:val="none" w:sz="0" w:space="0" w:color="auto"/>
      </w:divBdr>
    </w:div>
    <w:div w:id="1765879756">
      <w:bodyDiv w:val="1"/>
      <w:marLeft w:val="0"/>
      <w:marRight w:val="0"/>
      <w:marTop w:val="0"/>
      <w:marBottom w:val="0"/>
      <w:divBdr>
        <w:top w:val="none" w:sz="0" w:space="0" w:color="auto"/>
        <w:left w:val="none" w:sz="0" w:space="0" w:color="auto"/>
        <w:bottom w:val="none" w:sz="0" w:space="0" w:color="auto"/>
        <w:right w:val="none" w:sz="0" w:space="0" w:color="auto"/>
      </w:divBdr>
    </w:div>
    <w:div w:id="1766611269">
      <w:bodyDiv w:val="1"/>
      <w:marLeft w:val="0"/>
      <w:marRight w:val="0"/>
      <w:marTop w:val="0"/>
      <w:marBottom w:val="0"/>
      <w:divBdr>
        <w:top w:val="none" w:sz="0" w:space="0" w:color="auto"/>
        <w:left w:val="none" w:sz="0" w:space="0" w:color="auto"/>
        <w:bottom w:val="none" w:sz="0" w:space="0" w:color="auto"/>
        <w:right w:val="none" w:sz="0" w:space="0" w:color="auto"/>
      </w:divBdr>
    </w:div>
    <w:div w:id="1767458270">
      <w:bodyDiv w:val="1"/>
      <w:marLeft w:val="0"/>
      <w:marRight w:val="0"/>
      <w:marTop w:val="0"/>
      <w:marBottom w:val="0"/>
      <w:divBdr>
        <w:top w:val="none" w:sz="0" w:space="0" w:color="auto"/>
        <w:left w:val="none" w:sz="0" w:space="0" w:color="auto"/>
        <w:bottom w:val="none" w:sz="0" w:space="0" w:color="auto"/>
        <w:right w:val="none" w:sz="0" w:space="0" w:color="auto"/>
      </w:divBdr>
    </w:div>
    <w:div w:id="1768039209">
      <w:bodyDiv w:val="1"/>
      <w:marLeft w:val="0"/>
      <w:marRight w:val="0"/>
      <w:marTop w:val="0"/>
      <w:marBottom w:val="0"/>
      <w:divBdr>
        <w:top w:val="none" w:sz="0" w:space="0" w:color="auto"/>
        <w:left w:val="none" w:sz="0" w:space="0" w:color="auto"/>
        <w:bottom w:val="none" w:sz="0" w:space="0" w:color="auto"/>
        <w:right w:val="none" w:sz="0" w:space="0" w:color="auto"/>
      </w:divBdr>
    </w:div>
    <w:div w:id="1768892074">
      <w:bodyDiv w:val="1"/>
      <w:marLeft w:val="0"/>
      <w:marRight w:val="0"/>
      <w:marTop w:val="0"/>
      <w:marBottom w:val="0"/>
      <w:divBdr>
        <w:top w:val="none" w:sz="0" w:space="0" w:color="auto"/>
        <w:left w:val="none" w:sz="0" w:space="0" w:color="auto"/>
        <w:bottom w:val="none" w:sz="0" w:space="0" w:color="auto"/>
        <w:right w:val="none" w:sz="0" w:space="0" w:color="auto"/>
      </w:divBdr>
    </w:div>
    <w:div w:id="1769037226">
      <w:bodyDiv w:val="1"/>
      <w:marLeft w:val="0"/>
      <w:marRight w:val="0"/>
      <w:marTop w:val="0"/>
      <w:marBottom w:val="0"/>
      <w:divBdr>
        <w:top w:val="none" w:sz="0" w:space="0" w:color="auto"/>
        <w:left w:val="none" w:sz="0" w:space="0" w:color="auto"/>
        <w:bottom w:val="none" w:sz="0" w:space="0" w:color="auto"/>
        <w:right w:val="none" w:sz="0" w:space="0" w:color="auto"/>
      </w:divBdr>
    </w:div>
    <w:div w:id="1769349611">
      <w:bodyDiv w:val="1"/>
      <w:marLeft w:val="0"/>
      <w:marRight w:val="0"/>
      <w:marTop w:val="0"/>
      <w:marBottom w:val="0"/>
      <w:divBdr>
        <w:top w:val="none" w:sz="0" w:space="0" w:color="auto"/>
        <w:left w:val="none" w:sz="0" w:space="0" w:color="auto"/>
        <w:bottom w:val="none" w:sz="0" w:space="0" w:color="auto"/>
        <w:right w:val="none" w:sz="0" w:space="0" w:color="auto"/>
      </w:divBdr>
    </w:div>
    <w:div w:id="1774471333">
      <w:bodyDiv w:val="1"/>
      <w:marLeft w:val="0"/>
      <w:marRight w:val="0"/>
      <w:marTop w:val="0"/>
      <w:marBottom w:val="0"/>
      <w:divBdr>
        <w:top w:val="none" w:sz="0" w:space="0" w:color="auto"/>
        <w:left w:val="none" w:sz="0" w:space="0" w:color="auto"/>
        <w:bottom w:val="none" w:sz="0" w:space="0" w:color="auto"/>
        <w:right w:val="none" w:sz="0" w:space="0" w:color="auto"/>
      </w:divBdr>
    </w:div>
    <w:div w:id="1774744180">
      <w:bodyDiv w:val="1"/>
      <w:marLeft w:val="0"/>
      <w:marRight w:val="0"/>
      <w:marTop w:val="0"/>
      <w:marBottom w:val="0"/>
      <w:divBdr>
        <w:top w:val="none" w:sz="0" w:space="0" w:color="auto"/>
        <w:left w:val="none" w:sz="0" w:space="0" w:color="auto"/>
        <w:bottom w:val="none" w:sz="0" w:space="0" w:color="auto"/>
        <w:right w:val="none" w:sz="0" w:space="0" w:color="auto"/>
      </w:divBdr>
    </w:div>
    <w:div w:id="1775976178">
      <w:bodyDiv w:val="1"/>
      <w:marLeft w:val="0"/>
      <w:marRight w:val="0"/>
      <w:marTop w:val="0"/>
      <w:marBottom w:val="0"/>
      <w:divBdr>
        <w:top w:val="none" w:sz="0" w:space="0" w:color="auto"/>
        <w:left w:val="none" w:sz="0" w:space="0" w:color="auto"/>
        <w:bottom w:val="none" w:sz="0" w:space="0" w:color="auto"/>
        <w:right w:val="none" w:sz="0" w:space="0" w:color="auto"/>
      </w:divBdr>
    </w:div>
    <w:div w:id="1776712935">
      <w:bodyDiv w:val="1"/>
      <w:marLeft w:val="0"/>
      <w:marRight w:val="0"/>
      <w:marTop w:val="0"/>
      <w:marBottom w:val="0"/>
      <w:divBdr>
        <w:top w:val="none" w:sz="0" w:space="0" w:color="auto"/>
        <w:left w:val="none" w:sz="0" w:space="0" w:color="auto"/>
        <w:bottom w:val="none" w:sz="0" w:space="0" w:color="auto"/>
        <w:right w:val="none" w:sz="0" w:space="0" w:color="auto"/>
      </w:divBdr>
    </w:div>
    <w:div w:id="1776748863">
      <w:bodyDiv w:val="1"/>
      <w:marLeft w:val="0"/>
      <w:marRight w:val="0"/>
      <w:marTop w:val="0"/>
      <w:marBottom w:val="0"/>
      <w:divBdr>
        <w:top w:val="none" w:sz="0" w:space="0" w:color="auto"/>
        <w:left w:val="none" w:sz="0" w:space="0" w:color="auto"/>
        <w:bottom w:val="none" w:sz="0" w:space="0" w:color="auto"/>
        <w:right w:val="none" w:sz="0" w:space="0" w:color="auto"/>
      </w:divBdr>
    </w:div>
    <w:div w:id="1777209390">
      <w:bodyDiv w:val="1"/>
      <w:marLeft w:val="0"/>
      <w:marRight w:val="0"/>
      <w:marTop w:val="0"/>
      <w:marBottom w:val="0"/>
      <w:divBdr>
        <w:top w:val="none" w:sz="0" w:space="0" w:color="auto"/>
        <w:left w:val="none" w:sz="0" w:space="0" w:color="auto"/>
        <w:bottom w:val="none" w:sz="0" w:space="0" w:color="auto"/>
        <w:right w:val="none" w:sz="0" w:space="0" w:color="auto"/>
      </w:divBdr>
    </w:div>
    <w:div w:id="1777675342">
      <w:bodyDiv w:val="1"/>
      <w:marLeft w:val="0"/>
      <w:marRight w:val="0"/>
      <w:marTop w:val="0"/>
      <w:marBottom w:val="0"/>
      <w:divBdr>
        <w:top w:val="none" w:sz="0" w:space="0" w:color="auto"/>
        <w:left w:val="none" w:sz="0" w:space="0" w:color="auto"/>
        <w:bottom w:val="none" w:sz="0" w:space="0" w:color="auto"/>
        <w:right w:val="none" w:sz="0" w:space="0" w:color="auto"/>
      </w:divBdr>
    </w:div>
    <w:div w:id="1778981996">
      <w:bodyDiv w:val="1"/>
      <w:marLeft w:val="0"/>
      <w:marRight w:val="0"/>
      <w:marTop w:val="0"/>
      <w:marBottom w:val="0"/>
      <w:divBdr>
        <w:top w:val="none" w:sz="0" w:space="0" w:color="auto"/>
        <w:left w:val="none" w:sz="0" w:space="0" w:color="auto"/>
        <w:bottom w:val="none" w:sz="0" w:space="0" w:color="auto"/>
        <w:right w:val="none" w:sz="0" w:space="0" w:color="auto"/>
      </w:divBdr>
    </w:div>
    <w:div w:id="1779061604">
      <w:bodyDiv w:val="1"/>
      <w:marLeft w:val="0"/>
      <w:marRight w:val="0"/>
      <w:marTop w:val="0"/>
      <w:marBottom w:val="0"/>
      <w:divBdr>
        <w:top w:val="none" w:sz="0" w:space="0" w:color="auto"/>
        <w:left w:val="none" w:sz="0" w:space="0" w:color="auto"/>
        <w:bottom w:val="none" w:sz="0" w:space="0" w:color="auto"/>
        <w:right w:val="none" w:sz="0" w:space="0" w:color="auto"/>
      </w:divBdr>
    </w:div>
    <w:div w:id="1780640131">
      <w:bodyDiv w:val="1"/>
      <w:marLeft w:val="0"/>
      <w:marRight w:val="0"/>
      <w:marTop w:val="0"/>
      <w:marBottom w:val="0"/>
      <w:divBdr>
        <w:top w:val="none" w:sz="0" w:space="0" w:color="auto"/>
        <w:left w:val="none" w:sz="0" w:space="0" w:color="auto"/>
        <w:bottom w:val="none" w:sz="0" w:space="0" w:color="auto"/>
        <w:right w:val="none" w:sz="0" w:space="0" w:color="auto"/>
      </w:divBdr>
    </w:div>
    <w:div w:id="1781145688">
      <w:bodyDiv w:val="1"/>
      <w:marLeft w:val="0"/>
      <w:marRight w:val="0"/>
      <w:marTop w:val="0"/>
      <w:marBottom w:val="0"/>
      <w:divBdr>
        <w:top w:val="none" w:sz="0" w:space="0" w:color="auto"/>
        <w:left w:val="none" w:sz="0" w:space="0" w:color="auto"/>
        <w:bottom w:val="none" w:sz="0" w:space="0" w:color="auto"/>
        <w:right w:val="none" w:sz="0" w:space="0" w:color="auto"/>
      </w:divBdr>
    </w:div>
    <w:div w:id="1782143999">
      <w:bodyDiv w:val="1"/>
      <w:marLeft w:val="0"/>
      <w:marRight w:val="0"/>
      <w:marTop w:val="0"/>
      <w:marBottom w:val="0"/>
      <w:divBdr>
        <w:top w:val="none" w:sz="0" w:space="0" w:color="auto"/>
        <w:left w:val="none" w:sz="0" w:space="0" w:color="auto"/>
        <w:bottom w:val="none" w:sz="0" w:space="0" w:color="auto"/>
        <w:right w:val="none" w:sz="0" w:space="0" w:color="auto"/>
      </w:divBdr>
    </w:div>
    <w:div w:id="1783110776">
      <w:bodyDiv w:val="1"/>
      <w:marLeft w:val="0"/>
      <w:marRight w:val="0"/>
      <w:marTop w:val="0"/>
      <w:marBottom w:val="0"/>
      <w:divBdr>
        <w:top w:val="none" w:sz="0" w:space="0" w:color="auto"/>
        <w:left w:val="none" w:sz="0" w:space="0" w:color="auto"/>
        <w:bottom w:val="none" w:sz="0" w:space="0" w:color="auto"/>
        <w:right w:val="none" w:sz="0" w:space="0" w:color="auto"/>
      </w:divBdr>
    </w:div>
    <w:div w:id="1785034068">
      <w:bodyDiv w:val="1"/>
      <w:marLeft w:val="0"/>
      <w:marRight w:val="0"/>
      <w:marTop w:val="0"/>
      <w:marBottom w:val="0"/>
      <w:divBdr>
        <w:top w:val="none" w:sz="0" w:space="0" w:color="auto"/>
        <w:left w:val="none" w:sz="0" w:space="0" w:color="auto"/>
        <w:bottom w:val="none" w:sz="0" w:space="0" w:color="auto"/>
        <w:right w:val="none" w:sz="0" w:space="0" w:color="auto"/>
      </w:divBdr>
    </w:div>
    <w:div w:id="1786382311">
      <w:bodyDiv w:val="1"/>
      <w:marLeft w:val="0"/>
      <w:marRight w:val="0"/>
      <w:marTop w:val="0"/>
      <w:marBottom w:val="0"/>
      <w:divBdr>
        <w:top w:val="none" w:sz="0" w:space="0" w:color="auto"/>
        <w:left w:val="none" w:sz="0" w:space="0" w:color="auto"/>
        <w:bottom w:val="none" w:sz="0" w:space="0" w:color="auto"/>
        <w:right w:val="none" w:sz="0" w:space="0" w:color="auto"/>
      </w:divBdr>
    </w:div>
    <w:div w:id="1786385488">
      <w:bodyDiv w:val="1"/>
      <w:marLeft w:val="0"/>
      <w:marRight w:val="0"/>
      <w:marTop w:val="0"/>
      <w:marBottom w:val="0"/>
      <w:divBdr>
        <w:top w:val="none" w:sz="0" w:space="0" w:color="auto"/>
        <w:left w:val="none" w:sz="0" w:space="0" w:color="auto"/>
        <w:bottom w:val="none" w:sz="0" w:space="0" w:color="auto"/>
        <w:right w:val="none" w:sz="0" w:space="0" w:color="auto"/>
      </w:divBdr>
    </w:div>
    <w:div w:id="1787121744">
      <w:bodyDiv w:val="1"/>
      <w:marLeft w:val="0"/>
      <w:marRight w:val="0"/>
      <w:marTop w:val="0"/>
      <w:marBottom w:val="0"/>
      <w:divBdr>
        <w:top w:val="none" w:sz="0" w:space="0" w:color="auto"/>
        <w:left w:val="none" w:sz="0" w:space="0" w:color="auto"/>
        <w:bottom w:val="none" w:sz="0" w:space="0" w:color="auto"/>
        <w:right w:val="none" w:sz="0" w:space="0" w:color="auto"/>
      </w:divBdr>
    </w:div>
    <w:div w:id="1788814599">
      <w:bodyDiv w:val="1"/>
      <w:marLeft w:val="0"/>
      <w:marRight w:val="0"/>
      <w:marTop w:val="0"/>
      <w:marBottom w:val="0"/>
      <w:divBdr>
        <w:top w:val="none" w:sz="0" w:space="0" w:color="auto"/>
        <w:left w:val="none" w:sz="0" w:space="0" w:color="auto"/>
        <w:bottom w:val="none" w:sz="0" w:space="0" w:color="auto"/>
        <w:right w:val="none" w:sz="0" w:space="0" w:color="auto"/>
      </w:divBdr>
    </w:div>
    <w:div w:id="1789622341">
      <w:bodyDiv w:val="1"/>
      <w:marLeft w:val="0"/>
      <w:marRight w:val="0"/>
      <w:marTop w:val="0"/>
      <w:marBottom w:val="0"/>
      <w:divBdr>
        <w:top w:val="none" w:sz="0" w:space="0" w:color="auto"/>
        <w:left w:val="none" w:sz="0" w:space="0" w:color="auto"/>
        <w:bottom w:val="none" w:sz="0" w:space="0" w:color="auto"/>
        <w:right w:val="none" w:sz="0" w:space="0" w:color="auto"/>
      </w:divBdr>
    </w:div>
    <w:div w:id="1790662116">
      <w:bodyDiv w:val="1"/>
      <w:marLeft w:val="0"/>
      <w:marRight w:val="0"/>
      <w:marTop w:val="0"/>
      <w:marBottom w:val="0"/>
      <w:divBdr>
        <w:top w:val="none" w:sz="0" w:space="0" w:color="auto"/>
        <w:left w:val="none" w:sz="0" w:space="0" w:color="auto"/>
        <w:bottom w:val="none" w:sz="0" w:space="0" w:color="auto"/>
        <w:right w:val="none" w:sz="0" w:space="0" w:color="auto"/>
      </w:divBdr>
    </w:div>
    <w:div w:id="1790856324">
      <w:bodyDiv w:val="1"/>
      <w:marLeft w:val="0"/>
      <w:marRight w:val="0"/>
      <w:marTop w:val="0"/>
      <w:marBottom w:val="0"/>
      <w:divBdr>
        <w:top w:val="none" w:sz="0" w:space="0" w:color="auto"/>
        <w:left w:val="none" w:sz="0" w:space="0" w:color="auto"/>
        <w:bottom w:val="none" w:sz="0" w:space="0" w:color="auto"/>
        <w:right w:val="none" w:sz="0" w:space="0" w:color="auto"/>
      </w:divBdr>
    </w:div>
    <w:div w:id="1791166643">
      <w:bodyDiv w:val="1"/>
      <w:marLeft w:val="0"/>
      <w:marRight w:val="0"/>
      <w:marTop w:val="0"/>
      <w:marBottom w:val="0"/>
      <w:divBdr>
        <w:top w:val="none" w:sz="0" w:space="0" w:color="auto"/>
        <w:left w:val="none" w:sz="0" w:space="0" w:color="auto"/>
        <w:bottom w:val="none" w:sz="0" w:space="0" w:color="auto"/>
        <w:right w:val="none" w:sz="0" w:space="0" w:color="auto"/>
      </w:divBdr>
    </w:div>
    <w:div w:id="1792238853">
      <w:bodyDiv w:val="1"/>
      <w:marLeft w:val="0"/>
      <w:marRight w:val="0"/>
      <w:marTop w:val="0"/>
      <w:marBottom w:val="0"/>
      <w:divBdr>
        <w:top w:val="none" w:sz="0" w:space="0" w:color="auto"/>
        <w:left w:val="none" w:sz="0" w:space="0" w:color="auto"/>
        <w:bottom w:val="none" w:sz="0" w:space="0" w:color="auto"/>
        <w:right w:val="none" w:sz="0" w:space="0" w:color="auto"/>
      </w:divBdr>
    </w:div>
    <w:div w:id="1795441943">
      <w:bodyDiv w:val="1"/>
      <w:marLeft w:val="0"/>
      <w:marRight w:val="0"/>
      <w:marTop w:val="0"/>
      <w:marBottom w:val="0"/>
      <w:divBdr>
        <w:top w:val="none" w:sz="0" w:space="0" w:color="auto"/>
        <w:left w:val="none" w:sz="0" w:space="0" w:color="auto"/>
        <w:bottom w:val="none" w:sz="0" w:space="0" w:color="auto"/>
        <w:right w:val="none" w:sz="0" w:space="0" w:color="auto"/>
      </w:divBdr>
    </w:div>
    <w:div w:id="1798835990">
      <w:bodyDiv w:val="1"/>
      <w:marLeft w:val="0"/>
      <w:marRight w:val="0"/>
      <w:marTop w:val="0"/>
      <w:marBottom w:val="0"/>
      <w:divBdr>
        <w:top w:val="none" w:sz="0" w:space="0" w:color="auto"/>
        <w:left w:val="none" w:sz="0" w:space="0" w:color="auto"/>
        <w:bottom w:val="none" w:sz="0" w:space="0" w:color="auto"/>
        <w:right w:val="none" w:sz="0" w:space="0" w:color="auto"/>
      </w:divBdr>
    </w:div>
    <w:div w:id="1799763910">
      <w:bodyDiv w:val="1"/>
      <w:marLeft w:val="0"/>
      <w:marRight w:val="0"/>
      <w:marTop w:val="0"/>
      <w:marBottom w:val="0"/>
      <w:divBdr>
        <w:top w:val="none" w:sz="0" w:space="0" w:color="auto"/>
        <w:left w:val="none" w:sz="0" w:space="0" w:color="auto"/>
        <w:bottom w:val="none" w:sz="0" w:space="0" w:color="auto"/>
        <w:right w:val="none" w:sz="0" w:space="0" w:color="auto"/>
      </w:divBdr>
    </w:div>
    <w:div w:id="1800955605">
      <w:bodyDiv w:val="1"/>
      <w:marLeft w:val="0"/>
      <w:marRight w:val="0"/>
      <w:marTop w:val="0"/>
      <w:marBottom w:val="0"/>
      <w:divBdr>
        <w:top w:val="none" w:sz="0" w:space="0" w:color="auto"/>
        <w:left w:val="none" w:sz="0" w:space="0" w:color="auto"/>
        <w:bottom w:val="none" w:sz="0" w:space="0" w:color="auto"/>
        <w:right w:val="none" w:sz="0" w:space="0" w:color="auto"/>
      </w:divBdr>
    </w:div>
    <w:div w:id="1802528931">
      <w:bodyDiv w:val="1"/>
      <w:marLeft w:val="0"/>
      <w:marRight w:val="0"/>
      <w:marTop w:val="0"/>
      <w:marBottom w:val="0"/>
      <w:divBdr>
        <w:top w:val="none" w:sz="0" w:space="0" w:color="auto"/>
        <w:left w:val="none" w:sz="0" w:space="0" w:color="auto"/>
        <w:bottom w:val="none" w:sz="0" w:space="0" w:color="auto"/>
        <w:right w:val="none" w:sz="0" w:space="0" w:color="auto"/>
      </w:divBdr>
    </w:div>
    <w:div w:id="1803690664">
      <w:bodyDiv w:val="1"/>
      <w:marLeft w:val="0"/>
      <w:marRight w:val="0"/>
      <w:marTop w:val="0"/>
      <w:marBottom w:val="0"/>
      <w:divBdr>
        <w:top w:val="none" w:sz="0" w:space="0" w:color="auto"/>
        <w:left w:val="none" w:sz="0" w:space="0" w:color="auto"/>
        <w:bottom w:val="none" w:sz="0" w:space="0" w:color="auto"/>
        <w:right w:val="none" w:sz="0" w:space="0" w:color="auto"/>
      </w:divBdr>
    </w:div>
    <w:div w:id="1805535320">
      <w:bodyDiv w:val="1"/>
      <w:marLeft w:val="0"/>
      <w:marRight w:val="0"/>
      <w:marTop w:val="0"/>
      <w:marBottom w:val="0"/>
      <w:divBdr>
        <w:top w:val="none" w:sz="0" w:space="0" w:color="auto"/>
        <w:left w:val="none" w:sz="0" w:space="0" w:color="auto"/>
        <w:bottom w:val="none" w:sz="0" w:space="0" w:color="auto"/>
        <w:right w:val="none" w:sz="0" w:space="0" w:color="auto"/>
      </w:divBdr>
    </w:div>
    <w:div w:id="1805851077">
      <w:bodyDiv w:val="1"/>
      <w:marLeft w:val="0"/>
      <w:marRight w:val="0"/>
      <w:marTop w:val="0"/>
      <w:marBottom w:val="0"/>
      <w:divBdr>
        <w:top w:val="none" w:sz="0" w:space="0" w:color="auto"/>
        <w:left w:val="none" w:sz="0" w:space="0" w:color="auto"/>
        <w:bottom w:val="none" w:sz="0" w:space="0" w:color="auto"/>
        <w:right w:val="none" w:sz="0" w:space="0" w:color="auto"/>
      </w:divBdr>
    </w:div>
    <w:div w:id="1807503777">
      <w:bodyDiv w:val="1"/>
      <w:marLeft w:val="0"/>
      <w:marRight w:val="0"/>
      <w:marTop w:val="0"/>
      <w:marBottom w:val="0"/>
      <w:divBdr>
        <w:top w:val="none" w:sz="0" w:space="0" w:color="auto"/>
        <w:left w:val="none" w:sz="0" w:space="0" w:color="auto"/>
        <w:bottom w:val="none" w:sz="0" w:space="0" w:color="auto"/>
        <w:right w:val="none" w:sz="0" w:space="0" w:color="auto"/>
      </w:divBdr>
    </w:div>
    <w:div w:id="1807625349">
      <w:bodyDiv w:val="1"/>
      <w:marLeft w:val="0"/>
      <w:marRight w:val="0"/>
      <w:marTop w:val="0"/>
      <w:marBottom w:val="0"/>
      <w:divBdr>
        <w:top w:val="none" w:sz="0" w:space="0" w:color="auto"/>
        <w:left w:val="none" w:sz="0" w:space="0" w:color="auto"/>
        <w:bottom w:val="none" w:sz="0" w:space="0" w:color="auto"/>
        <w:right w:val="none" w:sz="0" w:space="0" w:color="auto"/>
      </w:divBdr>
    </w:div>
    <w:div w:id="1808282186">
      <w:bodyDiv w:val="1"/>
      <w:marLeft w:val="0"/>
      <w:marRight w:val="0"/>
      <w:marTop w:val="0"/>
      <w:marBottom w:val="0"/>
      <w:divBdr>
        <w:top w:val="none" w:sz="0" w:space="0" w:color="auto"/>
        <w:left w:val="none" w:sz="0" w:space="0" w:color="auto"/>
        <w:bottom w:val="none" w:sz="0" w:space="0" w:color="auto"/>
        <w:right w:val="none" w:sz="0" w:space="0" w:color="auto"/>
      </w:divBdr>
    </w:div>
    <w:div w:id="1808891406">
      <w:bodyDiv w:val="1"/>
      <w:marLeft w:val="0"/>
      <w:marRight w:val="0"/>
      <w:marTop w:val="0"/>
      <w:marBottom w:val="0"/>
      <w:divBdr>
        <w:top w:val="none" w:sz="0" w:space="0" w:color="auto"/>
        <w:left w:val="none" w:sz="0" w:space="0" w:color="auto"/>
        <w:bottom w:val="none" w:sz="0" w:space="0" w:color="auto"/>
        <w:right w:val="none" w:sz="0" w:space="0" w:color="auto"/>
      </w:divBdr>
    </w:div>
    <w:div w:id="1809207483">
      <w:bodyDiv w:val="1"/>
      <w:marLeft w:val="0"/>
      <w:marRight w:val="0"/>
      <w:marTop w:val="0"/>
      <w:marBottom w:val="0"/>
      <w:divBdr>
        <w:top w:val="none" w:sz="0" w:space="0" w:color="auto"/>
        <w:left w:val="none" w:sz="0" w:space="0" w:color="auto"/>
        <w:bottom w:val="none" w:sz="0" w:space="0" w:color="auto"/>
        <w:right w:val="none" w:sz="0" w:space="0" w:color="auto"/>
      </w:divBdr>
    </w:div>
    <w:div w:id="1809665298">
      <w:bodyDiv w:val="1"/>
      <w:marLeft w:val="0"/>
      <w:marRight w:val="0"/>
      <w:marTop w:val="0"/>
      <w:marBottom w:val="0"/>
      <w:divBdr>
        <w:top w:val="none" w:sz="0" w:space="0" w:color="auto"/>
        <w:left w:val="none" w:sz="0" w:space="0" w:color="auto"/>
        <w:bottom w:val="none" w:sz="0" w:space="0" w:color="auto"/>
        <w:right w:val="none" w:sz="0" w:space="0" w:color="auto"/>
      </w:divBdr>
    </w:div>
    <w:div w:id="1811287983">
      <w:bodyDiv w:val="1"/>
      <w:marLeft w:val="0"/>
      <w:marRight w:val="0"/>
      <w:marTop w:val="0"/>
      <w:marBottom w:val="0"/>
      <w:divBdr>
        <w:top w:val="none" w:sz="0" w:space="0" w:color="auto"/>
        <w:left w:val="none" w:sz="0" w:space="0" w:color="auto"/>
        <w:bottom w:val="none" w:sz="0" w:space="0" w:color="auto"/>
        <w:right w:val="none" w:sz="0" w:space="0" w:color="auto"/>
      </w:divBdr>
    </w:div>
    <w:div w:id="1811482725">
      <w:bodyDiv w:val="1"/>
      <w:marLeft w:val="0"/>
      <w:marRight w:val="0"/>
      <w:marTop w:val="0"/>
      <w:marBottom w:val="0"/>
      <w:divBdr>
        <w:top w:val="none" w:sz="0" w:space="0" w:color="auto"/>
        <w:left w:val="none" w:sz="0" w:space="0" w:color="auto"/>
        <w:bottom w:val="none" w:sz="0" w:space="0" w:color="auto"/>
        <w:right w:val="none" w:sz="0" w:space="0" w:color="auto"/>
      </w:divBdr>
    </w:div>
    <w:div w:id="1811628134">
      <w:bodyDiv w:val="1"/>
      <w:marLeft w:val="0"/>
      <w:marRight w:val="0"/>
      <w:marTop w:val="0"/>
      <w:marBottom w:val="0"/>
      <w:divBdr>
        <w:top w:val="none" w:sz="0" w:space="0" w:color="auto"/>
        <w:left w:val="none" w:sz="0" w:space="0" w:color="auto"/>
        <w:bottom w:val="none" w:sz="0" w:space="0" w:color="auto"/>
        <w:right w:val="none" w:sz="0" w:space="0" w:color="auto"/>
      </w:divBdr>
    </w:div>
    <w:div w:id="1812599107">
      <w:bodyDiv w:val="1"/>
      <w:marLeft w:val="0"/>
      <w:marRight w:val="0"/>
      <w:marTop w:val="0"/>
      <w:marBottom w:val="0"/>
      <w:divBdr>
        <w:top w:val="none" w:sz="0" w:space="0" w:color="auto"/>
        <w:left w:val="none" w:sz="0" w:space="0" w:color="auto"/>
        <w:bottom w:val="none" w:sz="0" w:space="0" w:color="auto"/>
        <w:right w:val="none" w:sz="0" w:space="0" w:color="auto"/>
      </w:divBdr>
    </w:div>
    <w:div w:id="1814372139">
      <w:bodyDiv w:val="1"/>
      <w:marLeft w:val="0"/>
      <w:marRight w:val="0"/>
      <w:marTop w:val="0"/>
      <w:marBottom w:val="0"/>
      <w:divBdr>
        <w:top w:val="none" w:sz="0" w:space="0" w:color="auto"/>
        <w:left w:val="none" w:sz="0" w:space="0" w:color="auto"/>
        <w:bottom w:val="none" w:sz="0" w:space="0" w:color="auto"/>
        <w:right w:val="none" w:sz="0" w:space="0" w:color="auto"/>
      </w:divBdr>
    </w:div>
    <w:div w:id="1816945560">
      <w:bodyDiv w:val="1"/>
      <w:marLeft w:val="0"/>
      <w:marRight w:val="0"/>
      <w:marTop w:val="0"/>
      <w:marBottom w:val="0"/>
      <w:divBdr>
        <w:top w:val="none" w:sz="0" w:space="0" w:color="auto"/>
        <w:left w:val="none" w:sz="0" w:space="0" w:color="auto"/>
        <w:bottom w:val="none" w:sz="0" w:space="0" w:color="auto"/>
        <w:right w:val="none" w:sz="0" w:space="0" w:color="auto"/>
      </w:divBdr>
    </w:div>
    <w:div w:id="1819152340">
      <w:bodyDiv w:val="1"/>
      <w:marLeft w:val="0"/>
      <w:marRight w:val="0"/>
      <w:marTop w:val="0"/>
      <w:marBottom w:val="0"/>
      <w:divBdr>
        <w:top w:val="none" w:sz="0" w:space="0" w:color="auto"/>
        <w:left w:val="none" w:sz="0" w:space="0" w:color="auto"/>
        <w:bottom w:val="none" w:sz="0" w:space="0" w:color="auto"/>
        <w:right w:val="none" w:sz="0" w:space="0" w:color="auto"/>
      </w:divBdr>
    </w:div>
    <w:div w:id="1819571129">
      <w:bodyDiv w:val="1"/>
      <w:marLeft w:val="0"/>
      <w:marRight w:val="0"/>
      <w:marTop w:val="0"/>
      <w:marBottom w:val="0"/>
      <w:divBdr>
        <w:top w:val="none" w:sz="0" w:space="0" w:color="auto"/>
        <w:left w:val="none" w:sz="0" w:space="0" w:color="auto"/>
        <w:bottom w:val="none" w:sz="0" w:space="0" w:color="auto"/>
        <w:right w:val="none" w:sz="0" w:space="0" w:color="auto"/>
      </w:divBdr>
    </w:div>
    <w:div w:id="1820803809">
      <w:bodyDiv w:val="1"/>
      <w:marLeft w:val="0"/>
      <w:marRight w:val="0"/>
      <w:marTop w:val="0"/>
      <w:marBottom w:val="0"/>
      <w:divBdr>
        <w:top w:val="none" w:sz="0" w:space="0" w:color="auto"/>
        <w:left w:val="none" w:sz="0" w:space="0" w:color="auto"/>
        <w:bottom w:val="none" w:sz="0" w:space="0" w:color="auto"/>
        <w:right w:val="none" w:sz="0" w:space="0" w:color="auto"/>
      </w:divBdr>
    </w:div>
    <w:div w:id="1822649586">
      <w:bodyDiv w:val="1"/>
      <w:marLeft w:val="0"/>
      <w:marRight w:val="0"/>
      <w:marTop w:val="0"/>
      <w:marBottom w:val="0"/>
      <w:divBdr>
        <w:top w:val="none" w:sz="0" w:space="0" w:color="auto"/>
        <w:left w:val="none" w:sz="0" w:space="0" w:color="auto"/>
        <w:bottom w:val="none" w:sz="0" w:space="0" w:color="auto"/>
        <w:right w:val="none" w:sz="0" w:space="0" w:color="auto"/>
      </w:divBdr>
    </w:div>
    <w:div w:id="1823352026">
      <w:bodyDiv w:val="1"/>
      <w:marLeft w:val="0"/>
      <w:marRight w:val="0"/>
      <w:marTop w:val="0"/>
      <w:marBottom w:val="0"/>
      <w:divBdr>
        <w:top w:val="none" w:sz="0" w:space="0" w:color="auto"/>
        <w:left w:val="none" w:sz="0" w:space="0" w:color="auto"/>
        <w:bottom w:val="none" w:sz="0" w:space="0" w:color="auto"/>
        <w:right w:val="none" w:sz="0" w:space="0" w:color="auto"/>
      </w:divBdr>
    </w:div>
    <w:div w:id="1825195866">
      <w:bodyDiv w:val="1"/>
      <w:marLeft w:val="0"/>
      <w:marRight w:val="0"/>
      <w:marTop w:val="0"/>
      <w:marBottom w:val="0"/>
      <w:divBdr>
        <w:top w:val="none" w:sz="0" w:space="0" w:color="auto"/>
        <w:left w:val="none" w:sz="0" w:space="0" w:color="auto"/>
        <w:bottom w:val="none" w:sz="0" w:space="0" w:color="auto"/>
        <w:right w:val="none" w:sz="0" w:space="0" w:color="auto"/>
      </w:divBdr>
    </w:div>
    <w:div w:id="1825580709">
      <w:bodyDiv w:val="1"/>
      <w:marLeft w:val="0"/>
      <w:marRight w:val="0"/>
      <w:marTop w:val="0"/>
      <w:marBottom w:val="0"/>
      <w:divBdr>
        <w:top w:val="none" w:sz="0" w:space="0" w:color="auto"/>
        <w:left w:val="none" w:sz="0" w:space="0" w:color="auto"/>
        <w:bottom w:val="none" w:sz="0" w:space="0" w:color="auto"/>
        <w:right w:val="none" w:sz="0" w:space="0" w:color="auto"/>
      </w:divBdr>
    </w:div>
    <w:div w:id="1828127631">
      <w:bodyDiv w:val="1"/>
      <w:marLeft w:val="0"/>
      <w:marRight w:val="0"/>
      <w:marTop w:val="0"/>
      <w:marBottom w:val="0"/>
      <w:divBdr>
        <w:top w:val="none" w:sz="0" w:space="0" w:color="auto"/>
        <w:left w:val="none" w:sz="0" w:space="0" w:color="auto"/>
        <w:bottom w:val="none" w:sz="0" w:space="0" w:color="auto"/>
        <w:right w:val="none" w:sz="0" w:space="0" w:color="auto"/>
      </w:divBdr>
    </w:div>
    <w:div w:id="1829394971">
      <w:bodyDiv w:val="1"/>
      <w:marLeft w:val="0"/>
      <w:marRight w:val="0"/>
      <w:marTop w:val="0"/>
      <w:marBottom w:val="0"/>
      <w:divBdr>
        <w:top w:val="none" w:sz="0" w:space="0" w:color="auto"/>
        <w:left w:val="none" w:sz="0" w:space="0" w:color="auto"/>
        <w:bottom w:val="none" w:sz="0" w:space="0" w:color="auto"/>
        <w:right w:val="none" w:sz="0" w:space="0" w:color="auto"/>
      </w:divBdr>
    </w:div>
    <w:div w:id="1830173927">
      <w:bodyDiv w:val="1"/>
      <w:marLeft w:val="0"/>
      <w:marRight w:val="0"/>
      <w:marTop w:val="0"/>
      <w:marBottom w:val="0"/>
      <w:divBdr>
        <w:top w:val="none" w:sz="0" w:space="0" w:color="auto"/>
        <w:left w:val="none" w:sz="0" w:space="0" w:color="auto"/>
        <w:bottom w:val="none" w:sz="0" w:space="0" w:color="auto"/>
        <w:right w:val="none" w:sz="0" w:space="0" w:color="auto"/>
      </w:divBdr>
    </w:div>
    <w:div w:id="1831096476">
      <w:bodyDiv w:val="1"/>
      <w:marLeft w:val="0"/>
      <w:marRight w:val="0"/>
      <w:marTop w:val="0"/>
      <w:marBottom w:val="0"/>
      <w:divBdr>
        <w:top w:val="none" w:sz="0" w:space="0" w:color="auto"/>
        <w:left w:val="none" w:sz="0" w:space="0" w:color="auto"/>
        <w:bottom w:val="none" w:sz="0" w:space="0" w:color="auto"/>
        <w:right w:val="none" w:sz="0" w:space="0" w:color="auto"/>
      </w:divBdr>
    </w:div>
    <w:div w:id="1831674547">
      <w:bodyDiv w:val="1"/>
      <w:marLeft w:val="0"/>
      <w:marRight w:val="0"/>
      <w:marTop w:val="0"/>
      <w:marBottom w:val="0"/>
      <w:divBdr>
        <w:top w:val="none" w:sz="0" w:space="0" w:color="auto"/>
        <w:left w:val="none" w:sz="0" w:space="0" w:color="auto"/>
        <w:bottom w:val="none" w:sz="0" w:space="0" w:color="auto"/>
        <w:right w:val="none" w:sz="0" w:space="0" w:color="auto"/>
      </w:divBdr>
    </w:div>
    <w:div w:id="1832795948">
      <w:bodyDiv w:val="1"/>
      <w:marLeft w:val="0"/>
      <w:marRight w:val="0"/>
      <w:marTop w:val="0"/>
      <w:marBottom w:val="0"/>
      <w:divBdr>
        <w:top w:val="none" w:sz="0" w:space="0" w:color="auto"/>
        <w:left w:val="none" w:sz="0" w:space="0" w:color="auto"/>
        <w:bottom w:val="none" w:sz="0" w:space="0" w:color="auto"/>
        <w:right w:val="none" w:sz="0" w:space="0" w:color="auto"/>
      </w:divBdr>
    </w:div>
    <w:div w:id="1833060799">
      <w:bodyDiv w:val="1"/>
      <w:marLeft w:val="0"/>
      <w:marRight w:val="0"/>
      <w:marTop w:val="0"/>
      <w:marBottom w:val="0"/>
      <w:divBdr>
        <w:top w:val="none" w:sz="0" w:space="0" w:color="auto"/>
        <w:left w:val="none" w:sz="0" w:space="0" w:color="auto"/>
        <w:bottom w:val="none" w:sz="0" w:space="0" w:color="auto"/>
        <w:right w:val="none" w:sz="0" w:space="0" w:color="auto"/>
      </w:divBdr>
    </w:div>
    <w:div w:id="1833327737">
      <w:bodyDiv w:val="1"/>
      <w:marLeft w:val="0"/>
      <w:marRight w:val="0"/>
      <w:marTop w:val="0"/>
      <w:marBottom w:val="0"/>
      <w:divBdr>
        <w:top w:val="none" w:sz="0" w:space="0" w:color="auto"/>
        <w:left w:val="none" w:sz="0" w:space="0" w:color="auto"/>
        <w:bottom w:val="none" w:sz="0" w:space="0" w:color="auto"/>
        <w:right w:val="none" w:sz="0" w:space="0" w:color="auto"/>
      </w:divBdr>
    </w:div>
    <w:div w:id="1834292538">
      <w:bodyDiv w:val="1"/>
      <w:marLeft w:val="0"/>
      <w:marRight w:val="0"/>
      <w:marTop w:val="0"/>
      <w:marBottom w:val="0"/>
      <w:divBdr>
        <w:top w:val="none" w:sz="0" w:space="0" w:color="auto"/>
        <w:left w:val="none" w:sz="0" w:space="0" w:color="auto"/>
        <w:bottom w:val="none" w:sz="0" w:space="0" w:color="auto"/>
        <w:right w:val="none" w:sz="0" w:space="0" w:color="auto"/>
      </w:divBdr>
    </w:div>
    <w:div w:id="1834299104">
      <w:bodyDiv w:val="1"/>
      <w:marLeft w:val="0"/>
      <w:marRight w:val="0"/>
      <w:marTop w:val="0"/>
      <w:marBottom w:val="0"/>
      <w:divBdr>
        <w:top w:val="none" w:sz="0" w:space="0" w:color="auto"/>
        <w:left w:val="none" w:sz="0" w:space="0" w:color="auto"/>
        <w:bottom w:val="none" w:sz="0" w:space="0" w:color="auto"/>
        <w:right w:val="none" w:sz="0" w:space="0" w:color="auto"/>
      </w:divBdr>
    </w:div>
    <w:div w:id="1836068886">
      <w:bodyDiv w:val="1"/>
      <w:marLeft w:val="0"/>
      <w:marRight w:val="0"/>
      <w:marTop w:val="0"/>
      <w:marBottom w:val="0"/>
      <w:divBdr>
        <w:top w:val="none" w:sz="0" w:space="0" w:color="auto"/>
        <w:left w:val="none" w:sz="0" w:space="0" w:color="auto"/>
        <w:bottom w:val="none" w:sz="0" w:space="0" w:color="auto"/>
        <w:right w:val="none" w:sz="0" w:space="0" w:color="auto"/>
      </w:divBdr>
    </w:div>
    <w:div w:id="1836333812">
      <w:bodyDiv w:val="1"/>
      <w:marLeft w:val="0"/>
      <w:marRight w:val="0"/>
      <w:marTop w:val="0"/>
      <w:marBottom w:val="0"/>
      <w:divBdr>
        <w:top w:val="none" w:sz="0" w:space="0" w:color="auto"/>
        <w:left w:val="none" w:sz="0" w:space="0" w:color="auto"/>
        <w:bottom w:val="none" w:sz="0" w:space="0" w:color="auto"/>
        <w:right w:val="none" w:sz="0" w:space="0" w:color="auto"/>
      </w:divBdr>
    </w:div>
    <w:div w:id="1839341118">
      <w:bodyDiv w:val="1"/>
      <w:marLeft w:val="0"/>
      <w:marRight w:val="0"/>
      <w:marTop w:val="0"/>
      <w:marBottom w:val="0"/>
      <w:divBdr>
        <w:top w:val="none" w:sz="0" w:space="0" w:color="auto"/>
        <w:left w:val="none" w:sz="0" w:space="0" w:color="auto"/>
        <w:bottom w:val="none" w:sz="0" w:space="0" w:color="auto"/>
        <w:right w:val="none" w:sz="0" w:space="0" w:color="auto"/>
      </w:divBdr>
    </w:div>
    <w:div w:id="1841385181">
      <w:bodyDiv w:val="1"/>
      <w:marLeft w:val="0"/>
      <w:marRight w:val="0"/>
      <w:marTop w:val="0"/>
      <w:marBottom w:val="0"/>
      <w:divBdr>
        <w:top w:val="none" w:sz="0" w:space="0" w:color="auto"/>
        <w:left w:val="none" w:sz="0" w:space="0" w:color="auto"/>
        <w:bottom w:val="none" w:sz="0" w:space="0" w:color="auto"/>
        <w:right w:val="none" w:sz="0" w:space="0" w:color="auto"/>
      </w:divBdr>
    </w:div>
    <w:div w:id="1844007901">
      <w:bodyDiv w:val="1"/>
      <w:marLeft w:val="0"/>
      <w:marRight w:val="0"/>
      <w:marTop w:val="0"/>
      <w:marBottom w:val="0"/>
      <w:divBdr>
        <w:top w:val="none" w:sz="0" w:space="0" w:color="auto"/>
        <w:left w:val="none" w:sz="0" w:space="0" w:color="auto"/>
        <w:bottom w:val="none" w:sz="0" w:space="0" w:color="auto"/>
        <w:right w:val="none" w:sz="0" w:space="0" w:color="auto"/>
      </w:divBdr>
    </w:div>
    <w:div w:id="1845046596">
      <w:bodyDiv w:val="1"/>
      <w:marLeft w:val="0"/>
      <w:marRight w:val="0"/>
      <w:marTop w:val="0"/>
      <w:marBottom w:val="0"/>
      <w:divBdr>
        <w:top w:val="none" w:sz="0" w:space="0" w:color="auto"/>
        <w:left w:val="none" w:sz="0" w:space="0" w:color="auto"/>
        <w:bottom w:val="none" w:sz="0" w:space="0" w:color="auto"/>
        <w:right w:val="none" w:sz="0" w:space="0" w:color="auto"/>
      </w:divBdr>
    </w:div>
    <w:div w:id="1846162890">
      <w:bodyDiv w:val="1"/>
      <w:marLeft w:val="0"/>
      <w:marRight w:val="0"/>
      <w:marTop w:val="0"/>
      <w:marBottom w:val="0"/>
      <w:divBdr>
        <w:top w:val="none" w:sz="0" w:space="0" w:color="auto"/>
        <w:left w:val="none" w:sz="0" w:space="0" w:color="auto"/>
        <w:bottom w:val="none" w:sz="0" w:space="0" w:color="auto"/>
        <w:right w:val="none" w:sz="0" w:space="0" w:color="auto"/>
      </w:divBdr>
    </w:div>
    <w:div w:id="1846701405">
      <w:bodyDiv w:val="1"/>
      <w:marLeft w:val="0"/>
      <w:marRight w:val="0"/>
      <w:marTop w:val="0"/>
      <w:marBottom w:val="0"/>
      <w:divBdr>
        <w:top w:val="none" w:sz="0" w:space="0" w:color="auto"/>
        <w:left w:val="none" w:sz="0" w:space="0" w:color="auto"/>
        <w:bottom w:val="none" w:sz="0" w:space="0" w:color="auto"/>
        <w:right w:val="none" w:sz="0" w:space="0" w:color="auto"/>
      </w:divBdr>
    </w:div>
    <w:div w:id="1846824069">
      <w:bodyDiv w:val="1"/>
      <w:marLeft w:val="0"/>
      <w:marRight w:val="0"/>
      <w:marTop w:val="0"/>
      <w:marBottom w:val="0"/>
      <w:divBdr>
        <w:top w:val="none" w:sz="0" w:space="0" w:color="auto"/>
        <w:left w:val="none" w:sz="0" w:space="0" w:color="auto"/>
        <w:bottom w:val="none" w:sz="0" w:space="0" w:color="auto"/>
        <w:right w:val="none" w:sz="0" w:space="0" w:color="auto"/>
      </w:divBdr>
    </w:div>
    <w:div w:id="1848519058">
      <w:bodyDiv w:val="1"/>
      <w:marLeft w:val="0"/>
      <w:marRight w:val="0"/>
      <w:marTop w:val="0"/>
      <w:marBottom w:val="0"/>
      <w:divBdr>
        <w:top w:val="none" w:sz="0" w:space="0" w:color="auto"/>
        <w:left w:val="none" w:sz="0" w:space="0" w:color="auto"/>
        <w:bottom w:val="none" w:sz="0" w:space="0" w:color="auto"/>
        <w:right w:val="none" w:sz="0" w:space="0" w:color="auto"/>
      </w:divBdr>
    </w:div>
    <w:div w:id="1849250027">
      <w:bodyDiv w:val="1"/>
      <w:marLeft w:val="0"/>
      <w:marRight w:val="0"/>
      <w:marTop w:val="0"/>
      <w:marBottom w:val="0"/>
      <w:divBdr>
        <w:top w:val="none" w:sz="0" w:space="0" w:color="auto"/>
        <w:left w:val="none" w:sz="0" w:space="0" w:color="auto"/>
        <w:bottom w:val="none" w:sz="0" w:space="0" w:color="auto"/>
        <w:right w:val="none" w:sz="0" w:space="0" w:color="auto"/>
      </w:divBdr>
    </w:div>
    <w:div w:id="1850213597">
      <w:bodyDiv w:val="1"/>
      <w:marLeft w:val="0"/>
      <w:marRight w:val="0"/>
      <w:marTop w:val="0"/>
      <w:marBottom w:val="0"/>
      <w:divBdr>
        <w:top w:val="none" w:sz="0" w:space="0" w:color="auto"/>
        <w:left w:val="none" w:sz="0" w:space="0" w:color="auto"/>
        <w:bottom w:val="none" w:sz="0" w:space="0" w:color="auto"/>
        <w:right w:val="none" w:sz="0" w:space="0" w:color="auto"/>
      </w:divBdr>
    </w:div>
    <w:div w:id="1851526500">
      <w:bodyDiv w:val="1"/>
      <w:marLeft w:val="0"/>
      <w:marRight w:val="0"/>
      <w:marTop w:val="0"/>
      <w:marBottom w:val="0"/>
      <w:divBdr>
        <w:top w:val="none" w:sz="0" w:space="0" w:color="auto"/>
        <w:left w:val="none" w:sz="0" w:space="0" w:color="auto"/>
        <w:bottom w:val="none" w:sz="0" w:space="0" w:color="auto"/>
        <w:right w:val="none" w:sz="0" w:space="0" w:color="auto"/>
      </w:divBdr>
    </w:div>
    <w:div w:id="1854957384">
      <w:bodyDiv w:val="1"/>
      <w:marLeft w:val="0"/>
      <w:marRight w:val="0"/>
      <w:marTop w:val="0"/>
      <w:marBottom w:val="0"/>
      <w:divBdr>
        <w:top w:val="none" w:sz="0" w:space="0" w:color="auto"/>
        <w:left w:val="none" w:sz="0" w:space="0" w:color="auto"/>
        <w:bottom w:val="none" w:sz="0" w:space="0" w:color="auto"/>
        <w:right w:val="none" w:sz="0" w:space="0" w:color="auto"/>
      </w:divBdr>
    </w:div>
    <w:div w:id="1855263628">
      <w:bodyDiv w:val="1"/>
      <w:marLeft w:val="0"/>
      <w:marRight w:val="0"/>
      <w:marTop w:val="0"/>
      <w:marBottom w:val="0"/>
      <w:divBdr>
        <w:top w:val="none" w:sz="0" w:space="0" w:color="auto"/>
        <w:left w:val="none" w:sz="0" w:space="0" w:color="auto"/>
        <w:bottom w:val="none" w:sz="0" w:space="0" w:color="auto"/>
        <w:right w:val="none" w:sz="0" w:space="0" w:color="auto"/>
      </w:divBdr>
    </w:div>
    <w:div w:id="1855731580">
      <w:bodyDiv w:val="1"/>
      <w:marLeft w:val="0"/>
      <w:marRight w:val="0"/>
      <w:marTop w:val="0"/>
      <w:marBottom w:val="0"/>
      <w:divBdr>
        <w:top w:val="none" w:sz="0" w:space="0" w:color="auto"/>
        <w:left w:val="none" w:sz="0" w:space="0" w:color="auto"/>
        <w:bottom w:val="none" w:sz="0" w:space="0" w:color="auto"/>
        <w:right w:val="none" w:sz="0" w:space="0" w:color="auto"/>
      </w:divBdr>
    </w:div>
    <w:div w:id="1856192530">
      <w:bodyDiv w:val="1"/>
      <w:marLeft w:val="0"/>
      <w:marRight w:val="0"/>
      <w:marTop w:val="0"/>
      <w:marBottom w:val="0"/>
      <w:divBdr>
        <w:top w:val="none" w:sz="0" w:space="0" w:color="auto"/>
        <w:left w:val="none" w:sz="0" w:space="0" w:color="auto"/>
        <w:bottom w:val="none" w:sz="0" w:space="0" w:color="auto"/>
        <w:right w:val="none" w:sz="0" w:space="0" w:color="auto"/>
      </w:divBdr>
    </w:div>
    <w:div w:id="1857234882">
      <w:bodyDiv w:val="1"/>
      <w:marLeft w:val="0"/>
      <w:marRight w:val="0"/>
      <w:marTop w:val="0"/>
      <w:marBottom w:val="0"/>
      <w:divBdr>
        <w:top w:val="none" w:sz="0" w:space="0" w:color="auto"/>
        <w:left w:val="none" w:sz="0" w:space="0" w:color="auto"/>
        <w:bottom w:val="none" w:sz="0" w:space="0" w:color="auto"/>
        <w:right w:val="none" w:sz="0" w:space="0" w:color="auto"/>
      </w:divBdr>
    </w:div>
    <w:div w:id="1857573146">
      <w:bodyDiv w:val="1"/>
      <w:marLeft w:val="0"/>
      <w:marRight w:val="0"/>
      <w:marTop w:val="0"/>
      <w:marBottom w:val="0"/>
      <w:divBdr>
        <w:top w:val="none" w:sz="0" w:space="0" w:color="auto"/>
        <w:left w:val="none" w:sz="0" w:space="0" w:color="auto"/>
        <w:bottom w:val="none" w:sz="0" w:space="0" w:color="auto"/>
        <w:right w:val="none" w:sz="0" w:space="0" w:color="auto"/>
      </w:divBdr>
    </w:div>
    <w:div w:id="1857766122">
      <w:bodyDiv w:val="1"/>
      <w:marLeft w:val="0"/>
      <w:marRight w:val="0"/>
      <w:marTop w:val="0"/>
      <w:marBottom w:val="0"/>
      <w:divBdr>
        <w:top w:val="none" w:sz="0" w:space="0" w:color="auto"/>
        <w:left w:val="none" w:sz="0" w:space="0" w:color="auto"/>
        <w:bottom w:val="none" w:sz="0" w:space="0" w:color="auto"/>
        <w:right w:val="none" w:sz="0" w:space="0" w:color="auto"/>
      </w:divBdr>
    </w:div>
    <w:div w:id="1857965083">
      <w:bodyDiv w:val="1"/>
      <w:marLeft w:val="0"/>
      <w:marRight w:val="0"/>
      <w:marTop w:val="0"/>
      <w:marBottom w:val="0"/>
      <w:divBdr>
        <w:top w:val="none" w:sz="0" w:space="0" w:color="auto"/>
        <w:left w:val="none" w:sz="0" w:space="0" w:color="auto"/>
        <w:bottom w:val="none" w:sz="0" w:space="0" w:color="auto"/>
        <w:right w:val="none" w:sz="0" w:space="0" w:color="auto"/>
      </w:divBdr>
    </w:div>
    <w:div w:id="1858231309">
      <w:bodyDiv w:val="1"/>
      <w:marLeft w:val="0"/>
      <w:marRight w:val="0"/>
      <w:marTop w:val="0"/>
      <w:marBottom w:val="0"/>
      <w:divBdr>
        <w:top w:val="none" w:sz="0" w:space="0" w:color="auto"/>
        <w:left w:val="none" w:sz="0" w:space="0" w:color="auto"/>
        <w:bottom w:val="none" w:sz="0" w:space="0" w:color="auto"/>
        <w:right w:val="none" w:sz="0" w:space="0" w:color="auto"/>
      </w:divBdr>
    </w:div>
    <w:div w:id="1861161993">
      <w:bodyDiv w:val="1"/>
      <w:marLeft w:val="0"/>
      <w:marRight w:val="0"/>
      <w:marTop w:val="0"/>
      <w:marBottom w:val="0"/>
      <w:divBdr>
        <w:top w:val="none" w:sz="0" w:space="0" w:color="auto"/>
        <w:left w:val="none" w:sz="0" w:space="0" w:color="auto"/>
        <w:bottom w:val="none" w:sz="0" w:space="0" w:color="auto"/>
        <w:right w:val="none" w:sz="0" w:space="0" w:color="auto"/>
      </w:divBdr>
    </w:div>
    <w:div w:id="1862745266">
      <w:bodyDiv w:val="1"/>
      <w:marLeft w:val="0"/>
      <w:marRight w:val="0"/>
      <w:marTop w:val="0"/>
      <w:marBottom w:val="0"/>
      <w:divBdr>
        <w:top w:val="none" w:sz="0" w:space="0" w:color="auto"/>
        <w:left w:val="none" w:sz="0" w:space="0" w:color="auto"/>
        <w:bottom w:val="none" w:sz="0" w:space="0" w:color="auto"/>
        <w:right w:val="none" w:sz="0" w:space="0" w:color="auto"/>
      </w:divBdr>
    </w:div>
    <w:div w:id="1863979999">
      <w:bodyDiv w:val="1"/>
      <w:marLeft w:val="0"/>
      <w:marRight w:val="0"/>
      <w:marTop w:val="0"/>
      <w:marBottom w:val="0"/>
      <w:divBdr>
        <w:top w:val="none" w:sz="0" w:space="0" w:color="auto"/>
        <w:left w:val="none" w:sz="0" w:space="0" w:color="auto"/>
        <w:bottom w:val="none" w:sz="0" w:space="0" w:color="auto"/>
        <w:right w:val="none" w:sz="0" w:space="0" w:color="auto"/>
      </w:divBdr>
    </w:div>
    <w:div w:id="1864131177">
      <w:bodyDiv w:val="1"/>
      <w:marLeft w:val="0"/>
      <w:marRight w:val="0"/>
      <w:marTop w:val="0"/>
      <w:marBottom w:val="0"/>
      <w:divBdr>
        <w:top w:val="none" w:sz="0" w:space="0" w:color="auto"/>
        <w:left w:val="none" w:sz="0" w:space="0" w:color="auto"/>
        <w:bottom w:val="none" w:sz="0" w:space="0" w:color="auto"/>
        <w:right w:val="none" w:sz="0" w:space="0" w:color="auto"/>
      </w:divBdr>
    </w:div>
    <w:div w:id="1865896195">
      <w:bodyDiv w:val="1"/>
      <w:marLeft w:val="0"/>
      <w:marRight w:val="0"/>
      <w:marTop w:val="0"/>
      <w:marBottom w:val="0"/>
      <w:divBdr>
        <w:top w:val="none" w:sz="0" w:space="0" w:color="auto"/>
        <w:left w:val="none" w:sz="0" w:space="0" w:color="auto"/>
        <w:bottom w:val="none" w:sz="0" w:space="0" w:color="auto"/>
        <w:right w:val="none" w:sz="0" w:space="0" w:color="auto"/>
      </w:divBdr>
    </w:div>
    <w:div w:id="1866752445">
      <w:bodyDiv w:val="1"/>
      <w:marLeft w:val="0"/>
      <w:marRight w:val="0"/>
      <w:marTop w:val="0"/>
      <w:marBottom w:val="0"/>
      <w:divBdr>
        <w:top w:val="none" w:sz="0" w:space="0" w:color="auto"/>
        <w:left w:val="none" w:sz="0" w:space="0" w:color="auto"/>
        <w:bottom w:val="none" w:sz="0" w:space="0" w:color="auto"/>
        <w:right w:val="none" w:sz="0" w:space="0" w:color="auto"/>
      </w:divBdr>
    </w:div>
    <w:div w:id="1868788951">
      <w:bodyDiv w:val="1"/>
      <w:marLeft w:val="0"/>
      <w:marRight w:val="0"/>
      <w:marTop w:val="0"/>
      <w:marBottom w:val="0"/>
      <w:divBdr>
        <w:top w:val="none" w:sz="0" w:space="0" w:color="auto"/>
        <w:left w:val="none" w:sz="0" w:space="0" w:color="auto"/>
        <w:bottom w:val="none" w:sz="0" w:space="0" w:color="auto"/>
        <w:right w:val="none" w:sz="0" w:space="0" w:color="auto"/>
      </w:divBdr>
    </w:div>
    <w:div w:id="1871069874">
      <w:bodyDiv w:val="1"/>
      <w:marLeft w:val="0"/>
      <w:marRight w:val="0"/>
      <w:marTop w:val="0"/>
      <w:marBottom w:val="0"/>
      <w:divBdr>
        <w:top w:val="none" w:sz="0" w:space="0" w:color="auto"/>
        <w:left w:val="none" w:sz="0" w:space="0" w:color="auto"/>
        <w:bottom w:val="none" w:sz="0" w:space="0" w:color="auto"/>
        <w:right w:val="none" w:sz="0" w:space="0" w:color="auto"/>
      </w:divBdr>
    </w:div>
    <w:div w:id="1871600459">
      <w:bodyDiv w:val="1"/>
      <w:marLeft w:val="0"/>
      <w:marRight w:val="0"/>
      <w:marTop w:val="0"/>
      <w:marBottom w:val="0"/>
      <w:divBdr>
        <w:top w:val="none" w:sz="0" w:space="0" w:color="auto"/>
        <w:left w:val="none" w:sz="0" w:space="0" w:color="auto"/>
        <w:bottom w:val="none" w:sz="0" w:space="0" w:color="auto"/>
        <w:right w:val="none" w:sz="0" w:space="0" w:color="auto"/>
      </w:divBdr>
    </w:div>
    <w:div w:id="1873104319">
      <w:bodyDiv w:val="1"/>
      <w:marLeft w:val="0"/>
      <w:marRight w:val="0"/>
      <w:marTop w:val="0"/>
      <w:marBottom w:val="0"/>
      <w:divBdr>
        <w:top w:val="none" w:sz="0" w:space="0" w:color="auto"/>
        <w:left w:val="none" w:sz="0" w:space="0" w:color="auto"/>
        <w:bottom w:val="none" w:sz="0" w:space="0" w:color="auto"/>
        <w:right w:val="none" w:sz="0" w:space="0" w:color="auto"/>
      </w:divBdr>
    </w:div>
    <w:div w:id="1874002115">
      <w:bodyDiv w:val="1"/>
      <w:marLeft w:val="0"/>
      <w:marRight w:val="0"/>
      <w:marTop w:val="0"/>
      <w:marBottom w:val="0"/>
      <w:divBdr>
        <w:top w:val="none" w:sz="0" w:space="0" w:color="auto"/>
        <w:left w:val="none" w:sz="0" w:space="0" w:color="auto"/>
        <w:bottom w:val="none" w:sz="0" w:space="0" w:color="auto"/>
        <w:right w:val="none" w:sz="0" w:space="0" w:color="auto"/>
      </w:divBdr>
    </w:div>
    <w:div w:id="1874922732">
      <w:bodyDiv w:val="1"/>
      <w:marLeft w:val="0"/>
      <w:marRight w:val="0"/>
      <w:marTop w:val="0"/>
      <w:marBottom w:val="0"/>
      <w:divBdr>
        <w:top w:val="none" w:sz="0" w:space="0" w:color="auto"/>
        <w:left w:val="none" w:sz="0" w:space="0" w:color="auto"/>
        <w:bottom w:val="none" w:sz="0" w:space="0" w:color="auto"/>
        <w:right w:val="none" w:sz="0" w:space="0" w:color="auto"/>
      </w:divBdr>
    </w:div>
    <w:div w:id="1875389009">
      <w:bodyDiv w:val="1"/>
      <w:marLeft w:val="0"/>
      <w:marRight w:val="0"/>
      <w:marTop w:val="0"/>
      <w:marBottom w:val="0"/>
      <w:divBdr>
        <w:top w:val="none" w:sz="0" w:space="0" w:color="auto"/>
        <w:left w:val="none" w:sz="0" w:space="0" w:color="auto"/>
        <w:bottom w:val="none" w:sz="0" w:space="0" w:color="auto"/>
        <w:right w:val="none" w:sz="0" w:space="0" w:color="auto"/>
      </w:divBdr>
    </w:div>
    <w:div w:id="1875389787">
      <w:bodyDiv w:val="1"/>
      <w:marLeft w:val="0"/>
      <w:marRight w:val="0"/>
      <w:marTop w:val="0"/>
      <w:marBottom w:val="0"/>
      <w:divBdr>
        <w:top w:val="none" w:sz="0" w:space="0" w:color="auto"/>
        <w:left w:val="none" w:sz="0" w:space="0" w:color="auto"/>
        <w:bottom w:val="none" w:sz="0" w:space="0" w:color="auto"/>
        <w:right w:val="none" w:sz="0" w:space="0" w:color="auto"/>
      </w:divBdr>
    </w:div>
    <w:div w:id="1875581093">
      <w:bodyDiv w:val="1"/>
      <w:marLeft w:val="0"/>
      <w:marRight w:val="0"/>
      <w:marTop w:val="0"/>
      <w:marBottom w:val="0"/>
      <w:divBdr>
        <w:top w:val="none" w:sz="0" w:space="0" w:color="auto"/>
        <w:left w:val="none" w:sz="0" w:space="0" w:color="auto"/>
        <w:bottom w:val="none" w:sz="0" w:space="0" w:color="auto"/>
        <w:right w:val="none" w:sz="0" w:space="0" w:color="auto"/>
      </w:divBdr>
    </w:div>
    <w:div w:id="1875654657">
      <w:bodyDiv w:val="1"/>
      <w:marLeft w:val="0"/>
      <w:marRight w:val="0"/>
      <w:marTop w:val="0"/>
      <w:marBottom w:val="0"/>
      <w:divBdr>
        <w:top w:val="none" w:sz="0" w:space="0" w:color="auto"/>
        <w:left w:val="none" w:sz="0" w:space="0" w:color="auto"/>
        <w:bottom w:val="none" w:sz="0" w:space="0" w:color="auto"/>
        <w:right w:val="none" w:sz="0" w:space="0" w:color="auto"/>
      </w:divBdr>
    </w:div>
    <w:div w:id="1875772034">
      <w:bodyDiv w:val="1"/>
      <w:marLeft w:val="0"/>
      <w:marRight w:val="0"/>
      <w:marTop w:val="0"/>
      <w:marBottom w:val="0"/>
      <w:divBdr>
        <w:top w:val="none" w:sz="0" w:space="0" w:color="auto"/>
        <w:left w:val="none" w:sz="0" w:space="0" w:color="auto"/>
        <w:bottom w:val="none" w:sz="0" w:space="0" w:color="auto"/>
        <w:right w:val="none" w:sz="0" w:space="0" w:color="auto"/>
      </w:divBdr>
    </w:div>
    <w:div w:id="1877505534">
      <w:bodyDiv w:val="1"/>
      <w:marLeft w:val="0"/>
      <w:marRight w:val="0"/>
      <w:marTop w:val="0"/>
      <w:marBottom w:val="0"/>
      <w:divBdr>
        <w:top w:val="none" w:sz="0" w:space="0" w:color="auto"/>
        <w:left w:val="none" w:sz="0" w:space="0" w:color="auto"/>
        <w:bottom w:val="none" w:sz="0" w:space="0" w:color="auto"/>
        <w:right w:val="none" w:sz="0" w:space="0" w:color="auto"/>
      </w:divBdr>
    </w:div>
    <w:div w:id="1878661391">
      <w:bodyDiv w:val="1"/>
      <w:marLeft w:val="0"/>
      <w:marRight w:val="0"/>
      <w:marTop w:val="0"/>
      <w:marBottom w:val="0"/>
      <w:divBdr>
        <w:top w:val="none" w:sz="0" w:space="0" w:color="auto"/>
        <w:left w:val="none" w:sz="0" w:space="0" w:color="auto"/>
        <w:bottom w:val="none" w:sz="0" w:space="0" w:color="auto"/>
        <w:right w:val="none" w:sz="0" w:space="0" w:color="auto"/>
      </w:divBdr>
    </w:div>
    <w:div w:id="1878807725">
      <w:bodyDiv w:val="1"/>
      <w:marLeft w:val="0"/>
      <w:marRight w:val="0"/>
      <w:marTop w:val="0"/>
      <w:marBottom w:val="0"/>
      <w:divBdr>
        <w:top w:val="none" w:sz="0" w:space="0" w:color="auto"/>
        <w:left w:val="none" w:sz="0" w:space="0" w:color="auto"/>
        <w:bottom w:val="none" w:sz="0" w:space="0" w:color="auto"/>
        <w:right w:val="none" w:sz="0" w:space="0" w:color="auto"/>
      </w:divBdr>
    </w:div>
    <w:div w:id="1879397005">
      <w:bodyDiv w:val="1"/>
      <w:marLeft w:val="0"/>
      <w:marRight w:val="0"/>
      <w:marTop w:val="0"/>
      <w:marBottom w:val="0"/>
      <w:divBdr>
        <w:top w:val="none" w:sz="0" w:space="0" w:color="auto"/>
        <w:left w:val="none" w:sz="0" w:space="0" w:color="auto"/>
        <w:bottom w:val="none" w:sz="0" w:space="0" w:color="auto"/>
        <w:right w:val="none" w:sz="0" w:space="0" w:color="auto"/>
      </w:divBdr>
    </w:div>
    <w:div w:id="1880169364">
      <w:bodyDiv w:val="1"/>
      <w:marLeft w:val="0"/>
      <w:marRight w:val="0"/>
      <w:marTop w:val="0"/>
      <w:marBottom w:val="0"/>
      <w:divBdr>
        <w:top w:val="none" w:sz="0" w:space="0" w:color="auto"/>
        <w:left w:val="none" w:sz="0" w:space="0" w:color="auto"/>
        <w:bottom w:val="none" w:sz="0" w:space="0" w:color="auto"/>
        <w:right w:val="none" w:sz="0" w:space="0" w:color="auto"/>
      </w:divBdr>
    </w:div>
    <w:div w:id="1880586601">
      <w:bodyDiv w:val="1"/>
      <w:marLeft w:val="0"/>
      <w:marRight w:val="0"/>
      <w:marTop w:val="0"/>
      <w:marBottom w:val="0"/>
      <w:divBdr>
        <w:top w:val="none" w:sz="0" w:space="0" w:color="auto"/>
        <w:left w:val="none" w:sz="0" w:space="0" w:color="auto"/>
        <w:bottom w:val="none" w:sz="0" w:space="0" w:color="auto"/>
        <w:right w:val="none" w:sz="0" w:space="0" w:color="auto"/>
      </w:divBdr>
    </w:div>
    <w:div w:id="1880627699">
      <w:bodyDiv w:val="1"/>
      <w:marLeft w:val="0"/>
      <w:marRight w:val="0"/>
      <w:marTop w:val="0"/>
      <w:marBottom w:val="0"/>
      <w:divBdr>
        <w:top w:val="none" w:sz="0" w:space="0" w:color="auto"/>
        <w:left w:val="none" w:sz="0" w:space="0" w:color="auto"/>
        <w:bottom w:val="none" w:sz="0" w:space="0" w:color="auto"/>
        <w:right w:val="none" w:sz="0" w:space="0" w:color="auto"/>
      </w:divBdr>
    </w:div>
    <w:div w:id="1881939161">
      <w:bodyDiv w:val="1"/>
      <w:marLeft w:val="0"/>
      <w:marRight w:val="0"/>
      <w:marTop w:val="0"/>
      <w:marBottom w:val="0"/>
      <w:divBdr>
        <w:top w:val="none" w:sz="0" w:space="0" w:color="auto"/>
        <w:left w:val="none" w:sz="0" w:space="0" w:color="auto"/>
        <w:bottom w:val="none" w:sz="0" w:space="0" w:color="auto"/>
        <w:right w:val="none" w:sz="0" w:space="0" w:color="auto"/>
      </w:divBdr>
    </w:div>
    <w:div w:id="1882131363">
      <w:bodyDiv w:val="1"/>
      <w:marLeft w:val="0"/>
      <w:marRight w:val="0"/>
      <w:marTop w:val="0"/>
      <w:marBottom w:val="0"/>
      <w:divBdr>
        <w:top w:val="none" w:sz="0" w:space="0" w:color="auto"/>
        <w:left w:val="none" w:sz="0" w:space="0" w:color="auto"/>
        <w:bottom w:val="none" w:sz="0" w:space="0" w:color="auto"/>
        <w:right w:val="none" w:sz="0" w:space="0" w:color="auto"/>
      </w:divBdr>
    </w:div>
    <w:div w:id="1882784342">
      <w:bodyDiv w:val="1"/>
      <w:marLeft w:val="0"/>
      <w:marRight w:val="0"/>
      <w:marTop w:val="0"/>
      <w:marBottom w:val="0"/>
      <w:divBdr>
        <w:top w:val="none" w:sz="0" w:space="0" w:color="auto"/>
        <w:left w:val="none" w:sz="0" w:space="0" w:color="auto"/>
        <w:bottom w:val="none" w:sz="0" w:space="0" w:color="auto"/>
        <w:right w:val="none" w:sz="0" w:space="0" w:color="auto"/>
      </w:divBdr>
    </w:div>
    <w:div w:id="1883864749">
      <w:bodyDiv w:val="1"/>
      <w:marLeft w:val="0"/>
      <w:marRight w:val="0"/>
      <w:marTop w:val="0"/>
      <w:marBottom w:val="0"/>
      <w:divBdr>
        <w:top w:val="none" w:sz="0" w:space="0" w:color="auto"/>
        <w:left w:val="none" w:sz="0" w:space="0" w:color="auto"/>
        <w:bottom w:val="none" w:sz="0" w:space="0" w:color="auto"/>
        <w:right w:val="none" w:sz="0" w:space="0" w:color="auto"/>
      </w:divBdr>
    </w:div>
    <w:div w:id="1887138094">
      <w:bodyDiv w:val="1"/>
      <w:marLeft w:val="0"/>
      <w:marRight w:val="0"/>
      <w:marTop w:val="0"/>
      <w:marBottom w:val="0"/>
      <w:divBdr>
        <w:top w:val="none" w:sz="0" w:space="0" w:color="auto"/>
        <w:left w:val="none" w:sz="0" w:space="0" w:color="auto"/>
        <w:bottom w:val="none" w:sz="0" w:space="0" w:color="auto"/>
        <w:right w:val="none" w:sz="0" w:space="0" w:color="auto"/>
      </w:divBdr>
    </w:div>
    <w:div w:id="1888910020">
      <w:bodyDiv w:val="1"/>
      <w:marLeft w:val="0"/>
      <w:marRight w:val="0"/>
      <w:marTop w:val="0"/>
      <w:marBottom w:val="0"/>
      <w:divBdr>
        <w:top w:val="none" w:sz="0" w:space="0" w:color="auto"/>
        <w:left w:val="none" w:sz="0" w:space="0" w:color="auto"/>
        <w:bottom w:val="none" w:sz="0" w:space="0" w:color="auto"/>
        <w:right w:val="none" w:sz="0" w:space="0" w:color="auto"/>
      </w:divBdr>
    </w:div>
    <w:div w:id="1889027319">
      <w:bodyDiv w:val="1"/>
      <w:marLeft w:val="0"/>
      <w:marRight w:val="0"/>
      <w:marTop w:val="0"/>
      <w:marBottom w:val="0"/>
      <w:divBdr>
        <w:top w:val="none" w:sz="0" w:space="0" w:color="auto"/>
        <w:left w:val="none" w:sz="0" w:space="0" w:color="auto"/>
        <w:bottom w:val="none" w:sz="0" w:space="0" w:color="auto"/>
        <w:right w:val="none" w:sz="0" w:space="0" w:color="auto"/>
      </w:divBdr>
    </w:div>
    <w:div w:id="1889218594">
      <w:bodyDiv w:val="1"/>
      <w:marLeft w:val="0"/>
      <w:marRight w:val="0"/>
      <w:marTop w:val="0"/>
      <w:marBottom w:val="0"/>
      <w:divBdr>
        <w:top w:val="none" w:sz="0" w:space="0" w:color="auto"/>
        <w:left w:val="none" w:sz="0" w:space="0" w:color="auto"/>
        <w:bottom w:val="none" w:sz="0" w:space="0" w:color="auto"/>
        <w:right w:val="none" w:sz="0" w:space="0" w:color="auto"/>
      </w:divBdr>
    </w:div>
    <w:div w:id="1890411201">
      <w:bodyDiv w:val="1"/>
      <w:marLeft w:val="0"/>
      <w:marRight w:val="0"/>
      <w:marTop w:val="0"/>
      <w:marBottom w:val="0"/>
      <w:divBdr>
        <w:top w:val="none" w:sz="0" w:space="0" w:color="auto"/>
        <w:left w:val="none" w:sz="0" w:space="0" w:color="auto"/>
        <w:bottom w:val="none" w:sz="0" w:space="0" w:color="auto"/>
        <w:right w:val="none" w:sz="0" w:space="0" w:color="auto"/>
      </w:divBdr>
    </w:div>
    <w:div w:id="1890871201">
      <w:bodyDiv w:val="1"/>
      <w:marLeft w:val="0"/>
      <w:marRight w:val="0"/>
      <w:marTop w:val="0"/>
      <w:marBottom w:val="0"/>
      <w:divBdr>
        <w:top w:val="none" w:sz="0" w:space="0" w:color="auto"/>
        <w:left w:val="none" w:sz="0" w:space="0" w:color="auto"/>
        <w:bottom w:val="none" w:sz="0" w:space="0" w:color="auto"/>
        <w:right w:val="none" w:sz="0" w:space="0" w:color="auto"/>
      </w:divBdr>
    </w:div>
    <w:div w:id="1891308477">
      <w:bodyDiv w:val="1"/>
      <w:marLeft w:val="0"/>
      <w:marRight w:val="0"/>
      <w:marTop w:val="0"/>
      <w:marBottom w:val="0"/>
      <w:divBdr>
        <w:top w:val="none" w:sz="0" w:space="0" w:color="auto"/>
        <w:left w:val="none" w:sz="0" w:space="0" w:color="auto"/>
        <w:bottom w:val="none" w:sz="0" w:space="0" w:color="auto"/>
        <w:right w:val="none" w:sz="0" w:space="0" w:color="auto"/>
      </w:divBdr>
    </w:div>
    <w:div w:id="1891375422">
      <w:bodyDiv w:val="1"/>
      <w:marLeft w:val="0"/>
      <w:marRight w:val="0"/>
      <w:marTop w:val="0"/>
      <w:marBottom w:val="0"/>
      <w:divBdr>
        <w:top w:val="none" w:sz="0" w:space="0" w:color="auto"/>
        <w:left w:val="none" w:sz="0" w:space="0" w:color="auto"/>
        <w:bottom w:val="none" w:sz="0" w:space="0" w:color="auto"/>
        <w:right w:val="none" w:sz="0" w:space="0" w:color="auto"/>
      </w:divBdr>
    </w:div>
    <w:div w:id="1891846160">
      <w:bodyDiv w:val="1"/>
      <w:marLeft w:val="0"/>
      <w:marRight w:val="0"/>
      <w:marTop w:val="0"/>
      <w:marBottom w:val="0"/>
      <w:divBdr>
        <w:top w:val="none" w:sz="0" w:space="0" w:color="auto"/>
        <w:left w:val="none" w:sz="0" w:space="0" w:color="auto"/>
        <w:bottom w:val="none" w:sz="0" w:space="0" w:color="auto"/>
        <w:right w:val="none" w:sz="0" w:space="0" w:color="auto"/>
      </w:divBdr>
    </w:div>
    <w:div w:id="1892573623">
      <w:bodyDiv w:val="1"/>
      <w:marLeft w:val="0"/>
      <w:marRight w:val="0"/>
      <w:marTop w:val="0"/>
      <w:marBottom w:val="0"/>
      <w:divBdr>
        <w:top w:val="none" w:sz="0" w:space="0" w:color="auto"/>
        <w:left w:val="none" w:sz="0" w:space="0" w:color="auto"/>
        <w:bottom w:val="none" w:sz="0" w:space="0" w:color="auto"/>
        <w:right w:val="none" w:sz="0" w:space="0" w:color="auto"/>
      </w:divBdr>
    </w:div>
    <w:div w:id="1895652707">
      <w:bodyDiv w:val="1"/>
      <w:marLeft w:val="0"/>
      <w:marRight w:val="0"/>
      <w:marTop w:val="0"/>
      <w:marBottom w:val="0"/>
      <w:divBdr>
        <w:top w:val="none" w:sz="0" w:space="0" w:color="auto"/>
        <w:left w:val="none" w:sz="0" w:space="0" w:color="auto"/>
        <w:bottom w:val="none" w:sz="0" w:space="0" w:color="auto"/>
        <w:right w:val="none" w:sz="0" w:space="0" w:color="auto"/>
      </w:divBdr>
    </w:div>
    <w:div w:id="1896162642">
      <w:bodyDiv w:val="1"/>
      <w:marLeft w:val="0"/>
      <w:marRight w:val="0"/>
      <w:marTop w:val="0"/>
      <w:marBottom w:val="0"/>
      <w:divBdr>
        <w:top w:val="none" w:sz="0" w:space="0" w:color="auto"/>
        <w:left w:val="none" w:sz="0" w:space="0" w:color="auto"/>
        <w:bottom w:val="none" w:sz="0" w:space="0" w:color="auto"/>
        <w:right w:val="none" w:sz="0" w:space="0" w:color="auto"/>
      </w:divBdr>
    </w:div>
    <w:div w:id="1896163108">
      <w:bodyDiv w:val="1"/>
      <w:marLeft w:val="0"/>
      <w:marRight w:val="0"/>
      <w:marTop w:val="0"/>
      <w:marBottom w:val="0"/>
      <w:divBdr>
        <w:top w:val="none" w:sz="0" w:space="0" w:color="auto"/>
        <w:left w:val="none" w:sz="0" w:space="0" w:color="auto"/>
        <w:bottom w:val="none" w:sz="0" w:space="0" w:color="auto"/>
        <w:right w:val="none" w:sz="0" w:space="0" w:color="auto"/>
      </w:divBdr>
    </w:div>
    <w:div w:id="1896814799">
      <w:bodyDiv w:val="1"/>
      <w:marLeft w:val="0"/>
      <w:marRight w:val="0"/>
      <w:marTop w:val="0"/>
      <w:marBottom w:val="0"/>
      <w:divBdr>
        <w:top w:val="none" w:sz="0" w:space="0" w:color="auto"/>
        <w:left w:val="none" w:sz="0" w:space="0" w:color="auto"/>
        <w:bottom w:val="none" w:sz="0" w:space="0" w:color="auto"/>
        <w:right w:val="none" w:sz="0" w:space="0" w:color="auto"/>
      </w:divBdr>
    </w:div>
    <w:div w:id="1898777458">
      <w:bodyDiv w:val="1"/>
      <w:marLeft w:val="0"/>
      <w:marRight w:val="0"/>
      <w:marTop w:val="0"/>
      <w:marBottom w:val="0"/>
      <w:divBdr>
        <w:top w:val="none" w:sz="0" w:space="0" w:color="auto"/>
        <w:left w:val="none" w:sz="0" w:space="0" w:color="auto"/>
        <w:bottom w:val="none" w:sz="0" w:space="0" w:color="auto"/>
        <w:right w:val="none" w:sz="0" w:space="0" w:color="auto"/>
      </w:divBdr>
    </w:div>
    <w:div w:id="1900551614">
      <w:bodyDiv w:val="1"/>
      <w:marLeft w:val="0"/>
      <w:marRight w:val="0"/>
      <w:marTop w:val="0"/>
      <w:marBottom w:val="0"/>
      <w:divBdr>
        <w:top w:val="none" w:sz="0" w:space="0" w:color="auto"/>
        <w:left w:val="none" w:sz="0" w:space="0" w:color="auto"/>
        <w:bottom w:val="none" w:sz="0" w:space="0" w:color="auto"/>
        <w:right w:val="none" w:sz="0" w:space="0" w:color="auto"/>
      </w:divBdr>
    </w:div>
    <w:div w:id="1902667838">
      <w:bodyDiv w:val="1"/>
      <w:marLeft w:val="0"/>
      <w:marRight w:val="0"/>
      <w:marTop w:val="0"/>
      <w:marBottom w:val="0"/>
      <w:divBdr>
        <w:top w:val="none" w:sz="0" w:space="0" w:color="auto"/>
        <w:left w:val="none" w:sz="0" w:space="0" w:color="auto"/>
        <w:bottom w:val="none" w:sz="0" w:space="0" w:color="auto"/>
        <w:right w:val="none" w:sz="0" w:space="0" w:color="auto"/>
      </w:divBdr>
    </w:div>
    <w:div w:id="1904683802">
      <w:bodyDiv w:val="1"/>
      <w:marLeft w:val="0"/>
      <w:marRight w:val="0"/>
      <w:marTop w:val="0"/>
      <w:marBottom w:val="0"/>
      <w:divBdr>
        <w:top w:val="none" w:sz="0" w:space="0" w:color="auto"/>
        <w:left w:val="none" w:sz="0" w:space="0" w:color="auto"/>
        <w:bottom w:val="none" w:sz="0" w:space="0" w:color="auto"/>
        <w:right w:val="none" w:sz="0" w:space="0" w:color="auto"/>
      </w:divBdr>
    </w:div>
    <w:div w:id="1905404727">
      <w:bodyDiv w:val="1"/>
      <w:marLeft w:val="0"/>
      <w:marRight w:val="0"/>
      <w:marTop w:val="0"/>
      <w:marBottom w:val="0"/>
      <w:divBdr>
        <w:top w:val="none" w:sz="0" w:space="0" w:color="auto"/>
        <w:left w:val="none" w:sz="0" w:space="0" w:color="auto"/>
        <w:bottom w:val="none" w:sz="0" w:space="0" w:color="auto"/>
        <w:right w:val="none" w:sz="0" w:space="0" w:color="auto"/>
      </w:divBdr>
    </w:div>
    <w:div w:id="1905682833">
      <w:bodyDiv w:val="1"/>
      <w:marLeft w:val="0"/>
      <w:marRight w:val="0"/>
      <w:marTop w:val="0"/>
      <w:marBottom w:val="0"/>
      <w:divBdr>
        <w:top w:val="none" w:sz="0" w:space="0" w:color="auto"/>
        <w:left w:val="none" w:sz="0" w:space="0" w:color="auto"/>
        <w:bottom w:val="none" w:sz="0" w:space="0" w:color="auto"/>
        <w:right w:val="none" w:sz="0" w:space="0" w:color="auto"/>
      </w:divBdr>
    </w:div>
    <w:div w:id="1905944125">
      <w:bodyDiv w:val="1"/>
      <w:marLeft w:val="0"/>
      <w:marRight w:val="0"/>
      <w:marTop w:val="0"/>
      <w:marBottom w:val="0"/>
      <w:divBdr>
        <w:top w:val="none" w:sz="0" w:space="0" w:color="auto"/>
        <w:left w:val="none" w:sz="0" w:space="0" w:color="auto"/>
        <w:bottom w:val="none" w:sz="0" w:space="0" w:color="auto"/>
        <w:right w:val="none" w:sz="0" w:space="0" w:color="auto"/>
      </w:divBdr>
    </w:div>
    <w:div w:id="1907033952">
      <w:bodyDiv w:val="1"/>
      <w:marLeft w:val="0"/>
      <w:marRight w:val="0"/>
      <w:marTop w:val="0"/>
      <w:marBottom w:val="0"/>
      <w:divBdr>
        <w:top w:val="none" w:sz="0" w:space="0" w:color="auto"/>
        <w:left w:val="none" w:sz="0" w:space="0" w:color="auto"/>
        <w:bottom w:val="none" w:sz="0" w:space="0" w:color="auto"/>
        <w:right w:val="none" w:sz="0" w:space="0" w:color="auto"/>
      </w:divBdr>
    </w:div>
    <w:div w:id="1908372039">
      <w:bodyDiv w:val="1"/>
      <w:marLeft w:val="0"/>
      <w:marRight w:val="0"/>
      <w:marTop w:val="0"/>
      <w:marBottom w:val="0"/>
      <w:divBdr>
        <w:top w:val="none" w:sz="0" w:space="0" w:color="auto"/>
        <w:left w:val="none" w:sz="0" w:space="0" w:color="auto"/>
        <w:bottom w:val="none" w:sz="0" w:space="0" w:color="auto"/>
        <w:right w:val="none" w:sz="0" w:space="0" w:color="auto"/>
      </w:divBdr>
    </w:div>
    <w:div w:id="1909146334">
      <w:bodyDiv w:val="1"/>
      <w:marLeft w:val="0"/>
      <w:marRight w:val="0"/>
      <w:marTop w:val="0"/>
      <w:marBottom w:val="0"/>
      <w:divBdr>
        <w:top w:val="none" w:sz="0" w:space="0" w:color="auto"/>
        <w:left w:val="none" w:sz="0" w:space="0" w:color="auto"/>
        <w:bottom w:val="none" w:sz="0" w:space="0" w:color="auto"/>
        <w:right w:val="none" w:sz="0" w:space="0" w:color="auto"/>
      </w:divBdr>
    </w:div>
    <w:div w:id="1910266288">
      <w:bodyDiv w:val="1"/>
      <w:marLeft w:val="0"/>
      <w:marRight w:val="0"/>
      <w:marTop w:val="0"/>
      <w:marBottom w:val="0"/>
      <w:divBdr>
        <w:top w:val="none" w:sz="0" w:space="0" w:color="auto"/>
        <w:left w:val="none" w:sz="0" w:space="0" w:color="auto"/>
        <w:bottom w:val="none" w:sz="0" w:space="0" w:color="auto"/>
        <w:right w:val="none" w:sz="0" w:space="0" w:color="auto"/>
      </w:divBdr>
    </w:div>
    <w:div w:id="1910461119">
      <w:bodyDiv w:val="1"/>
      <w:marLeft w:val="0"/>
      <w:marRight w:val="0"/>
      <w:marTop w:val="0"/>
      <w:marBottom w:val="0"/>
      <w:divBdr>
        <w:top w:val="none" w:sz="0" w:space="0" w:color="auto"/>
        <w:left w:val="none" w:sz="0" w:space="0" w:color="auto"/>
        <w:bottom w:val="none" w:sz="0" w:space="0" w:color="auto"/>
        <w:right w:val="none" w:sz="0" w:space="0" w:color="auto"/>
      </w:divBdr>
    </w:div>
    <w:div w:id="1912035702">
      <w:bodyDiv w:val="1"/>
      <w:marLeft w:val="0"/>
      <w:marRight w:val="0"/>
      <w:marTop w:val="0"/>
      <w:marBottom w:val="0"/>
      <w:divBdr>
        <w:top w:val="none" w:sz="0" w:space="0" w:color="auto"/>
        <w:left w:val="none" w:sz="0" w:space="0" w:color="auto"/>
        <w:bottom w:val="none" w:sz="0" w:space="0" w:color="auto"/>
        <w:right w:val="none" w:sz="0" w:space="0" w:color="auto"/>
      </w:divBdr>
    </w:div>
    <w:div w:id="1912738831">
      <w:bodyDiv w:val="1"/>
      <w:marLeft w:val="0"/>
      <w:marRight w:val="0"/>
      <w:marTop w:val="0"/>
      <w:marBottom w:val="0"/>
      <w:divBdr>
        <w:top w:val="none" w:sz="0" w:space="0" w:color="auto"/>
        <w:left w:val="none" w:sz="0" w:space="0" w:color="auto"/>
        <w:bottom w:val="none" w:sz="0" w:space="0" w:color="auto"/>
        <w:right w:val="none" w:sz="0" w:space="0" w:color="auto"/>
      </w:divBdr>
    </w:div>
    <w:div w:id="1913464499">
      <w:bodyDiv w:val="1"/>
      <w:marLeft w:val="0"/>
      <w:marRight w:val="0"/>
      <w:marTop w:val="0"/>
      <w:marBottom w:val="0"/>
      <w:divBdr>
        <w:top w:val="none" w:sz="0" w:space="0" w:color="auto"/>
        <w:left w:val="none" w:sz="0" w:space="0" w:color="auto"/>
        <w:bottom w:val="none" w:sz="0" w:space="0" w:color="auto"/>
        <w:right w:val="none" w:sz="0" w:space="0" w:color="auto"/>
      </w:divBdr>
    </w:div>
    <w:div w:id="1914387946">
      <w:bodyDiv w:val="1"/>
      <w:marLeft w:val="0"/>
      <w:marRight w:val="0"/>
      <w:marTop w:val="0"/>
      <w:marBottom w:val="0"/>
      <w:divBdr>
        <w:top w:val="none" w:sz="0" w:space="0" w:color="auto"/>
        <w:left w:val="none" w:sz="0" w:space="0" w:color="auto"/>
        <w:bottom w:val="none" w:sz="0" w:space="0" w:color="auto"/>
        <w:right w:val="none" w:sz="0" w:space="0" w:color="auto"/>
      </w:divBdr>
    </w:div>
    <w:div w:id="1916016574">
      <w:bodyDiv w:val="1"/>
      <w:marLeft w:val="0"/>
      <w:marRight w:val="0"/>
      <w:marTop w:val="0"/>
      <w:marBottom w:val="0"/>
      <w:divBdr>
        <w:top w:val="none" w:sz="0" w:space="0" w:color="auto"/>
        <w:left w:val="none" w:sz="0" w:space="0" w:color="auto"/>
        <w:bottom w:val="none" w:sz="0" w:space="0" w:color="auto"/>
        <w:right w:val="none" w:sz="0" w:space="0" w:color="auto"/>
      </w:divBdr>
    </w:div>
    <w:div w:id="1916698109">
      <w:bodyDiv w:val="1"/>
      <w:marLeft w:val="0"/>
      <w:marRight w:val="0"/>
      <w:marTop w:val="0"/>
      <w:marBottom w:val="0"/>
      <w:divBdr>
        <w:top w:val="none" w:sz="0" w:space="0" w:color="auto"/>
        <w:left w:val="none" w:sz="0" w:space="0" w:color="auto"/>
        <w:bottom w:val="none" w:sz="0" w:space="0" w:color="auto"/>
        <w:right w:val="none" w:sz="0" w:space="0" w:color="auto"/>
      </w:divBdr>
    </w:div>
    <w:div w:id="1916888864">
      <w:bodyDiv w:val="1"/>
      <w:marLeft w:val="0"/>
      <w:marRight w:val="0"/>
      <w:marTop w:val="0"/>
      <w:marBottom w:val="0"/>
      <w:divBdr>
        <w:top w:val="none" w:sz="0" w:space="0" w:color="auto"/>
        <w:left w:val="none" w:sz="0" w:space="0" w:color="auto"/>
        <w:bottom w:val="none" w:sz="0" w:space="0" w:color="auto"/>
        <w:right w:val="none" w:sz="0" w:space="0" w:color="auto"/>
      </w:divBdr>
    </w:div>
    <w:div w:id="1918973524">
      <w:bodyDiv w:val="1"/>
      <w:marLeft w:val="0"/>
      <w:marRight w:val="0"/>
      <w:marTop w:val="0"/>
      <w:marBottom w:val="0"/>
      <w:divBdr>
        <w:top w:val="none" w:sz="0" w:space="0" w:color="auto"/>
        <w:left w:val="none" w:sz="0" w:space="0" w:color="auto"/>
        <w:bottom w:val="none" w:sz="0" w:space="0" w:color="auto"/>
        <w:right w:val="none" w:sz="0" w:space="0" w:color="auto"/>
      </w:divBdr>
    </w:div>
    <w:div w:id="1919250248">
      <w:bodyDiv w:val="1"/>
      <w:marLeft w:val="0"/>
      <w:marRight w:val="0"/>
      <w:marTop w:val="0"/>
      <w:marBottom w:val="0"/>
      <w:divBdr>
        <w:top w:val="none" w:sz="0" w:space="0" w:color="auto"/>
        <w:left w:val="none" w:sz="0" w:space="0" w:color="auto"/>
        <w:bottom w:val="none" w:sz="0" w:space="0" w:color="auto"/>
        <w:right w:val="none" w:sz="0" w:space="0" w:color="auto"/>
      </w:divBdr>
    </w:div>
    <w:div w:id="1919360764">
      <w:bodyDiv w:val="1"/>
      <w:marLeft w:val="0"/>
      <w:marRight w:val="0"/>
      <w:marTop w:val="0"/>
      <w:marBottom w:val="0"/>
      <w:divBdr>
        <w:top w:val="none" w:sz="0" w:space="0" w:color="auto"/>
        <w:left w:val="none" w:sz="0" w:space="0" w:color="auto"/>
        <w:bottom w:val="none" w:sz="0" w:space="0" w:color="auto"/>
        <w:right w:val="none" w:sz="0" w:space="0" w:color="auto"/>
      </w:divBdr>
    </w:div>
    <w:div w:id="1920089766">
      <w:bodyDiv w:val="1"/>
      <w:marLeft w:val="0"/>
      <w:marRight w:val="0"/>
      <w:marTop w:val="0"/>
      <w:marBottom w:val="0"/>
      <w:divBdr>
        <w:top w:val="none" w:sz="0" w:space="0" w:color="auto"/>
        <w:left w:val="none" w:sz="0" w:space="0" w:color="auto"/>
        <w:bottom w:val="none" w:sz="0" w:space="0" w:color="auto"/>
        <w:right w:val="none" w:sz="0" w:space="0" w:color="auto"/>
      </w:divBdr>
    </w:div>
    <w:div w:id="1921325317">
      <w:bodyDiv w:val="1"/>
      <w:marLeft w:val="0"/>
      <w:marRight w:val="0"/>
      <w:marTop w:val="0"/>
      <w:marBottom w:val="0"/>
      <w:divBdr>
        <w:top w:val="none" w:sz="0" w:space="0" w:color="auto"/>
        <w:left w:val="none" w:sz="0" w:space="0" w:color="auto"/>
        <w:bottom w:val="none" w:sz="0" w:space="0" w:color="auto"/>
        <w:right w:val="none" w:sz="0" w:space="0" w:color="auto"/>
      </w:divBdr>
    </w:div>
    <w:div w:id="1921520286">
      <w:bodyDiv w:val="1"/>
      <w:marLeft w:val="0"/>
      <w:marRight w:val="0"/>
      <w:marTop w:val="0"/>
      <w:marBottom w:val="0"/>
      <w:divBdr>
        <w:top w:val="none" w:sz="0" w:space="0" w:color="auto"/>
        <w:left w:val="none" w:sz="0" w:space="0" w:color="auto"/>
        <w:bottom w:val="none" w:sz="0" w:space="0" w:color="auto"/>
        <w:right w:val="none" w:sz="0" w:space="0" w:color="auto"/>
      </w:divBdr>
    </w:div>
    <w:div w:id="1922132500">
      <w:bodyDiv w:val="1"/>
      <w:marLeft w:val="0"/>
      <w:marRight w:val="0"/>
      <w:marTop w:val="0"/>
      <w:marBottom w:val="0"/>
      <w:divBdr>
        <w:top w:val="none" w:sz="0" w:space="0" w:color="auto"/>
        <w:left w:val="none" w:sz="0" w:space="0" w:color="auto"/>
        <w:bottom w:val="none" w:sz="0" w:space="0" w:color="auto"/>
        <w:right w:val="none" w:sz="0" w:space="0" w:color="auto"/>
      </w:divBdr>
    </w:div>
    <w:div w:id="1922400103">
      <w:bodyDiv w:val="1"/>
      <w:marLeft w:val="0"/>
      <w:marRight w:val="0"/>
      <w:marTop w:val="0"/>
      <w:marBottom w:val="0"/>
      <w:divBdr>
        <w:top w:val="none" w:sz="0" w:space="0" w:color="auto"/>
        <w:left w:val="none" w:sz="0" w:space="0" w:color="auto"/>
        <w:bottom w:val="none" w:sz="0" w:space="0" w:color="auto"/>
        <w:right w:val="none" w:sz="0" w:space="0" w:color="auto"/>
      </w:divBdr>
    </w:div>
    <w:div w:id="1926379901">
      <w:bodyDiv w:val="1"/>
      <w:marLeft w:val="0"/>
      <w:marRight w:val="0"/>
      <w:marTop w:val="0"/>
      <w:marBottom w:val="0"/>
      <w:divBdr>
        <w:top w:val="none" w:sz="0" w:space="0" w:color="auto"/>
        <w:left w:val="none" w:sz="0" w:space="0" w:color="auto"/>
        <w:bottom w:val="none" w:sz="0" w:space="0" w:color="auto"/>
        <w:right w:val="none" w:sz="0" w:space="0" w:color="auto"/>
      </w:divBdr>
    </w:div>
    <w:div w:id="1926913271">
      <w:bodyDiv w:val="1"/>
      <w:marLeft w:val="0"/>
      <w:marRight w:val="0"/>
      <w:marTop w:val="0"/>
      <w:marBottom w:val="0"/>
      <w:divBdr>
        <w:top w:val="none" w:sz="0" w:space="0" w:color="auto"/>
        <w:left w:val="none" w:sz="0" w:space="0" w:color="auto"/>
        <w:bottom w:val="none" w:sz="0" w:space="0" w:color="auto"/>
        <w:right w:val="none" w:sz="0" w:space="0" w:color="auto"/>
      </w:divBdr>
    </w:div>
    <w:div w:id="1927764643">
      <w:bodyDiv w:val="1"/>
      <w:marLeft w:val="0"/>
      <w:marRight w:val="0"/>
      <w:marTop w:val="0"/>
      <w:marBottom w:val="0"/>
      <w:divBdr>
        <w:top w:val="none" w:sz="0" w:space="0" w:color="auto"/>
        <w:left w:val="none" w:sz="0" w:space="0" w:color="auto"/>
        <w:bottom w:val="none" w:sz="0" w:space="0" w:color="auto"/>
        <w:right w:val="none" w:sz="0" w:space="0" w:color="auto"/>
      </w:divBdr>
    </w:div>
    <w:div w:id="1927768723">
      <w:bodyDiv w:val="1"/>
      <w:marLeft w:val="0"/>
      <w:marRight w:val="0"/>
      <w:marTop w:val="0"/>
      <w:marBottom w:val="0"/>
      <w:divBdr>
        <w:top w:val="none" w:sz="0" w:space="0" w:color="auto"/>
        <w:left w:val="none" w:sz="0" w:space="0" w:color="auto"/>
        <w:bottom w:val="none" w:sz="0" w:space="0" w:color="auto"/>
        <w:right w:val="none" w:sz="0" w:space="0" w:color="auto"/>
      </w:divBdr>
    </w:div>
    <w:div w:id="1928078616">
      <w:bodyDiv w:val="1"/>
      <w:marLeft w:val="0"/>
      <w:marRight w:val="0"/>
      <w:marTop w:val="0"/>
      <w:marBottom w:val="0"/>
      <w:divBdr>
        <w:top w:val="none" w:sz="0" w:space="0" w:color="auto"/>
        <w:left w:val="none" w:sz="0" w:space="0" w:color="auto"/>
        <w:bottom w:val="none" w:sz="0" w:space="0" w:color="auto"/>
        <w:right w:val="none" w:sz="0" w:space="0" w:color="auto"/>
      </w:divBdr>
    </w:div>
    <w:div w:id="1930118209">
      <w:bodyDiv w:val="1"/>
      <w:marLeft w:val="0"/>
      <w:marRight w:val="0"/>
      <w:marTop w:val="0"/>
      <w:marBottom w:val="0"/>
      <w:divBdr>
        <w:top w:val="none" w:sz="0" w:space="0" w:color="auto"/>
        <w:left w:val="none" w:sz="0" w:space="0" w:color="auto"/>
        <w:bottom w:val="none" w:sz="0" w:space="0" w:color="auto"/>
        <w:right w:val="none" w:sz="0" w:space="0" w:color="auto"/>
      </w:divBdr>
    </w:div>
    <w:div w:id="1931499154">
      <w:bodyDiv w:val="1"/>
      <w:marLeft w:val="0"/>
      <w:marRight w:val="0"/>
      <w:marTop w:val="0"/>
      <w:marBottom w:val="0"/>
      <w:divBdr>
        <w:top w:val="none" w:sz="0" w:space="0" w:color="auto"/>
        <w:left w:val="none" w:sz="0" w:space="0" w:color="auto"/>
        <w:bottom w:val="none" w:sz="0" w:space="0" w:color="auto"/>
        <w:right w:val="none" w:sz="0" w:space="0" w:color="auto"/>
      </w:divBdr>
    </w:div>
    <w:div w:id="1931886515">
      <w:bodyDiv w:val="1"/>
      <w:marLeft w:val="0"/>
      <w:marRight w:val="0"/>
      <w:marTop w:val="0"/>
      <w:marBottom w:val="0"/>
      <w:divBdr>
        <w:top w:val="none" w:sz="0" w:space="0" w:color="auto"/>
        <w:left w:val="none" w:sz="0" w:space="0" w:color="auto"/>
        <w:bottom w:val="none" w:sz="0" w:space="0" w:color="auto"/>
        <w:right w:val="none" w:sz="0" w:space="0" w:color="auto"/>
      </w:divBdr>
    </w:div>
    <w:div w:id="1933853446">
      <w:bodyDiv w:val="1"/>
      <w:marLeft w:val="0"/>
      <w:marRight w:val="0"/>
      <w:marTop w:val="0"/>
      <w:marBottom w:val="0"/>
      <w:divBdr>
        <w:top w:val="none" w:sz="0" w:space="0" w:color="auto"/>
        <w:left w:val="none" w:sz="0" w:space="0" w:color="auto"/>
        <w:bottom w:val="none" w:sz="0" w:space="0" w:color="auto"/>
        <w:right w:val="none" w:sz="0" w:space="0" w:color="auto"/>
      </w:divBdr>
    </w:div>
    <w:div w:id="1935278563">
      <w:bodyDiv w:val="1"/>
      <w:marLeft w:val="0"/>
      <w:marRight w:val="0"/>
      <w:marTop w:val="0"/>
      <w:marBottom w:val="0"/>
      <w:divBdr>
        <w:top w:val="none" w:sz="0" w:space="0" w:color="auto"/>
        <w:left w:val="none" w:sz="0" w:space="0" w:color="auto"/>
        <w:bottom w:val="none" w:sz="0" w:space="0" w:color="auto"/>
        <w:right w:val="none" w:sz="0" w:space="0" w:color="auto"/>
      </w:divBdr>
    </w:div>
    <w:div w:id="1937860449">
      <w:bodyDiv w:val="1"/>
      <w:marLeft w:val="0"/>
      <w:marRight w:val="0"/>
      <w:marTop w:val="0"/>
      <w:marBottom w:val="0"/>
      <w:divBdr>
        <w:top w:val="none" w:sz="0" w:space="0" w:color="auto"/>
        <w:left w:val="none" w:sz="0" w:space="0" w:color="auto"/>
        <w:bottom w:val="none" w:sz="0" w:space="0" w:color="auto"/>
        <w:right w:val="none" w:sz="0" w:space="0" w:color="auto"/>
      </w:divBdr>
    </w:div>
    <w:div w:id="1938321092">
      <w:bodyDiv w:val="1"/>
      <w:marLeft w:val="0"/>
      <w:marRight w:val="0"/>
      <w:marTop w:val="0"/>
      <w:marBottom w:val="0"/>
      <w:divBdr>
        <w:top w:val="none" w:sz="0" w:space="0" w:color="auto"/>
        <w:left w:val="none" w:sz="0" w:space="0" w:color="auto"/>
        <w:bottom w:val="none" w:sz="0" w:space="0" w:color="auto"/>
        <w:right w:val="none" w:sz="0" w:space="0" w:color="auto"/>
      </w:divBdr>
    </w:div>
    <w:div w:id="1938633883">
      <w:bodyDiv w:val="1"/>
      <w:marLeft w:val="0"/>
      <w:marRight w:val="0"/>
      <w:marTop w:val="0"/>
      <w:marBottom w:val="0"/>
      <w:divBdr>
        <w:top w:val="none" w:sz="0" w:space="0" w:color="auto"/>
        <w:left w:val="none" w:sz="0" w:space="0" w:color="auto"/>
        <w:bottom w:val="none" w:sz="0" w:space="0" w:color="auto"/>
        <w:right w:val="none" w:sz="0" w:space="0" w:color="auto"/>
      </w:divBdr>
    </w:div>
    <w:div w:id="1938830601">
      <w:bodyDiv w:val="1"/>
      <w:marLeft w:val="0"/>
      <w:marRight w:val="0"/>
      <w:marTop w:val="0"/>
      <w:marBottom w:val="0"/>
      <w:divBdr>
        <w:top w:val="none" w:sz="0" w:space="0" w:color="auto"/>
        <w:left w:val="none" w:sz="0" w:space="0" w:color="auto"/>
        <w:bottom w:val="none" w:sz="0" w:space="0" w:color="auto"/>
        <w:right w:val="none" w:sz="0" w:space="0" w:color="auto"/>
      </w:divBdr>
    </w:div>
    <w:div w:id="1939437757">
      <w:bodyDiv w:val="1"/>
      <w:marLeft w:val="0"/>
      <w:marRight w:val="0"/>
      <w:marTop w:val="0"/>
      <w:marBottom w:val="0"/>
      <w:divBdr>
        <w:top w:val="none" w:sz="0" w:space="0" w:color="auto"/>
        <w:left w:val="none" w:sz="0" w:space="0" w:color="auto"/>
        <w:bottom w:val="none" w:sz="0" w:space="0" w:color="auto"/>
        <w:right w:val="none" w:sz="0" w:space="0" w:color="auto"/>
      </w:divBdr>
    </w:div>
    <w:div w:id="1941642153">
      <w:bodyDiv w:val="1"/>
      <w:marLeft w:val="0"/>
      <w:marRight w:val="0"/>
      <w:marTop w:val="0"/>
      <w:marBottom w:val="0"/>
      <w:divBdr>
        <w:top w:val="none" w:sz="0" w:space="0" w:color="auto"/>
        <w:left w:val="none" w:sz="0" w:space="0" w:color="auto"/>
        <w:bottom w:val="none" w:sz="0" w:space="0" w:color="auto"/>
        <w:right w:val="none" w:sz="0" w:space="0" w:color="auto"/>
      </w:divBdr>
    </w:div>
    <w:div w:id="1943680522">
      <w:bodyDiv w:val="1"/>
      <w:marLeft w:val="0"/>
      <w:marRight w:val="0"/>
      <w:marTop w:val="0"/>
      <w:marBottom w:val="0"/>
      <w:divBdr>
        <w:top w:val="none" w:sz="0" w:space="0" w:color="auto"/>
        <w:left w:val="none" w:sz="0" w:space="0" w:color="auto"/>
        <w:bottom w:val="none" w:sz="0" w:space="0" w:color="auto"/>
        <w:right w:val="none" w:sz="0" w:space="0" w:color="auto"/>
      </w:divBdr>
    </w:div>
    <w:div w:id="1944914493">
      <w:bodyDiv w:val="1"/>
      <w:marLeft w:val="0"/>
      <w:marRight w:val="0"/>
      <w:marTop w:val="0"/>
      <w:marBottom w:val="0"/>
      <w:divBdr>
        <w:top w:val="none" w:sz="0" w:space="0" w:color="auto"/>
        <w:left w:val="none" w:sz="0" w:space="0" w:color="auto"/>
        <w:bottom w:val="none" w:sz="0" w:space="0" w:color="auto"/>
        <w:right w:val="none" w:sz="0" w:space="0" w:color="auto"/>
      </w:divBdr>
    </w:div>
    <w:div w:id="1944999275">
      <w:bodyDiv w:val="1"/>
      <w:marLeft w:val="0"/>
      <w:marRight w:val="0"/>
      <w:marTop w:val="0"/>
      <w:marBottom w:val="0"/>
      <w:divBdr>
        <w:top w:val="none" w:sz="0" w:space="0" w:color="auto"/>
        <w:left w:val="none" w:sz="0" w:space="0" w:color="auto"/>
        <w:bottom w:val="none" w:sz="0" w:space="0" w:color="auto"/>
        <w:right w:val="none" w:sz="0" w:space="0" w:color="auto"/>
      </w:divBdr>
    </w:div>
    <w:div w:id="1945379667">
      <w:bodyDiv w:val="1"/>
      <w:marLeft w:val="0"/>
      <w:marRight w:val="0"/>
      <w:marTop w:val="0"/>
      <w:marBottom w:val="0"/>
      <w:divBdr>
        <w:top w:val="none" w:sz="0" w:space="0" w:color="auto"/>
        <w:left w:val="none" w:sz="0" w:space="0" w:color="auto"/>
        <w:bottom w:val="none" w:sz="0" w:space="0" w:color="auto"/>
        <w:right w:val="none" w:sz="0" w:space="0" w:color="auto"/>
      </w:divBdr>
    </w:div>
    <w:div w:id="1945460987">
      <w:bodyDiv w:val="1"/>
      <w:marLeft w:val="0"/>
      <w:marRight w:val="0"/>
      <w:marTop w:val="0"/>
      <w:marBottom w:val="0"/>
      <w:divBdr>
        <w:top w:val="none" w:sz="0" w:space="0" w:color="auto"/>
        <w:left w:val="none" w:sz="0" w:space="0" w:color="auto"/>
        <w:bottom w:val="none" w:sz="0" w:space="0" w:color="auto"/>
        <w:right w:val="none" w:sz="0" w:space="0" w:color="auto"/>
      </w:divBdr>
    </w:div>
    <w:div w:id="1945646848">
      <w:bodyDiv w:val="1"/>
      <w:marLeft w:val="0"/>
      <w:marRight w:val="0"/>
      <w:marTop w:val="0"/>
      <w:marBottom w:val="0"/>
      <w:divBdr>
        <w:top w:val="none" w:sz="0" w:space="0" w:color="auto"/>
        <w:left w:val="none" w:sz="0" w:space="0" w:color="auto"/>
        <w:bottom w:val="none" w:sz="0" w:space="0" w:color="auto"/>
        <w:right w:val="none" w:sz="0" w:space="0" w:color="auto"/>
      </w:divBdr>
    </w:div>
    <w:div w:id="1945772319">
      <w:bodyDiv w:val="1"/>
      <w:marLeft w:val="0"/>
      <w:marRight w:val="0"/>
      <w:marTop w:val="0"/>
      <w:marBottom w:val="0"/>
      <w:divBdr>
        <w:top w:val="none" w:sz="0" w:space="0" w:color="auto"/>
        <w:left w:val="none" w:sz="0" w:space="0" w:color="auto"/>
        <w:bottom w:val="none" w:sz="0" w:space="0" w:color="auto"/>
        <w:right w:val="none" w:sz="0" w:space="0" w:color="auto"/>
      </w:divBdr>
    </w:div>
    <w:div w:id="1950047867">
      <w:bodyDiv w:val="1"/>
      <w:marLeft w:val="0"/>
      <w:marRight w:val="0"/>
      <w:marTop w:val="0"/>
      <w:marBottom w:val="0"/>
      <w:divBdr>
        <w:top w:val="none" w:sz="0" w:space="0" w:color="auto"/>
        <w:left w:val="none" w:sz="0" w:space="0" w:color="auto"/>
        <w:bottom w:val="none" w:sz="0" w:space="0" w:color="auto"/>
        <w:right w:val="none" w:sz="0" w:space="0" w:color="auto"/>
      </w:divBdr>
    </w:div>
    <w:div w:id="1950970978">
      <w:bodyDiv w:val="1"/>
      <w:marLeft w:val="0"/>
      <w:marRight w:val="0"/>
      <w:marTop w:val="0"/>
      <w:marBottom w:val="0"/>
      <w:divBdr>
        <w:top w:val="none" w:sz="0" w:space="0" w:color="auto"/>
        <w:left w:val="none" w:sz="0" w:space="0" w:color="auto"/>
        <w:bottom w:val="none" w:sz="0" w:space="0" w:color="auto"/>
        <w:right w:val="none" w:sz="0" w:space="0" w:color="auto"/>
      </w:divBdr>
    </w:div>
    <w:div w:id="1951930414">
      <w:bodyDiv w:val="1"/>
      <w:marLeft w:val="0"/>
      <w:marRight w:val="0"/>
      <w:marTop w:val="0"/>
      <w:marBottom w:val="0"/>
      <w:divBdr>
        <w:top w:val="none" w:sz="0" w:space="0" w:color="auto"/>
        <w:left w:val="none" w:sz="0" w:space="0" w:color="auto"/>
        <w:bottom w:val="none" w:sz="0" w:space="0" w:color="auto"/>
        <w:right w:val="none" w:sz="0" w:space="0" w:color="auto"/>
      </w:divBdr>
    </w:div>
    <w:div w:id="1953048384">
      <w:bodyDiv w:val="1"/>
      <w:marLeft w:val="0"/>
      <w:marRight w:val="0"/>
      <w:marTop w:val="0"/>
      <w:marBottom w:val="0"/>
      <w:divBdr>
        <w:top w:val="none" w:sz="0" w:space="0" w:color="auto"/>
        <w:left w:val="none" w:sz="0" w:space="0" w:color="auto"/>
        <w:bottom w:val="none" w:sz="0" w:space="0" w:color="auto"/>
        <w:right w:val="none" w:sz="0" w:space="0" w:color="auto"/>
      </w:divBdr>
    </w:div>
    <w:div w:id="1953395808">
      <w:bodyDiv w:val="1"/>
      <w:marLeft w:val="0"/>
      <w:marRight w:val="0"/>
      <w:marTop w:val="0"/>
      <w:marBottom w:val="0"/>
      <w:divBdr>
        <w:top w:val="none" w:sz="0" w:space="0" w:color="auto"/>
        <w:left w:val="none" w:sz="0" w:space="0" w:color="auto"/>
        <w:bottom w:val="none" w:sz="0" w:space="0" w:color="auto"/>
        <w:right w:val="none" w:sz="0" w:space="0" w:color="auto"/>
      </w:divBdr>
    </w:div>
    <w:div w:id="1954356905">
      <w:bodyDiv w:val="1"/>
      <w:marLeft w:val="0"/>
      <w:marRight w:val="0"/>
      <w:marTop w:val="0"/>
      <w:marBottom w:val="0"/>
      <w:divBdr>
        <w:top w:val="none" w:sz="0" w:space="0" w:color="auto"/>
        <w:left w:val="none" w:sz="0" w:space="0" w:color="auto"/>
        <w:bottom w:val="none" w:sz="0" w:space="0" w:color="auto"/>
        <w:right w:val="none" w:sz="0" w:space="0" w:color="auto"/>
      </w:divBdr>
    </w:div>
    <w:div w:id="1955015167">
      <w:bodyDiv w:val="1"/>
      <w:marLeft w:val="0"/>
      <w:marRight w:val="0"/>
      <w:marTop w:val="0"/>
      <w:marBottom w:val="0"/>
      <w:divBdr>
        <w:top w:val="none" w:sz="0" w:space="0" w:color="auto"/>
        <w:left w:val="none" w:sz="0" w:space="0" w:color="auto"/>
        <w:bottom w:val="none" w:sz="0" w:space="0" w:color="auto"/>
        <w:right w:val="none" w:sz="0" w:space="0" w:color="auto"/>
      </w:divBdr>
    </w:div>
    <w:div w:id="1956863012">
      <w:bodyDiv w:val="1"/>
      <w:marLeft w:val="0"/>
      <w:marRight w:val="0"/>
      <w:marTop w:val="0"/>
      <w:marBottom w:val="0"/>
      <w:divBdr>
        <w:top w:val="none" w:sz="0" w:space="0" w:color="auto"/>
        <w:left w:val="none" w:sz="0" w:space="0" w:color="auto"/>
        <w:bottom w:val="none" w:sz="0" w:space="0" w:color="auto"/>
        <w:right w:val="none" w:sz="0" w:space="0" w:color="auto"/>
      </w:divBdr>
    </w:div>
    <w:div w:id="1957522465">
      <w:bodyDiv w:val="1"/>
      <w:marLeft w:val="0"/>
      <w:marRight w:val="0"/>
      <w:marTop w:val="0"/>
      <w:marBottom w:val="0"/>
      <w:divBdr>
        <w:top w:val="none" w:sz="0" w:space="0" w:color="auto"/>
        <w:left w:val="none" w:sz="0" w:space="0" w:color="auto"/>
        <w:bottom w:val="none" w:sz="0" w:space="0" w:color="auto"/>
        <w:right w:val="none" w:sz="0" w:space="0" w:color="auto"/>
      </w:divBdr>
    </w:div>
    <w:div w:id="1957833279">
      <w:bodyDiv w:val="1"/>
      <w:marLeft w:val="0"/>
      <w:marRight w:val="0"/>
      <w:marTop w:val="0"/>
      <w:marBottom w:val="0"/>
      <w:divBdr>
        <w:top w:val="none" w:sz="0" w:space="0" w:color="auto"/>
        <w:left w:val="none" w:sz="0" w:space="0" w:color="auto"/>
        <w:bottom w:val="none" w:sz="0" w:space="0" w:color="auto"/>
        <w:right w:val="none" w:sz="0" w:space="0" w:color="auto"/>
      </w:divBdr>
    </w:div>
    <w:div w:id="1958174953">
      <w:bodyDiv w:val="1"/>
      <w:marLeft w:val="0"/>
      <w:marRight w:val="0"/>
      <w:marTop w:val="0"/>
      <w:marBottom w:val="0"/>
      <w:divBdr>
        <w:top w:val="none" w:sz="0" w:space="0" w:color="auto"/>
        <w:left w:val="none" w:sz="0" w:space="0" w:color="auto"/>
        <w:bottom w:val="none" w:sz="0" w:space="0" w:color="auto"/>
        <w:right w:val="none" w:sz="0" w:space="0" w:color="auto"/>
      </w:divBdr>
    </w:div>
    <w:div w:id="1960991135">
      <w:bodyDiv w:val="1"/>
      <w:marLeft w:val="0"/>
      <w:marRight w:val="0"/>
      <w:marTop w:val="0"/>
      <w:marBottom w:val="0"/>
      <w:divBdr>
        <w:top w:val="none" w:sz="0" w:space="0" w:color="auto"/>
        <w:left w:val="none" w:sz="0" w:space="0" w:color="auto"/>
        <w:bottom w:val="none" w:sz="0" w:space="0" w:color="auto"/>
        <w:right w:val="none" w:sz="0" w:space="0" w:color="auto"/>
      </w:divBdr>
    </w:div>
    <w:div w:id="1963026235">
      <w:bodyDiv w:val="1"/>
      <w:marLeft w:val="0"/>
      <w:marRight w:val="0"/>
      <w:marTop w:val="0"/>
      <w:marBottom w:val="0"/>
      <w:divBdr>
        <w:top w:val="none" w:sz="0" w:space="0" w:color="auto"/>
        <w:left w:val="none" w:sz="0" w:space="0" w:color="auto"/>
        <w:bottom w:val="none" w:sz="0" w:space="0" w:color="auto"/>
        <w:right w:val="none" w:sz="0" w:space="0" w:color="auto"/>
      </w:divBdr>
    </w:div>
    <w:div w:id="1963073624">
      <w:bodyDiv w:val="1"/>
      <w:marLeft w:val="0"/>
      <w:marRight w:val="0"/>
      <w:marTop w:val="0"/>
      <w:marBottom w:val="0"/>
      <w:divBdr>
        <w:top w:val="none" w:sz="0" w:space="0" w:color="auto"/>
        <w:left w:val="none" w:sz="0" w:space="0" w:color="auto"/>
        <w:bottom w:val="none" w:sz="0" w:space="0" w:color="auto"/>
        <w:right w:val="none" w:sz="0" w:space="0" w:color="auto"/>
      </w:divBdr>
    </w:div>
    <w:div w:id="1963460273">
      <w:bodyDiv w:val="1"/>
      <w:marLeft w:val="0"/>
      <w:marRight w:val="0"/>
      <w:marTop w:val="0"/>
      <w:marBottom w:val="0"/>
      <w:divBdr>
        <w:top w:val="none" w:sz="0" w:space="0" w:color="auto"/>
        <w:left w:val="none" w:sz="0" w:space="0" w:color="auto"/>
        <w:bottom w:val="none" w:sz="0" w:space="0" w:color="auto"/>
        <w:right w:val="none" w:sz="0" w:space="0" w:color="auto"/>
      </w:divBdr>
    </w:div>
    <w:div w:id="1963926133">
      <w:bodyDiv w:val="1"/>
      <w:marLeft w:val="0"/>
      <w:marRight w:val="0"/>
      <w:marTop w:val="0"/>
      <w:marBottom w:val="0"/>
      <w:divBdr>
        <w:top w:val="none" w:sz="0" w:space="0" w:color="auto"/>
        <w:left w:val="none" w:sz="0" w:space="0" w:color="auto"/>
        <w:bottom w:val="none" w:sz="0" w:space="0" w:color="auto"/>
        <w:right w:val="none" w:sz="0" w:space="0" w:color="auto"/>
      </w:divBdr>
    </w:div>
    <w:div w:id="1965504550">
      <w:bodyDiv w:val="1"/>
      <w:marLeft w:val="0"/>
      <w:marRight w:val="0"/>
      <w:marTop w:val="0"/>
      <w:marBottom w:val="0"/>
      <w:divBdr>
        <w:top w:val="none" w:sz="0" w:space="0" w:color="auto"/>
        <w:left w:val="none" w:sz="0" w:space="0" w:color="auto"/>
        <w:bottom w:val="none" w:sz="0" w:space="0" w:color="auto"/>
        <w:right w:val="none" w:sz="0" w:space="0" w:color="auto"/>
      </w:divBdr>
    </w:div>
    <w:div w:id="1967466026">
      <w:bodyDiv w:val="1"/>
      <w:marLeft w:val="0"/>
      <w:marRight w:val="0"/>
      <w:marTop w:val="0"/>
      <w:marBottom w:val="0"/>
      <w:divBdr>
        <w:top w:val="none" w:sz="0" w:space="0" w:color="auto"/>
        <w:left w:val="none" w:sz="0" w:space="0" w:color="auto"/>
        <w:bottom w:val="none" w:sz="0" w:space="0" w:color="auto"/>
        <w:right w:val="none" w:sz="0" w:space="0" w:color="auto"/>
      </w:divBdr>
    </w:div>
    <w:div w:id="1967731119">
      <w:bodyDiv w:val="1"/>
      <w:marLeft w:val="0"/>
      <w:marRight w:val="0"/>
      <w:marTop w:val="0"/>
      <w:marBottom w:val="0"/>
      <w:divBdr>
        <w:top w:val="none" w:sz="0" w:space="0" w:color="auto"/>
        <w:left w:val="none" w:sz="0" w:space="0" w:color="auto"/>
        <w:bottom w:val="none" w:sz="0" w:space="0" w:color="auto"/>
        <w:right w:val="none" w:sz="0" w:space="0" w:color="auto"/>
      </w:divBdr>
    </w:div>
    <w:div w:id="1967732955">
      <w:bodyDiv w:val="1"/>
      <w:marLeft w:val="0"/>
      <w:marRight w:val="0"/>
      <w:marTop w:val="0"/>
      <w:marBottom w:val="0"/>
      <w:divBdr>
        <w:top w:val="none" w:sz="0" w:space="0" w:color="auto"/>
        <w:left w:val="none" w:sz="0" w:space="0" w:color="auto"/>
        <w:bottom w:val="none" w:sz="0" w:space="0" w:color="auto"/>
        <w:right w:val="none" w:sz="0" w:space="0" w:color="auto"/>
      </w:divBdr>
    </w:div>
    <w:div w:id="1967858236">
      <w:bodyDiv w:val="1"/>
      <w:marLeft w:val="0"/>
      <w:marRight w:val="0"/>
      <w:marTop w:val="0"/>
      <w:marBottom w:val="0"/>
      <w:divBdr>
        <w:top w:val="none" w:sz="0" w:space="0" w:color="auto"/>
        <w:left w:val="none" w:sz="0" w:space="0" w:color="auto"/>
        <w:bottom w:val="none" w:sz="0" w:space="0" w:color="auto"/>
        <w:right w:val="none" w:sz="0" w:space="0" w:color="auto"/>
      </w:divBdr>
    </w:div>
    <w:div w:id="1968120330">
      <w:bodyDiv w:val="1"/>
      <w:marLeft w:val="0"/>
      <w:marRight w:val="0"/>
      <w:marTop w:val="0"/>
      <w:marBottom w:val="0"/>
      <w:divBdr>
        <w:top w:val="none" w:sz="0" w:space="0" w:color="auto"/>
        <w:left w:val="none" w:sz="0" w:space="0" w:color="auto"/>
        <w:bottom w:val="none" w:sz="0" w:space="0" w:color="auto"/>
        <w:right w:val="none" w:sz="0" w:space="0" w:color="auto"/>
      </w:divBdr>
    </w:div>
    <w:div w:id="1969164932">
      <w:bodyDiv w:val="1"/>
      <w:marLeft w:val="0"/>
      <w:marRight w:val="0"/>
      <w:marTop w:val="0"/>
      <w:marBottom w:val="0"/>
      <w:divBdr>
        <w:top w:val="none" w:sz="0" w:space="0" w:color="auto"/>
        <w:left w:val="none" w:sz="0" w:space="0" w:color="auto"/>
        <w:bottom w:val="none" w:sz="0" w:space="0" w:color="auto"/>
        <w:right w:val="none" w:sz="0" w:space="0" w:color="auto"/>
      </w:divBdr>
    </w:div>
    <w:div w:id="1969511465">
      <w:bodyDiv w:val="1"/>
      <w:marLeft w:val="0"/>
      <w:marRight w:val="0"/>
      <w:marTop w:val="0"/>
      <w:marBottom w:val="0"/>
      <w:divBdr>
        <w:top w:val="none" w:sz="0" w:space="0" w:color="auto"/>
        <w:left w:val="none" w:sz="0" w:space="0" w:color="auto"/>
        <w:bottom w:val="none" w:sz="0" w:space="0" w:color="auto"/>
        <w:right w:val="none" w:sz="0" w:space="0" w:color="auto"/>
      </w:divBdr>
    </w:div>
    <w:div w:id="1971202403">
      <w:bodyDiv w:val="1"/>
      <w:marLeft w:val="0"/>
      <w:marRight w:val="0"/>
      <w:marTop w:val="0"/>
      <w:marBottom w:val="0"/>
      <w:divBdr>
        <w:top w:val="none" w:sz="0" w:space="0" w:color="auto"/>
        <w:left w:val="none" w:sz="0" w:space="0" w:color="auto"/>
        <w:bottom w:val="none" w:sz="0" w:space="0" w:color="auto"/>
        <w:right w:val="none" w:sz="0" w:space="0" w:color="auto"/>
      </w:divBdr>
    </w:div>
    <w:div w:id="1972784812">
      <w:bodyDiv w:val="1"/>
      <w:marLeft w:val="0"/>
      <w:marRight w:val="0"/>
      <w:marTop w:val="0"/>
      <w:marBottom w:val="0"/>
      <w:divBdr>
        <w:top w:val="none" w:sz="0" w:space="0" w:color="auto"/>
        <w:left w:val="none" w:sz="0" w:space="0" w:color="auto"/>
        <w:bottom w:val="none" w:sz="0" w:space="0" w:color="auto"/>
        <w:right w:val="none" w:sz="0" w:space="0" w:color="auto"/>
      </w:divBdr>
    </w:div>
    <w:div w:id="1973512621">
      <w:bodyDiv w:val="1"/>
      <w:marLeft w:val="0"/>
      <w:marRight w:val="0"/>
      <w:marTop w:val="0"/>
      <w:marBottom w:val="0"/>
      <w:divBdr>
        <w:top w:val="none" w:sz="0" w:space="0" w:color="auto"/>
        <w:left w:val="none" w:sz="0" w:space="0" w:color="auto"/>
        <w:bottom w:val="none" w:sz="0" w:space="0" w:color="auto"/>
        <w:right w:val="none" w:sz="0" w:space="0" w:color="auto"/>
      </w:divBdr>
    </w:div>
    <w:div w:id="1976569389">
      <w:bodyDiv w:val="1"/>
      <w:marLeft w:val="0"/>
      <w:marRight w:val="0"/>
      <w:marTop w:val="0"/>
      <w:marBottom w:val="0"/>
      <w:divBdr>
        <w:top w:val="none" w:sz="0" w:space="0" w:color="auto"/>
        <w:left w:val="none" w:sz="0" w:space="0" w:color="auto"/>
        <w:bottom w:val="none" w:sz="0" w:space="0" w:color="auto"/>
        <w:right w:val="none" w:sz="0" w:space="0" w:color="auto"/>
      </w:divBdr>
    </w:div>
    <w:div w:id="1976912160">
      <w:bodyDiv w:val="1"/>
      <w:marLeft w:val="0"/>
      <w:marRight w:val="0"/>
      <w:marTop w:val="0"/>
      <w:marBottom w:val="0"/>
      <w:divBdr>
        <w:top w:val="none" w:sz="0" w:space="0" w:color="auto"/>
        <w:left w:val="none" w:sz="0" w:space="0" w:color="auto"/>
        <w:bottom w:val="none" w:sz="0" w:space="0" w:color="auto"/>
        <w:right w:val="none" w:sz="0" w:space="0" w:color="auto"/>
      </w:divBdr>
    </w:div>
    <w:div w:id="1977641829">
      <w:bodyDiv w:val="1"/>
      <w:marLeft w:val="0"/>
      <w:marRight w:val="0"/>
      <w:marTop w:val="0"/>
      <w:marBottom w:val="0"/>
      <w:divBdr>
        <w:top w:val="none" w:sz="0" w:space="0" w:color="auto"/>
        <w:left w:val="none" w:sz="0" w:space="0" w:color="auto"/>
        <w:bottom w:val="none" w:sz="0" w:space="0" w:color="auto"/>
        <w:right w:val="none" w:sz="0" w:space="0" w:color="auto"/>
      </w:divBdr>
    </w:div>
    <w:div w:id="1979187986">
      <w:bodyDiv w:val="1"/>
      <w:marLeft w:val="0"/>
      <w:marRight w:val="0"/>
      <w:marTop w:val="0"/>
      <w:marBottom w:val="0"/>
      <w:divBdr>
        <w:top w:val="none" w:sz="0" w:space="0" w:color="auto"/>
        <w:left w:val="none" w:sz="0" w:space="0" w:color="auto"/>
        <w:bottom w:val="none" w:sz="0" w:space="0" w:color="auto"/>
        <w:right w:val="none" w:sz="0" w:space="0" w:color="auto"/>
      </w:divBdr>
    </w:div>
    <w:div w:id="1979451462">
      <w:bodyDiv w:val="1"/>
      <w:marLeft w:val="0"/>
      <w:marRight w:val="0"/>
      <w:marTop w:val="0"/>
      <w:marBottom w:val="0"/>
      <w:divBdr>
        <w:top w:val="none" w:sz="0" w:space="0" w:color="auto"/>
        <w:left w:val="none" w:sz="0" w:space="0" w:color="auto"/>
        <w:bottom w:val="none" w:sz="0" w:space="0" w:color="auto"/>
        <w:right w:val="none" w:sz="0" w:space="0" w:color="auto"/>
      </w:divBdr>
    </w:div>
    <w:div w:id="1980957923">
      <w:bodyDiv w:val="1"/>
      <w:marLeft w:val="0"/>
      <w:marRight w:val="0"/>
      <w:marTop w:val="0"/>
      <w:marBottom w:val="0"/>
      <w:divBdr>
        <w:top w:val="none" w:sz="0" w:space="0" w:color="auto"/>
        <w:left w:val="none" w:sz="0" w:space="0" w:color="auto"/>
        <w:bottom w:val="none" w:sz="0" w:space="0" w:color="auto"/>
        <w:right w:val="none" w:sz="0" w:space="0" w:color="auto"/>
      </w:divBdr>
    </w:div>
    <w:div w:id="1980962275">
      <w:bodyDiv w:val="1"/>
      <w:marLeft w:val="0"/>
      <w:marRight w:val="0"/>
      <w:marTop w:val="0"/>
      <w:marBottom w:val="0"/>
      <w:divBdr>
        <w:top w:val="none" w:sz="0" w:space="0" w:color="auto"/>
        <w:left w:val="none" w:sz="0" w:space="0" w:color="auto"/>
        <w:bottom w:val="none" w:sz="0" w:space="0" w:color="auto"/>
        <w:right w:val="none" w:sz="0" w:space="0" w:color="auto"/>
      </w:divBdr>
    </w:div>
    <w:div w:id="1981381638">
      <w:bodyDiv w:val="1"/>
      <w:marLeft w:val="0"/>
      <w:marRight w:val="0"/>
      <w:marTop w:val="0"/>
      <w:marBottom w:val="0"/>
      <w:divBdr>
        <w:top w:val="none" w:sz="0" w:space="0" w:color="auto"/>
        <w:left w:val="none" w:sz="0" w:space="0" w:color="auto"/>
        <w:bottom w:val="none" w:sz="0" w:space="0" w:color="auto"/>
        <w:right w:val="none" w:sz="0" w:space="0" w:color="auto"/>
      </w:divBdr>
    </w:div>
    <w:div w:id="1981381840">
      <w:bodyDiv w:val="1"/>
      <w:marLeft w:val="0"/>
      <w:marRight w:val="0"/>
      <w:marTop w:val="0"/>
      <w:marBottom w:val="0"/>
      <w:divBdr>
        <w:top w:val="none" w:sz="0" w:space="0" w:color="auto"/>
        <w:left w:val="none" w:sz="0" w:space="0" w:color="auto"/>
        <w:bottom w:val="none" w:sz="0" w:space="0" w:color="auto"/>
        <w:right w:val="none" w:sz="0" w:space="0" w:color="auto"/>
      </w:divBdr>
    </w:div>
    <w:div w:id="1984503837">
      <w:bodyDiv w:val="1"/>
      <w:marLeft w:val="0"/>
      <w:marRight w:val="0"/>
      <w:marTop w:val="0"/>
      <w:marBottom w:val="0"/>
      <w:divBdr>
        <w:top w:val="none" w:sz="0" w:space="0" w:color="auto"/>
        <w:left w:val="none" w:sz="0" w:space="0" w:color="auto"/>
        <w:bottom w:val="none" w:sz="0" w:space="0" w:color="auto"/>
        <w:right w:val="none" w:sz="0" w:space="0" w:color="auto"/>
      </w:divBdr>
    </w:div>
    <w:div w:id="1986161792">
      <w:bodyDiv w:val="1"/>
      <w:marLeft w:val="0"/>
      <w:marRight w:val="0"/>
      <w:marTop w:val="0"/>
      <w:marBottom w:val="0"/>
      <w:divBdr>
        <w:top w:val="none" w:sz="0" w:space="0" w:color="auto"/>
        <w:left w:val="none" w:sz="0" w:space="0" w:color="auto"/>
        <w:bottom w:val="none" w:sz="0" w:space="0" w:color="auto"/>
        <w:right w:val="none" w:sz="0" w:space="0" w:color="auto"/>
      </w:divBdr>
    </w:div>
    <w:div w:id="1987004512">
      <w:bodyDiv w:val="1"/>
      <w:marLeft w:val="0"/>
      <w:marRight w:val="0"/>
      <w:marTop w:val="0"/>
      <w:marBottom w:val="0"/>
      <w:divBdr>
        <w:top w:val="none" w:sz="0" w:space="0" w:color="auto"/>
        <w:left w:val="none" w:sz="0" w:space="0" w:color="auto"/>
        <w:bottom w:val="none" w:sz="0" w:space="0" w:color="auto"/>
        <w:right w:val="none" w:sz="0" w:space="0" w:color="auto"/>
      </w:divBdr>
    </w:div>
    <w:div w:id="1987467909">
      <w:bodyDiv w:val="1"/>
      <w:marLeft w:val="0"/>
      <w:marRight w:val="0"/>
      <w:marTop w:val="0"/>
      <w:marBottom w:val="0"/>
      <w:divBdr>
        <w:top w:val="none" w:sz="0" w:space="0" w:color="auto"/>
        <w:left w:val="none" w:sz="0" w:space="0" w:color="auto"/>
        <w:bottom w:val="none" w:sz="0" w:space="0" w:color="auto"/>
        <w:right w:val="none" w:sz="0" w:space="0" w:color="auto"/>
      </w:divBdr>
    </w:div>
    <w:div w:id="1988242364">
      <w:bodyDiv w:val="1"/>
      <w:marLeft w:val="0"/>
      <w:marRight w:val="0"/>
      <w:marTop w:val="0"/>
      <w:marBottom w:val="0"/>
      <w:divBdr>
        <w:top w:val="none" w:sz="0" w:space="0" w:color="auto"/>
        <w:left w:val="none" w:sz="0" w:space="0" w:color="auto"/>
        <w:bottom w:val="none" w:sz="0" w:space="0" w:color="auto"/>
        <w:right w:val="none" w:sz="0" w:space="0" w:color="auto"/>
      </w:divBdr>
    </w:div>
    <w:div w:id="1989507485">
      <w:bodyDiv w:val="1"/>
      <w:marLeft w:val="0"/>
      <w:marRight w:val="0"/>
      <w:marTop w:val="0"/>
      <w:marBottom w:val="0"/>
      <w:divBdr>
        <w:top w:val="none" w:sz="0" w:space="0" w:color="auto"/>
        <w:left w:val="none" w:sz="0" w:space="0" w:color="auto"/>
        <w:bottom w:val="none" w:sz="0" w:space="0" w:color="auto"/>
        <w:right w:val="none" w:sz="0" w:space="0" w:color="auto"/>
      </w:divBdr>
    </w:div>
    <w:div w:id="1991401424">
      <w:bodyDiv w:val="1"/>
      <w:marLeft w:val="0"/>
      <w:marRight w:val="0"/>
      <w:marTop w:val="0"/>
      <w:marBottom w:val="0"/>
      <w:divBdr>
        <w:top w:val="none" w:sz="0" w:space="0" w:color="auto"/>
        <w:left w:val="none" w:sz="0" w:space="0" w:color="auto"/>
        <w:bottom w:val="none" w:sz="0" w:space="0" w:color="auto"/>
        <w:right w:val="none" w:sz="0" w:space="0" w:color="auto"/>
      </w:divBdr>
    </w:div>
    <w:div w:id="1991445399">
      <w:bodyDiv w:val="1"/>
      <w:marLeft w:val="0"/>
      <w:marRight w:val="0"/>
      <w:marTop w:val="0"/>
      <w:marBottom w:val="0"/>
      <w:divBdr>
        <w:top w:val="none" w:sz="0" w:space="0" w:color="auto"/>
        <w:left w:val="none" w:sz="0" w:space="0" w:color="auto"/>
        <w:bottom w:val="none" w:sz="0" w:space="0" w:color="auto"/>
        <w:right w:val="none" w:sz="0" w:space="0" w:color="auto"/>
      </w:divBdr>
    </w:div>
    <w:div w:id="1992321303">
      <w:bodyDiv w:val="1"/>
      <w:marLeft w:val="0"/>
      <w:marRight w:val="0"/>
      <w:marTop w:val="0"/>
      <w:marBottom w:val="0"/>
      <w:divBdr>
        <w:top w:val="none" w:sz="0" w:space="0" w:color="auto"/>
        <w:left w:val="none" w:sz="0" w:space="0" w:color="auto"/>
        <w:bottom w:val="none" w:sz="0" w:space="0" w:color="auto"/>
        <w:right w:val="none" w:sz="0" w:space="0" w:color="auto"/>
      </w:divBdr>
    </w:div>
    <w:div w:id="1993024708">
      <w:bodyDiv w:val="1"/>
      <w:marLeft w:val="0"/>
      <w:marRight w:val="0"/>
      <w:marTop w:val="0"/>
      <w:marBottom w:val="0"/>
      <w:divBdr>
        <w:top w:val="none" w:sz="0" w:space="0" w:color="auto"/>
        <w:left w:val="none" w:sz="0" w:space="0" w:color="auto"/>
        <w:bottom w:val="none" w:sz="0" w:space="0" w:color="auto"/>
        <w:right w:val="none" w:sz="0" w:space="0" w:color="auto"/>
      </w:divBdr>
    </w:div>
    <w:div w:id="1996832815">
      <w:bodyDiv w:val="1"/>
      <w:marLeft w:val="0"/>
      <w:marRight w:val="0"/>
      <w:marTop w:val="0"/>
      <w:marBottom w:val="0"/>
      <w:divBdr>
        <w:top w:val="none" w:sz="0" w:space="0" w:color="auto"/>
        <w:left w:val="none" w:sz="0" w:space="0" w:color="auto"/>
        <w:bottom w:val="none" w:sz="0" w:space="0" w:color="auto"/>
        <w:right w:val="none" w:sz="0" w:space="0" w:color="auto"/>
      </w:divBdr>
    </w:div>
    <w:div w:id="1998414781">
      <w:bodyDiv w:val="1"/>
      <w:marLeft w:val="0"/>
      <w:marRight w:val="0"/>
      <w:marTop w:val="0"/>
      <w:marBottom w:val="0"/>
      <w:divBdr>
        <w:top w:val="none" w:sz="0" w:space="0" w:color="auto"/>
        <w:left w:val="none" w:sz="0" w:space="0" w:color="auto"/>
        <w:bottom w:val="none" w:sz="0" w:space="0" w:color="auto"/>
        <w:right w:val="none" w:sz="0" w:space="0" w:color="auto"/>
      </w:divBdr>
    </w:div>
    <w:div w:id="1998455852">
      <w:bodyDiv w:val="1"/>
      <w:marLeft w:val="0"/>
      <w:marRight w:val="0"/>
      <w:marTop w:val="0"/>
      <w:marBottom w:val="0"/>
      <w:divBdr>
        <w:top w:val="none" w:sz="0" w:space="0" w:color="auto"/>
        <w:left w:val="none" w:sz="0" w:space="0" w:color="auto"/>
        <w:bottom w:val="none" w:sz="0" w:space="0" w:color="auto"/>
        <w:right w:val="none" w:sz="0" w:space="0" w:color="auto"/>
      </w:divBdr>
    </w:div>
    <w:div w:id="1998872964">
      <w:bodyDiv w:val="1"/>
      <w:marLeft w:val="0"/>
      <w:marRight w:val="0"/>
      <w:marTop w:val="0"/>
      <w:marBottom w:val="0"/>
      <w:divBdr>
        <w:top w:val="none" w:sz="0" w:space="0" w:color="auto"/>
        <w:left w:val="none" w:sz="0" w:space="0" w:color="auto"/>
        <w:bottom w:val="none" w:sz="0" w:space="0" w:color="auto"/>
        <w:right w:val="none" w:sz="0" w:space="0" w:color="auto"/>
      </w:divBdr>
    </w:div>
    <w:div w:id="1999570959">
      <w:bodyDiv w:val="1"/>
      <w:marLeft w:val="0"/>
      <w:marRight w:val="0"/>
      <w:marTop w:val="0"/>
      <w:marBottom w:val="0"/>
      <w:divBdr>
        <w:top w:val="none" w:sz="0" w:space="0" w:color="auto"/>
        <w:left w:val="none" w:sz="0" w:space="0" w:color="auto"/>
        <w:bottom w:val="none" w:sz="0" w:space="0" w:color="auto"/>
        <w:right w:val="none" w:sz="0" w:space="0" w:color="auto"/>
      </w:divBdr>
    </w:div>
    <w:div w:id="1999649526">
      <w:bodyDiv w:val="1"/>
      <w:marLeft w:val="0"/>
      <w:marRight w:val="0"/>
      <w:marTop w:val="0"/>
      <w:marBottom w:val="0"/>
      <w:divBdr>
        <w:top w:val="none" w:sz="0" w:space="0" w:color="auto"/>
        <w:left w:val="none" w:sz="0" w:space="0" w:color="auto"/>
        <w:bottom w:val="none" w:sz="0" w:space="0" w:color="auto"/>
        <w:right w:val="none" w:sz="0" w:space="0" w:color="auto"/>
      </w:divBdr>
    </w:div>
    <w:div w:id="2000035932">
      <w:bodyDiv w:val="1"/>
      <w:marLeft w:val="0"/>
      <w:marRight w:val="0"/>
      <w:marTop w:val="0"/>
      <w:marBottom w:val="0"/>
      <w:divBdr>
        <w:top w:val="none" w:sz="0" w:space="0" w:color="auto"/>
        <w:left w:val="none" w:sz="0" w:space="0" w:color="auto"/>
        <w:bottom w:val="none" w:sz="0" w:space="0" w:color="auto"/>
        <w:right w:val="none" w:sz="0" w:space="0" w:color="auto"/>
      </w:divBdr>
    </w:div>
    <w:div w:id="2000687694">
      <w:bodyDiv w:val="1"/>
      <w:marLeft w:val="0"/>
      <w:marRight w:val="0"/>
      <w:marTop w:val="0"/>
      <w:marBottom w:val="0"/>
      <w:divBdr>
        <w:top w:val="none" w:sz="0" w:space="0" w:color="auto"/>
        <w:left w:val="none" w:sz="0" w:space="0" w:color="auto"/>
        <w:bottom w:val="none" w:sz="0" w:space="0" w:color="auto"/>
        <w:right w:val="none" w:sz="0" w:space="0" w:color="auto"/>
      </w:divBdr>
    </w:div>
    <w:div w:id="2001542002">
      <w:bodyDiv w:val="1"/>
      <w:marLeft w:val="0"/>
      <w:marRight w:val="0"/>
      <w:marTop w:val="0"/>
      <w:marBottom w:val="0"/>
      <w:divBdr>
        <w:top w:val="none" w:sz="0" w:space="0" w:color="auto"/>
        <w:left w:val="none" w:sz="0" w:space="0" w:color="auto"/>
        <w:bottom w:val="none" w:sz="0" w:space="0" w:color="auto"/>
        <w:right w:val="none" w:sz="0" w:space="0" w:color="auto"/>
      </w:divBdr>
    </w:div>
    <w:div w:id="2001804983">
      <w:bodyDiv w:val="1"/>
      <w:marLeft w:val="0"/>
      <w:marRight w:val="0"/>
      <w:marTop w:val="0"/>
      <w:marBottom w:val="0"/>
      <w:divBdr>
        <w:top w:val="none" w:sz="0" w:space="0" w:color="auto"/>
        <w:left w:val="none" w:sz="0" w:space="0" w:color="auto"/>
        <w:bottom w:val="none" w:sz="0" w:space="0" w:color="auto"/>
        <w:right w:val="none" w:sz="0" w:space="0" w:color="auto"/>
      </w:divBdr>
    </w:div>
    <w:div w:id="2002268195">
      <w:bodyDiv w:val="1"/>
      <w:marLeft w:val="0"/>
      <w:marRight w:val="0"/>
      <w:marTop w:val="0"/>
      <w:marBottom w:val="0"/>
      <w:divBdr>
        <w:top w:val="none" w:sz="0" w:space="0" w:color="auto"/>
        <w:left w:val="none" w:sz="0" w:space="0" w:color="auto"/>
        <w:bottom w:val="none" w:sz="0" w:space="0" w:color="auto"/>
        <w:right w:val="none" w:sz="0" w:space="0" w:color="auto"/>
      </w:divBdr>
    </w:div>
    <w:div w:id="2002537254">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04579758">
      <w:bodyDiv w:val="1"/>
      <w:marLeft w:val="0"/>
      <w:marRight w:val="0"/>
      <w:marTop w:val="0"/>
      <w:marBottom w:val="0"/>
      <w:divBdr>
        <w:top w:val="none" w:sz="0" w:space="0" w:color="auto"/>
        <w:left w:val="none" w:sz="0" w:space="0" w:color="auto"/>
        <w:bottom w:val="none" w:sz="0" w:space="0" w:color="auto"/>
        <w:right w:val="none" w:sz="0" w:space="0" w:color="auto"/>
      </w:divBdr>
    </w:div>
    <w:div w:id="2005738971">
      <w:bodyDiv w:val="1"/>
      <w:marLeft w:val="0"/>
      <w:marRight w:val="0"/>
      <w:marTop w:val="0"/>
      <w:marBottom w:val="0"/>
      <w:divBdr>
        <w:top w:val="none" w:sz="0" w:space="0" w:color="auto"/>
        <w:left w:val="none" w:sz="0" w:space="0" w:color="auto"/>
        <w:bottom w:val="none" w:sz="0" w:space="0" w:color="auto"/>
        <w:right w:val="none" w:sz="0" w:space="0" w:color="auto"/>
      </w:divBdr>
    </w:div>
    <w:div w:id="2009282263">
      <w:bodyDiv w:val="1"/>
      <w:marLeft w:val="0"/>
      <w:marRight w:val="0"/>
      <w:marTop w:val="0"/>
      <w:marBottom w:val="0"/>
      <w:divBdr>
        <w:top w:val="none" w:sz="0" w:space="0" w:color="auto"/>
        <w:left w:val="none" w:sz="0" w:space="0" w:color="auto"/>
        <w:bottom w:val="none" w:sz="0" w:space="0" w:color="auto"/>
        <w:right w:val="none" w:sz="0" w:space="0" w:color="auto"/>
      </w:divBdr>
    </w:div>
    <w:div w:id="2009478677">
      <w:bodyDiv w:val="1"/>
      <w:marLeft w:val="0"/>
      <w:marRight w:val="0"/>
      <w:marTop w:val="0"/>
      <w:marBottom w:val="0"/>
      <w:divBdr>
        <w:top w:val="none" w:sz="0" w:space="0" w:color="auto"/>
        <w:left w:val="none" w:sz="0" w:space="0" w:color="auto"/>
        <w:bottom w:val="none" w:sz="0" w:space="0" w:color="auto"/>
        <w:right w:val="none" w:sz="0" w:space="0" w:color="auto"/>
      </w:divBdr>
    </w:div>
    <w:div w:id="2009599066">
      <w:bodyDiv w:val="1"/>
      <w:marLeft w:val="0"/>
      <w:marRight w:val="0"/>
      <w:marTop w:val="0"/>
      <w:marBottom w:val="0"/>
      <w:divBdr>
        <w:top w:val="none" w:sz="0" w:space="0" w:color="auto"/>
        <w:left w:val="none" w:sz="0" w:space="0" w:color="auto"/>
        <w:bottom w:val="none" w:sz="0" w:space="0" w:color="auto"/>
        <w:right w:val="none" w:sz="0" w:space="0" w:color="auto"/>
      </w:divBdr>
    </w:div>
    <w:div w:id="2009668500">
      <w:bodyDiv w:val="1"/>
      <w:marLeft w:val="0"/>
      <w:marRight w:val="0"/>
      <w:marTop w:val="0"/>
      <w:marBottom w:val="0"/>
      <w:divBdr>
        <w:top w:val="none" w:sz="0" w:space="0" w:color="auto"/>
        <w:left w:val="none" w:sz="0" w:space="0" w:color="auto"/>
        <w:bottom w:val="none" w:sz="0" w:space="0" w:color="auto"/>
        <w:right w:val="none" w:sz="0" w:space="0" w:color="auto"/>
      </w:divBdr>
    </w:div>
    <w:div w:id="2011566285">
      <w:bodyDiv w:val="1"/>
      <w:marLeft w:val="0"/>
      <w:marRight w:val="0"/>
      <w:marTop w:val="0"/>
      <w:marBottom w:val="0"/>
      <w:divBdr>
        <w:top w:val="none" w:sz="0" w:space="0" w:color="auto"/>
        <w:left w:val="none" w:sz="0" w:space="0" w:color="auto"/>
        <w:bottom w:val="none" w:sz="0" w:space="0" w:color="auto"/>
        <w:right w:val="none" w:sz="0" w:space="0" w:color="auto"/>
      </w:divBdr>
    </w:div>
    <w:div w:id="2011985455">
      <w:bodyDiv w:val="1"/>
      <w:marLeft w:val="0"/>
      <w:marRight w:val="0"/>
      <w:marTop w:val="0"/>
      <w:marBottom w:val="0"/>
      <w:divBdr>
        <w:top w:val="none" w:sz="0" w:space="0" w:color="auto"/>
        <w:left w:val="none" w:sz="0" w:space="0" w:color="auto"/>
        <w:bottom w:val="none" w:sz="0" w:space="0" w:color="auto"/>
        <w:right w:val="none" w:sz="0" w:space="0" w:color="auto"/>
      </w:divBdr>
    </w:div>
    <w:div w:id="2013799050">
      <w:bodyDiv w:val="1"/>
      <w:marLeft w:val="0"/>
      <w:marRight w:val="0"/>
      <w:marTop w:val="0"/>
      <w:marBottom w:val="0"/>
      <w:divBdr>
        <w:top w:val="none" w:sz="0" w:space="0" w:color="auto"/>
        <w:left w:val="none" w:sz="0" w:space="0" w:color="auto"/>
        <w:bottom w:val="none" w:sz="0" w:space="0" w:color="auto"/>
        <w:right w:val="none" w:sz="0" w:space="0" w:color="auto"/>
      </w:divBdr>
    </w:div>
    <w:div w:id="2013951280">
      <w:bodyDiv w:val="1"/>
      <w:marLeft w:val="0"/>
      <w:marRight w:val="0"/>
      <w:marTop w:val="0"/>
      <w:marBottom w:val="0"/>
      <w:divBdr>
        <w:top w:val="none" w:sz="0" w:space="0" w:color="auto"/>
        <w:left w:val="none" w:sz="0" w:space="0" w:color="auto"/>
        <w:bottom w:val="none" w:sz="0" w:space="0" w:color="auto"/>
        <w:right w:val="none" w:sz="0" w:space="0" w:color="auto"/>
      </w:divBdr>
    </w:div>
    <w:div w:id="2014870200">
      <w:bodyDiv w:val="1"/>
      <w:marLeft w:val="0"/>
      <w:marRight w:val="0"/>
      <w:marTop w:val="0"/>
      <w:marBottom w:val="0"/>
      <w:divBdr>
        <w:top w:val="none" w:sz="0" w:space="0" w:color="auto"/>
        <w:left w:val="none" w:sz="0" w:space="0" w:color="auto"/>
        <w:bottom w:val="none" w:sz="0" w:space="0" w:color="auto"/>
        <w:right w:val="none" w:sz="0" w:space="0" w:color="auto"/>
      </w:divBdr>
    </w:div>
    <w:div w:id="2016684148">
      <w:bodyDiv w:val="1"/>
      <w:marLeft w:val="0"/>
      <w:marRight w:val="0"/>
      <w:marTop w:val="0"/>
      <w:marBottom w:val="0"/>
      <w:divBdr>
        <w:top w:val="none" w:sz="0" w:space="0" w:color="auto"/>
        <w:left w:val="none" w:sz="0" w:space="0" w:color="auto"/>
        <w:bottom w:val="none" w:sz="0" w:space="0" w:color="auto"/>
        <w:right w:val="none" w:sz="0" w:space="0" w:color="auto"/>
      </w:divBdr>
    </w:div>
    <w:div w:id="2016688915">
      <w:bodyDiv w:val="1"/>
      <w:marLeft w:val="0"/>
      <w:marRight w:val="0"/>
      <w:marTop w:val="0"/>
      <w:marBottom w:val="0"/>
      <w:divBdr>
        <w:top w:val="none" w:sz="0" w:space="0" w:color="auto"/>
        <w:left w:val="none" w:sz="0" w:space="0" w:color="auto"/>
        <w:bottom w:val="none" w:sz="0" w:space="0" w:color="auto"/>
        <w:right w:val="none" w:sz="0" w:space="0" w:color="auto"/>
      </w:divBdr>
    </w:div>
    <w:div w:id="2016808321">
      <w:bodyDiv w:val="1"/>
      <w:marLeft w:val="0"/>
      <w:marRight w:val="0"/>
      <w:marTop w:val="0"/>
      <w:marBottom w:val="0"/>
      <w:divBdr>
        <w:top w:val="none" w:sz="0" w:space="0" w:color="auto"/>
        <w:left w:val="none" w:sz="0" w:space="0" w:color="auto"/>
        <w:bottom w:val="none" w:sz="0" w:space="0" w:color="auto"/>
        <w:right w:val="none" w:sz="0" w:space="0" w:color="auto"/>
      </w:divBdr>
    </w:div>
    <w:div w:id="2017733447">
      <w:bodyDiv w:val="1"/>
      <w:marLeft w:val="0"/>
      <w:marRight w:val="0"/>
      <w:marTop w:val="0"/>
      <w:marBottom w:val="0"/>
      <w:divBdr>
        <w:top w:val="none" w:sz="0" w:space="0" w:color="auto"/>
        <w:left w:val="none" w:sz="0" w:space="0" w:color="auto"/>
        <w:bottom w:val="none" w:sz="0" w:space="0" w:color="auto"/>
        <w:right w:val="none" w:sz="0" w:space="0" w:color="auto"/>
      </w:divBdr>
    </w:div>
    <w:div w:id="2019381236">
      <w:bodyDiv w:val="1"/>
      <w:marLeft w:val="0"/>
      <w:marRight w:val="0"/>
      <w:marTop w:val="0"/>
      <w:marBottom w:val="0"/>
      <w:divBdr>
        <w:top w:val="none" w:sz="0" w:space="0" w:color="auto"/>
        <w:left w:val="none" w:sz="0" w:space="0" w:color="auto"/>
        <w:bottom w:val="none" w:sz="0" w:space="0" w:color="auto"/>
        <w:right w:val="none" w:sz="0" w:space="0" w:color="auto"/>
      </w:divBdr>
    </w:div>
    <w:div w:id="2019769845">
      <w:bodyDiv w:val="1"/>
      <w:marLeft w:val="0"/>
      <w:marRight w:val="0"/>
      <w:marTop w:val="0"/>
      <w:marBottom w:val="0"/>
      <w:divBdr>
        <w:top w:val="none" w:sz="0" w:space="0" w:color="auto"/>
        <w:left w:val="none" w:sz="0" w:space="0" w:color="auto"/>
        <w:bottom w:val="none" w:sz="0" w:space="0" w:color="auto"/>
        <w:right w:val="none" w:sz="0" w:space="0" w:color="auto"/>
      </w:divBdr>
    </w:div>
    <w:div w:id="2019770682">
      <w:bodyDiv w:val="1"/>
      <w:marLeft w:val="0"/>
      <w:marRight w:val="0"/>
      <w:marTop w:val="0"/>
      <w:marBottom w:val="0"/>
      <w:divBdr>
        <w:top w:val="none" w:sz="0" w:space="0" w:color="auto"/>
        <w:left w:val="none" w:sz="0" w:space="0" w:color="auto"/>
        <w:bottom w:val="none" w:sz="0" w:space="0" w:color="auto"/>
        <w:right w:val="none" w:sz="0" w:space="0" w:color="auto"/>
      </w:divBdr>
    </w:div>
    <w:div w:id="2020695150">
      <w:bodyDiv w:val="1"/>
      <w:marLeft w:val="0"/>
      <w:marRight w:val="0"/>
      <w:marTop w:val="0"/>
      <w:marBottom w:val="0"/>
      <w:divBdr>
        <w:top w:val="none" w:sz="0" w:space="0" w:color="auto"/>
        <w:left w:val="none" w:sz="0" w:space="0" w:color="auto"/>
        <w:bottom w:val="none" w:sz="0" w:space="0" w:color="auto"/>
        <w:right w:val="none" w:sz="0" w:space="0" w:color="auto"/>
      </w:divBdr>
    </w:div>
    <w:div w:id="2020966049">
      <w:bodyDiv w:val="1"/>
      <w:marLeft w:val="0"/>
      <w:marRight w:val="0"/>
      <w:marTop w:val="0"/>
      <w:marBottom w:val="0"/>
      <w:divBdr>
        <w:top w:val="none" w:sz="0" w:space="0" w:color="auto"/>
        <w:left w:val="none" w:sz="0" w:space="0" w:color="auto"/>
        <w:bottom w:val="none" w:sz="0" w:space="0" w:color="auto"/>
        <w:right w:val="none" w:sz="0" w:space="0" w:color="auto"/>
      </w:divBdr>
    </w:div>
    <w:div w:id="2021277682">
      <w:bodyDiv w:val="1"/>
      <w:marLeft w:val="0"/>
      <w:marRight w:val="0"/>
      <w:marTop w:val="0"/>
      <w:marBottom w:val="0"/>
      <w:divBdr>
        <w:top w:val="none" w:sz="0" w:space="0" w:color="auto"/>
        <w:left w:val="none" w:sz="0" w:space="0" w:color="auto"/>
        <w:bottom w:val="none" w:sz="0" w:space="0" w:color="auto"/>
        <w:right w:val="none" w:sz="0" w:space="0" w:color="auto"/>
      </w:divBdr>
    </w:div>
    <w:div w:id="2021858027">
      <w:bodyDiv w:val="1"/>
      <w:marLeft w:val="0"/>
      <w:marRight w:val="0"/>
      <w:marTop w:val="0"/>
      <w:marBottom w:val="0"/>
      <w:divBdr>
        <w:top w:val="none" w:sz="0" w:space="0" w:color="auto"/>
        <w:left w:val="none" w:sz="0" w:space="0" w:color="auto"/>
        <w:bottom w:val="none" w:sz="0" w:space="0" w:color="auto"/>
        <w:right w:val="none" w:sz="0" w:space="0" w:color="auto"/>
      </w:divBdr>
    </w:div>
    <w:div w:id="2023362040">
      <w:bodyDiv w:val="1"/>
      <w:marLeft w:val="0"/>
      <w:marRight w:val="0"/>
      <w:marTop w:val="0"/>
      <w:marBottom w:val="0"/>
      <w:divBdr>
        <w:top w:val="none" w:sz="0" w:space="0" w:color="auto"/>
        <w:left w:val="none" w:sz="0" w:space="0" w:color="auto"/>
        <w:bottom w:val="none" w:sz="0" w:space="0" w:color="auto"/>
        <w:right w:val="none" w:sz="0" w:space="0" w:color="auto"/>
      </w:divBdr>
    </w:div>
    <w:div w:id="2023897433">
      <w:bodyDiv w:val="1"/>
      <w:marLeft w:val="0"/>
      <w:marRight w:val="0"/>
      <w:marTop w:val="0"/>
      <w:marBottom w:val="0"/>
      <w:divBdr>
        <w:top w:val="none" w:sz="0" w:space="0" w:color="auto"/>
        <w:left w:val="none" w:sz="0" w:space="0" w:color="auto"/>
        <w:bottom w:val="none" w:sz="0" w:space="0" w:color="auto"/>
        <w:right w:val="none" w:sz="0" w:space="0" w:color="auto"/>
      </w:divBdr>
    </w:div>
    <w:div w:id="2024087603">
      <w:bodyDiv w:val="1"/>
      <w:marLeft w:val="0"/>
      <w:marRight w:val="0"/>
      <w:marTop w:val="0"/>
      <w:marBottom w:val="0"/>
      <w:divBdr>
        <w:top w:val="none" w:sz="0" w:space="0" w:color="auto"/>
        <w:left w:val="none" w:sz="0" w:space="0" w:color="auto"/>
        <w:bottom w:val="none" w:sz="0" w:space="0" w:color="auto"/>
        <w:right w:val="none" w:sz="0" w:space="0" w:color="auto"/>
      </w:divBdr>
    </w:div>
    <w:div w:id="2028216263">
      <w:bodyDiv w:val="1"/>
      <w:marLeft w:val="0"/>
      <w:marRight w:val="0"/>
      <w:marTop w:val="0"/>
      <w:marBottom w:val="0"/>
      <w:divBdr>
        <w:top w:val="none" w:sz="0" w:space="0" w:color="auto"/>
        <w:left w:val="none" w:sz="0" w:space="0" w:color="auto"/>
        <w:bottom w:val="none" w:sz="0" w:space="0" w:color="auto"/>
        <w:right w:val="none" w:sz="0" w:space="0" w:color="auto"/>
      </w:divBdr>
    </w:div>
    <w:div w:id="2028943794">
      <w:bodyDiv w:val="1"/>
      <w:marLeft w:val="0"/>
      <w:marRight w:val="0"/>
      <w:marTop w:val="0"/>
      <w:marBottom w:val="0"/>
      <w:divBdr>
        <w:top w:val="none" w:sz="0" w:space="0" w:color="auto"/>
        <w:left w:val="none" w:sz="0" w:space="0" w:color="auto"/>
        <w:bottom w:val="none" w:sz="0" w:space="0" w:color="auto"/>
        <w:right w:val="none" w:sz="0" w:space="0" w:color="auto"/>
      </w:divBdr>
    </w:div>
    <w:div w:id="2029283896">
      <w:bodyDiv w:val="1"/>
      <w:marLeft w:val="0"/>
      <w:marRight w:val="0"/>
      <w:marTop w:val="0"/>
      <w:marBottom w:val="0"/>
      <w:divBdr>
        <w:top w:val="none" w:sz="0" w:space="0" w:color="auto"/>
        <w:left w:val="none" w:sz="0" w:space="0" w:color="auto"/>
        <w:bottom w:val="none" w:sz="0" w:space="0" w:color="auto"/>
        <w:right w:val="none" w:sz="0" w:space="0" w:color="auto"/>
      </w:divBdr>
    </w:div>
    <w:div w:id="2029404548">
      <w:bodyDiv w:val="1"/>
      <w:marLeft w:val="0"/>
      <w:marRight w:val="0"/>
      <w:marTop w:val="0"/>
      <w:marBottom w:val="0"/>
      <w:divBdr>
        <w:top w:val="none" w:sz="0" w:space="0" w:color="auto"/>
        <w:left w:val="none" w:sz="0" w:space="0" w:color="auto"/>
        <w:bottom w:val="none" w:sz="0" w:space="0" w:color="auto"/>
        <w:right w:val="none" w:sz="0" w:space="0" w:color="auto"/>
      </w:divBdr>
    </w:div>
    <w:div w:id="2031561971">
      <w:bodyDiv w:val="1"/>
      <w:marLeft w:val="0"/>
      <w:marRight w:val="0"/>
      <w:marTop w:val="0"/>
      <w:marBottom w:val="0"/>
      <w:divBdr>
        <w:top w:val="none" w:sz="0" w:space="0" w:color="auto"/>
        <w:left w:val="none" w:sz="0" w:space="0" w:color="auto"/>
        <w:bottom w:val="none" w:sz="0" w:space="0" w:color="auto"/>
        <w:right w:val="none" w:sz="0" w:space="0" w:color="auto"/>
      </w:divBdr>
    </w:div>
    <w:div w:id="2031643055">
      <w:bodyDiv w:val="1"/>
      <w:marLeft w:val="0"/>
      <w:marRight w:val="0"/>
      <w:marTop w:val="0"/>
      <w:marBottom w:val="0"/>
      <w:divBdr>
        <w:top w:val="none" w:sz="0" w:space="0" w:color="auto"/>
        <w:left w:val="none" w:sz="0" w:space="0" w:color="auto"/>
        <w:bottom w:val="none" w:sz="0" w:space="0" w:color="auto"/>
        <w:right w:val="none" w:sz="0" w:space="0" w:color="auto"/>
      </w:divBdr>
    </w:div>
    <w:div w:id="2031686191">
      <w:bodyDiv w:val="1"/>
      <w:marLeft w:val="0"/>
      <w:marRight w:val="0"/>
      <w:marTop w:val="0"/>
      <w:marBottom w:val="0"/>
      <w:divBdr>
        <w:top w:val="none" w:sz="0" w:space="0" w:color="auto"/>
        <w:left w:val="none" w:sz="0" w:space="0" w:color="auto"/>
        <w:bottom w:val="none" w:sz="0" w:space="0" w:color="auto"/>
        <w:right w:val="none" w:sz="0" w:space="0" w:color="auto"/>
      </w:divBdr>
    </w:div>
    <w:div w:id="2032533698">
      <w:bodyDiv w:val="1"/>
      <w:marLeft w:val="0"/>
      <w:marRight w:val="0"/>
      <w:marTop w:val="0"/>
      <w:marBottom w:val="0"/>
      <w:divBdr>
        <w:top w:val="none" w:sz="0" w:space="0" w:color="auto"/>
        <w:left w:val="none" w:sz="0" w:space="0" w:color="auto"/>
        <w:bottom w:val="none" w:sz="0" w:space="0" w:color="auto"/>
        <w:right w:val="none" w:sz="0" w:space="0" w:color="auto"/>
      </w:divBdr>
    </w:div>
    <w:div w:id="2033065110">
      <w:bodyDiv w:val="1"/>
      <w:marLeft w:val="0"/>
      <w:marRight w:val="0"/>
      <w:marTop w:val="0"/>
      <w:marBottom w:val="0"/>
      <w:divBdr>
        <w:top w:val="none" w:sz="0" w:space="0" w:color="auto"/>
        <w:left w:val="none" w:sz="0" w:space="0" w:color="auto"/>
        <w:bottom w:val="none" w:sz="0" w:space="0" w:color="auto"/>
        <w:right w:val="none" w:sz="0" w:space="0" w:color="auto"/>
      </w:divBdr>
    </w:div>
    <w:div w:id="2033726393">
      <w:bodyDiv w:val="1"/>
      <w:marLeft w:val="0"/>
      <w:marRight w:val="0"/>
      <w:marTop w:val="0"/>
      <w:marBottom w:val="0"/>
      <w:divBdr>
        <w:top w:val="none" w:sz="0" w:space="0" w:color="auto"/>
        <w:left w:val="none" w:sz="0" w:space="0" w:color="auto"/>
        <w:bottom w:val="none" w:sz="0" w:space="0" w:color="auto"/>
        <w:right w:val="none" w:sz="0" w:space="0" w:color="auto"/>
      </w:divBdr>
    </w:div>
    <w:div w:id="2035038925">
      <w:bodyDiv w:val="1"/>
      <w:marLeft w:val="0"/>
      <w:marRight w:val="0"/>
      <w:marTop w:val="0"/>
      <w:marBottom w:val="0"/>
      <w:divBdr>
        <w:top w:val="none" w:sz="0" w:space="0" w:color="auto"/>
        <w:left w:val="none" w:sz="0" w:space="0" w:color="auto"/>
        <w:bottom w:val="none" w:sz="0" w:space="0" w:color="auto"/>
        <w:right w:val="none" w:sz="0" w:space="0" w:color="auto"/>
      </w:divBdr>
    </w:div>
    <w:div w:id="2038192558">
      <w:bodyDiv w:val="1"/>
      <w:marLeft w:val="0"/>
      <w:marRight w:val="0"/>
      <w:marTop w:val="0"/>
      <w:marBottom w:val="0"/>
      <w:divBdr>
        <w:top w:val="none" w:sz="0" w:space="0" w:color="auto"/>
        <w:left w:val="none" w:sz="0" w:space="0" w:color="auto"/>
        <w:bottom w:val="none" w:sz="0" w:space="0" w:color="auto"/>
        <w:right w:val="none" w:sz="0" w:space="0" w:color="auto"/>
      </w:divBdr>
    </w:div>
    <w:div w:id="2038964317">
      <w:bodyDiv w:val="1"/>
      <w:marLeft w:val="0"/>
      <w:marRight w:val="0"/>
      <w:marTop w:val="0"/>
      <w:marBottom w:val="0"/>
      <w:divBdr>
        <w:top w:val="none" w:sz="0" w:space="0" w:color="auto"/>
        <w:left w:val="none" w:sz="0" w:space="0" w:color="auto"/>
        <w:bottom w:val="none" w:sz="0" w:space="0" w:color="auto"/>
        <w:right w:val="none" w:sz="0" w:space="0" w:color="auto"/>
      </w:divBdr>
    </w:div>
    <w:div w:id="2041389734">
      <w:bodyDiv w:val="1"/>
      <w:marLeft w:val="0"/>
      <w:marRight w:val="0"/>
      <w:marTop w:val="0"/>
      <w:marBottom w:val="0"/>
      <w:divBdr>
        <w:top w:val="none" w:sz="0" w:space="0" w:color="auto"/>
        <w:left w:val="none" w:sz="0" w:space="0" w:color="auto"/>
        <w:bottom w:val="none" w:sz="0" w:space="0" w:color="auto"/>
        <w:right w:val="none" w:sz="0" w:space="0" w:color="auto"/>
      </w:divBdr>
    </w:div>
    <w:div w:id="2042823649">
      <w:bodyDiv w:val="1"/>
      <w:marLeft w:val="0"/>
      <w:marRight w:val="0"/>
      <w:marTop w:val="0"/>
      <w:marBottom w:val="0"/>
      <w:divBdr>
        <w:top w:val="none" w:sz="0" w:space="0" w:color="auto"/>
        <w:left w:val="none" w:sz="0" w:space="0" w:color="auto"/>
        <w:bottom w:val="none" w:sz="0" w:space="0" w:color="auto"/>
        <w:right w:val="none" w:sz="0" w:space="0" w:color="auto"/>
      </w:divBdr>
    </w:div>
    <w:div w:id="2045981384">
      <w:bodyDiv w:val="1"/>
      <w:marLeft w:val="0"/>
      <w:marRight w:val="0"/>
      <w:marTop w:val="0"/>
      <w:marBottom w:val="0"/>
      <w:divBdr>
        <w:top w:val="none" w:sz="0" w:space="0" w:color="auto"/>
        <w:left w:val="none" w:sz="0" w:space="0" w:color="auto"/>
        <w:bottom w:val="none" w:sz="0" w:space="0" w:color="auto"/>
        <w:right w:val="none" w:sz="0" w:space="0" w:color="auto"/>
      </w:divBdr>
    </w:div>
    <w:div w:id="2048528533">
      <w:bodyDiv w:val="1"/>
      <w:marLeft w:val="0"/>
      <w:marRight w:val="0"/>
      <w:marTop w:val="0"/>
      <w:marBottom w:val="0"/>
      <w:divBdr>
        <w:top w:val="none" w:sz="0" w:space="0" w:color="auto"/>
        <w:left w:val="none" w:sz="0" w:space="0" w:color="auto"/>
        <w:bottom w:val="none" w:sz="0" w:space="0" w:color="auto"/>
        <w:right w:val="none" w:sz="0" w:space="0" w:color="auto"/>
      </w:divBdr>
    </w:div>
    <w:div w:id="2051685090">
      <w:bodyDiv w:val="1"/>
      <w:marLeft w:val="0"/>
      <w:marRight w:val="0"/>
      <w:marTop w:val="0"/>
      <w:marBottom w:val="0"/>
      <w:divBdr>
        <w:top w:val="none" w:sz="0" w:space="0" w:color="auto"/>
        <w:left w:val="none" w:sz="0" w:space="0" w:color="auto"/>
        <w:bottom w:val="none" w:sz="0" w:space="0" w:color="auto"/>
        <w:right w:val="none" w:sz="0" w:space="0" w:color="auto"/>
      </w:divBdr>
    </w:div>
    <w:div w:id="2052726895">
      <w:bodyDiv w:val="1"/>
      <w:marLeft w:val="0"/>
      <w:marRight w:val="0"/>
      <w:marTop w:val="0"/>
      <w:marBottom w:val="0"/>
      <w:divBdr>
        <w:top w:val="none" w:sz="0" w:space="0" w:color="auto"/>
        <w:left w:val="none" w:sz="0" w:space="0" w:color="auto"/>
        <w:bottom w:val="none" w:sz="0" w:space="0" w:color="auto"/>
        <w:right w:val="none" w:sz="0" w:space="0" w:color="auto"/>
      </w:divBdr>
    </w:div>
    <w:div w:id="2052991391">
      <w:bodyDiv w:val="1"/>
      <w:marLeft w:val="0"/>
      <w:marRight w:val="0"/>
      <w:marTop w:val="0"/>
      <w:marBottom w:val="0"/>
      <w:divBdr>
        <w:top w:val="none" w:sz="0" w:space="0" w:color="auto"/>
        <w:left w:val="none" w:sz="0" w:space="0" w:color="auto"/>
        <w:bottom w:val="none" w:sz="0" w:space="0" w:color="auto"/>
        <w:right w:val="none" w:sz="0" w:space="0" w:color="auto"/>
      </w:divBdr>
    </w:div>
    <w:div w:id="2053336067">
      <w:bodyDiv w:val="1"/>
      <w:marLeft w:val="0"/>
      <w:marRight w:val="0"/>
      <w:marTop w:val="0"/>
      <w:marBottom w:val="0"/>
      <w:divBdr>
        <w:top w:val="none" w:sz="0" w:space="0" w:color="auto"/>
        <w:left w:val="none" w:sz="0" w:space="0" w:color="auto"/>
        <w:bottom w:val="none" w:sz="0" w:space="0" w:color="auto"/>
        <w:right w:val="none" w:sz="0" w:space="0" w:color="auto"/>
      </w:divBdr>
    </w:div>
    <w:div w:id="2055154667">
      <w:bodyDiv w:val="1"/>
      <w:marLeft w:val="0"/>
      <w:marRight w:val="0"/>
      <w:marTop w:val="0"/>
      <w:marBottom w:val="0"/>
      <w:divBdr>
        <w:top w:val="none" w:sz="0" w:space="0" w:color="auto"/>
        <w:left w:val="none" w:sz="0" w:space="0" w:color="auto"/>
        <w:bottom w:val="none" w:sz="0" w:space="0" w:color="auto"/>
        <w:right w:val="none" w:sz="0" w:space="0" w:color="auto"/>
      </w:divBdr>
    </w:div>
    <w:div w:id="2058316066">
      <w:bodyDiv w:val="1"/>
      <w:marLeft w:val="0"/>
      <w:marRight w:val="0"/>
      <w:marTop w:val="0"/>
      <w:marBottom w:val="0"/>
      <w:divBdr>
        <w:top w:val="none" w:sz="0" w:space="0" w:color="auto"/>
        <w:left w:val="none" w:sz="0" w:space="0" w:color="auto"/>
        <w:bottom w:val="none" w:sz="0" w:space="0" w:color="auto"/>
        <w:right w:val="none" w:sz="0" w:space="0" w:color="auto"/>
      </w:divBdr>
    </w:div>
    <w:div w:id="2060081889">
      <w:bodyDiv w:val="1"/>
      <w:marLeft w:val="0"/>
      <w:marRight w:val="0"/>
      <w:marTop w:val="0"/>
      <w:marBottom w:val="0"/>
      <w:divBdr>
        <w:top w:val="none" w:sz="0" w:space="0" w:color="auto"/>
        <w:left w:val="none" w:sz="0" w:space="0" w:color="auto"/>
        <w:bottom w:val="none" w:sz="0" w:space="0" w:color="auto"/>
        <w:right w:val="none" w:sz="0" w:space="0" w:color="auto"/>
      </w:divBdr>
    </w:div>
    <w:div w:id="2060083880">
      <w:bodyDiv w:val="1"/>
      <w:marLeft w:val="0"/>
      <w:marRight w:val="0"/>
      <w:marTop w:val="0"/>
      <w:marBottom w:val="0"/>
      <w:divBdr>
        <w:top w:val="none" w:sz="0" w:space="0" w:color="auto"/>
        <w:left w:val="none" w:sz="0" w:space="0" w:color="auto"/>
        <w:bottom w:val="none" w:sz="0" w:space="0" w:color="auto"/>
        <w:right w:val="none" w:sz="0" w:space="0" w:color="auto"/>
      </w:divBdr>
    </w:div>
    <w:div w:id="2060472580">
      <w:bodyDiv w:val="1"/>
      <w:marLeft w:val="0"/>
      <w:marRight w:val="0"/>
      <w:marTop w:val="0"/>
      <w:marBottom w:val="0"/>
      <w:divBdr>
        <w:top w:val="none" w:sz="0" w:space="0" w:color="auto"/>
        <w:left w:val="none" w:sz="0" w:space="0" w:color="auto"/>
        <w:bottom w:val="none" w:sz="0" w:space="0" w:color="auto"/>
        <w:right w:val="none" w:sz="0" w:space="0" w:color="auto"/>
      </w:divBdr>
    </w:div>
    <w:div w:id="2063164430">
      <w:bodyDiv w:val="1"/>
      <w:marLeft w:val="0"/>
      <w:marRight w:val="0"/>
      <w:marTop w:val="0"/>
      <w:marBottom w:val="0"/>
      <w:divBdr>
        <w:top w:val="none" w:sz="0" w:space="0" w:color="auto"/>
        <w:left w:val="none" w:sz="0" w:space="0" w:color="auto"/>
        <w:bottom w:val="none" w:sz="0" w:space="0" w:color="auto"/>
        <w:right w:val="none" w:sz="0" w:space="0" w:color="auto"/>
      </w:divBdr>
    </w:div>
    <w:div w:id="2063751522">
      <w:bodyDiv w:val="1"/>
      <w:marLeft w:val="0"/>
      <w:marRight w:val="0"/>
      <w:marTop w:val="0"/>
      <w:marBottom w:val="0"/>
      <w:divBdr>
        <w:top w:val="none" w:sz="0" w:space="0" w:color="auto"/>
        <w:left w:val="none" w:sz="0" w:space="0" w:color="auto"/>
        <w:bottom w:val="none" w:sz="0" w:space="0" w:color="auto"/>
        <w:right w:val="none" w:sz="0" w:space="0" w:color="auto"/>
      </w:divBdr>
    </w:div>
    <w:div w:id="2064671710">
      <w:bodyDiv w:val="1"/>
      <w:marLeft w:val="0"/>
      <w:marRight w:val="0"/>
      <w:marTop w:val="0"/>
      <w:marBottom w:val="0"/>
      <w:divBdr>
        <w:top w:val="none" w:sz="0" w:space="0" w:color="auto"/>
        <w:left w:val="none" w:sz="0" w:space="0" w:color="auto"/>
        <w:bottom w:val="none" w:sz="0" w:space="0" w:color="auto"/>
        <w:right w:val="none" w:sz="0" w:space="0" w:color="auto"/>
      </w:divBdr>
    </w:div>
    <w:div w:id="2065180875">
      <w:bodyDiv w:val="1"/>
      <w:marLeft w:val="0"/>
      <w:marRight w:val="0"/>
      <w:marTop w:val="0"/>
      <w:marBottom w:val="0"/>
      <w:divBdr>
        <w:top w:val="none" w:sz="0" w:space="0" w:color="auto"/>
        <w:left w:val="none" w:sz="0" w:space="0" w:color="auto"/>
        <w:bottom w:val="none" w:sz="0" w:space="0" w:color="auto"/>
        <w:right w:val="none" w:sz="0" w:space="0" w:color="auto"/>
      </w:divBdr>
    </w:div>
    <w:div w:id="2066101376">
      <w:bodyDiv w:val="1"/>
      <w:marLeft w:val="0"/>
      <w:marRight w:val="0"/>
      <w:marTop w:val="0"/>
      <w:marBottom w:val="0"/>
      <w:divBdr>
        <w:top w:val="none" w:sz="0" w:space="0" w:color="auto"/>
        <w:left w:val="none" w:sz="0" w:space="0" w:color="auto"/>
        <w:bottom w:val="none" w:sz="0" w:space="0" w:color="auto"/>
        <w:right w:val="none" w:sz="0" w:space="0" w:color="auto"/>
      </w:divBdr>
    </w:div>
    <w:div w:id="2067607325">
      <w:bodyDiv w:val="1"/>
      <w:marLeft w:val="0"/>
      <w:marRight w:val="0"/>
      <w:marTop w:val="0"/>
      <w:marBottom w:val="0"/>
      <w:divBdr>
        <w:top w:val="none" w:sz="0" w:space="0" w:color="auto"/>
        <w:left w:val="none" w:sz="0" w:space="0" w:color="auto"/>
        <w:bottom w:val="none" w:sz="0" w:space="0" w:color="auto"/>
        <w:right w:val="none" w:sz="0" w:space="0" w:color="auto"/>
      </w:divBdr>
    </w:div>
    <w:div w:id="2068799370">
      <w:bodyDiv w:val="1"/>
      <w:marLeft w:val="0"/>
      <w:marRight w:val="0"/>
      <w:marTop w:val="0"/>
      <w:marBottom w:val="0"/>
      <w:divBdr>
        <w:top w:val="none" w:sz="0" w:space="0" w:color="auto"/>
        <w:left w:val="none" w:sz="0" w:space="0" w:color="auto"/>
        <w:bottom w:val="none" w:sz="0" w:space="0" w:color="auto"/>
        <w:right w:val="none" w:sz="0" w:space="0" w:color="auto"/>
      </w:divBdr>
    </w:div>
    <w:div w:id="2069650079">
      <w:bodyDiv w:val="1"/>
      <w:marLeft w:val="0"/>
      <w:marRight w:val="0"/>
      <w:marTop w:val="0"/>
      <w:marBottom w:val="0"/>
      <w:divBdr>
        <w:top w:val="none" w:sz="0" w:space="0" w:color="auto"/>
        <w:left w:val="none" w:sz="0" w:space="0" w:color="auto"/>
        <w:bottom w:val="none" w:sz="0" w:space="0" w:color="auto"/>
        <w:right w:val="none" w:sz="0" w:space="0" w:color="auto"/>
      </w:divBdr>
    </w:div>
    <w:div w:id="2070303773">
      <w:bodyDiv w:val="1"/>
      <w:marLeft w:val="0"/>
      <w:marRight w:val="0"/>
      <w:marTop w:val="0"/>
      <w:marBottom w:val="0"/>
      <w:divBdr>
        <w:top w:val="none" w:sz="0" w:space="0" w:color="auto"/>
        <w:left w:val="none" w:sz="0" w:space="0" w:color="auto"/>
        <w:bottom w:val="none" w:sz="0" w:space="0" w:color="auto"/>
        <w:right w:val="none" w:sz="0" w:space="0" w:color="auto"/>
      </w:divBdr>
    </w:div>
    <w:div w:id="2070372816">
      <w:bodyDiv w:val="1"/>
      <w:marLeft w:val="0"/>
      <w:marRight w:val="0"/>
      <w:marTop w:val="0"/>
      <w:marBottom w:val="0"/>
      <w:divBdr>
        <w:top w:val="none" w:sz="0" w:space="0" w:color="auto"/>
        <w:left w:val="none" w:sz="0" w:space="0" w:color="auto"/>
        <w:bottom w:val="none" w:sz="0" w:space="0" w:color="auto"/>
        <w:right w:val="none" w:sz="0" w:space="0" w:color="auto"/>
      </w:divBdr>
    </w:div>
    <w:div w:id="2073194515">
      <w:bodyDiv w:val="1"/>
      <w:marLeft w:val="0"/>
      <w:marRight w:val="0"/>
      <w:marTop w:val="0"/>
      <w:marBottom w:val="0"/>
      <w:divBdr>
        <w:top w:val="none" w:sz="0" w:space="0" w:color="auto"/>
        <w:left w:val="none" w:sz="0" w:space="0" w:color="auto"/>
        <w:bottom w:val="none" w:sz="0" w:space="0" w:color="auto"/>
        <w:right w:val="none" w:sz="0" w:space="0" w:color="auto"/>
      </w:divBdr>
    </w:div>
    <w:div w:id="2073456101">
      <w:bodyDiv w:val="1"/>
      <w:marLeft w:val="0"/>
      <w:marRight w:val="0"/>
      <w:marTop w:val="0"/>
      <w:marBottom w:val="0"/>
      <w:divBdr>
        <w:top w:val="none" w:sz="0" w:space="0" w:color="auto"/>
        <w:left w:val="none" w:sz="0" w:space="0" w:color="auto"/>
        <w:bottom w:val="none" w:sz="0" w:space="0" w:color="auto"/>
        <w:right w:val="none" w:sz="0" w:space="0" w:color="auto"/>
      </w:divBdr>
    </w:div>
    <w:div w:id="2075926467">
      <w:bodyDiv w:val="1"/>
      <w:marLeft w:val="0"/>
      <w:marRight w:val="0"/>
      <w:marTop w:val="0"/>
      <w:marBottom w:val="0"/>
      <w:divBdr>
        <w:top w:val="none" w:sz="0" w:space="0" w:color="auto"/>
        <w:left w:val="none" w:sz="0" w:space="0" w:color="auto"/>
        <w:bottom w:val="none" w:sz="0" w:space="0" w:color="auto"/>
        <w:right w:val="none" w:sz="0" w:space="0" w:color="auto"/>
      </w:divBdr>
    </w:div>
    <w:div w:id="2077698943">
      <w:bodyDiv w:val="1"/>
      <w:marLeft w:val="0"/>
      <w:marRight w:val="0"/>
      <w:marTop w:val="0"/>
      <w:marBottom w:val="0"/>
      <w:divBdr>
        <w:top w:val="none" w:sz="0" w:space="0" w:color="auto"/>
        <w:left w:val="none" w:sz="0" w:space="0" w:color="auto"/>
        <w:bottom w:val="none" w:sz="0" w:space="0" w:color="auto"/>
        <w:right w:val="none" w:sz="0" w:space="0" w:color="auto"/>
      </w:divBdr>
    </w:div>
    <w:div w:id="2077775701">
      <w:bodyDiv w:val="1"/>
      <w:marLeft w:val="0"/>
      <w:marRight w:val="0"/>
      <w:marTop w:val="0"/>
      <w:marBottom w:val="0"/>
      <w:divBdr>
        <w:top w:val="none" w:sz="0" w:space="0" w:color="auto"/>
        <w:left w:val="none" w:sz="0" w:space="0" w:color="auto"/>
        <w:bottom w:val="none" w:sz="0" w:space="0" w:color="auto"/>
        <w:right w:val="none" w:sz="0" w:space="0" w:color="auto"/>
      </w:divBdr>
    </w:div>
    <w:div w:id="2078698108">
      <w:bodyDiv w:val="1"/>
      <w:marLeft w:val="0"/>
      <w:marRight w:val="0"/>
      <w:marTop w:val="0"/>
      <w:marBottom w:val="0"/>
      <w:divBdr>
        <w:top w:val="none" w:sz="0" w:space="0" w:color="auto"/>
        <w:left w:val="none" w:sz="0" w:space="0" w:color="auto"/>
        <w:bottom w:val="none" w:sz="0" w:space="0" w:color="auto"/>
        <w:right w:val="none" w:sz="0" w:space="0" w:color="auto"/>
      </w:divBdr>
    </w:div>
    <w:div w:id="2079590529">
      <w:bodyDiv w:val="1"/>
      <w:marLeft w:val="0"/>
      <w:marRight w:val="0"/>
      <w:marTop w:val="0"/>
      <w:marBottom w:val="0"/>
      <w:divBdr>
        <w:top w:val="none" w:sz="0" w:space="0" w:color="auto"/>
        <w:left w:val="none" w:sz="0" w:space="0" w:color="auto"/>
        <w:bottom w:val="none" w:sz="0" w:space="0" w:color="auto"/>
        <w:right w:val="none" w:sz="0" w:space="0" w:color="auto"/>
      </w:divBdr>
    </w:div>
    <w:div w:id="2080130187">
      <w:bodyDiv w:val="1"/>
      <w:marLeft w:val="0"/>
      <w:marRight w:val="0"/>
      <w:marTop w:val="0"/>
      <w:marBottom w:val="0"/>
      <w:divBdr>
        <w:top w:val="none" w:sz="0" w:space="0" w:color="auto"/>
        <w:left w:val="none" w:sz="0" w:space="0" w:color="auto"/>
        <w:bottom w:val="none" w:sz="0" w:space="0" w:color="auto"/>
        <w:right w:val="none" w:sz="0" w:space="0" w:color="auto"/>
      </w:divBdr>
    </w:div>
    <w:div w:id="2080518139">
      <w:bodyDiv w:val="1"/>
      <w:marLeft w:val="0"/>
      <w:marRight w:val="0"/>
      <w:marTop w:val="0"/>
      <w:marBottom w:val="0"/>
      <w:divBdr>
        <w:top w:val="none" w:sz="0" w:space="0" w:color="auto"/>
        <w:left w:val="none" w:sz="0" w:space="0" w:color="auto"/>
        <w:bottom w:val="none" w:sz="0" w:space="0" w:color="auto"/>
        <w:right w:val="none" w:sz="0" w:space="0" w:color="auto"/>
      </w:divBdr>
    </w:div>
    <w:div w:id="2080520227">
      <w:bodyDiv w:val="1"/>
      <w:marLeft w:val="0"/>
      <w:marRight w:val="0"/>
      <w:marTop w:val="0"/>
      <w:marBottom w:val="0"/>
      <w:divBdr>
        <w:top w:val="none" w:sz="0" w:space="0" w:color="auto"/>
        <w:left w:val="none" w:sz="0" w:space="0" w:color="auto"/>
        <w:bottom w:val="none" w:sz="0" w:space="0" w:color="auto"/>
        <w:right w:val="none" w:sz="0" w:space="0" w:color="auto"/>
      </w:divBdr>
    </w:div>
    <w:div w:id="2080711277">
      <w:bodyDiv w:val="1"/>
      <w:marLeft w:val="0"/>
      <w:marRight w:val="0"/>
      <w:marTop w:val="0"/>
      <w:marBottom w:val="0"/>
      <w:divBdr>
        <w:top w:val="none" w:sz="0" w:space="0" w:color="auto"/>
        <w:left w:val="none" w:sz="0" w:space="0" w:color="auto"/>
        <w:bottom w:val="none" w:sz="0" w:space="0" w:color="auto"/>
        <w:right w:val="none" w:sz="0" w:space="0" w:color="auto"/>
      </w:divBdr>
    </w:div>
    <w:div w:id="2080899625">
      <w:bodyDiv w:val="1"/>
      <w:marLeft w:val="0"/>
      <w:marRight w:val="0"/>
      <w:marTop w:val="0"/>
      <w:marBottom w:val="0"/>
      <w:divBdr>
        <w:top w:val="none" w:sz="0" w:space="0" w:color="auto"/>
        <w:left w:val="none" w:sz="0" w:space="0" w:color="auto"/>
        <w:bottom w:val="none" w:sz="0" w:space="0" w:color="auto"/>
        <w:right w:val="none" w:sz="0" w:space="0" w:color="auto"/>
      </w:divBdr>
    </w:div>
    <w:div w:id="2081756634">
      <w:bodyDiv w:val="1"/>
      <w:marLeft w:val="0"/>
      <w:marRight w:val="0"/>
      <w:marTop w:val="0"/>
      <w:marBottom w:val="0"/>
      <w:divBdr>
        <w:top w:val="none" w:sz="0" w:space="0" w:color="auto"/>
        <w:left w:val="none" w:sz="0" w:space="0" w:color="auto"/>
        <w:bottom w:val="none" w:sz="0" w:space="0" w:color="auto"/>
        <w:right w:val="none" w:sz="0" w:space="0" w:color="auto"/>
      </w:divBdr>
    </w:div>
    <w:div w:id="2082940119">
      <w:bodyDiv w:val="1"/>
      <w:marLeft w:val="0"/>
      <w:marRight w:val="0"/>
      <w:marTop w:val="0"/>
      <w:marBottom w:val="0"/>
      <w:divBdr>
        <w:top w:val="none" w:sz="0" w:space="0" w:color="auto"/>
        <w:left w:val="none" w:sz="0" w:space="0" w:color="auto"/>
        <w:bottom w:val="none" w:sz="0" w:space="0" w:color="auto"/>
        <w:right w:val="none" w:sz="0" w:space="0" w:color="auto"/>
      </w:divBdr>
    </w:div>
    <w:div w:id="2083404490">
      <w:bodyDiv w:val="1"/>
      <w:marLeft w:val="0"/>
      <w:marRight w:val="0"/>
      <w:marTop w:val="0"/>
      <w:marBottom w:val="0"/>
      <w:divBdr>
        <w:top w:val="none" w:sz="0" w:space="0" w:color="auto"/>
        <w:left w:val="none" w:sz="0" w:space="0" w:color="auto"/>
        <w:bottom w:val="none" w:sz="0" w:space="0" w:color="auto"/>
        <w:right w:val="none" w:sz="0" w:space="0" w:color="auto"/>
      </w:divBdr>
    </w:div>
    <w:div w:id="2084330579">
      <w:bodyDiv w:val="1"/>
      <w:marLeft w:val="0"/>
      <w:marRight w:val="0"/>
      <w:marTop w:val="0"/>
      <w:marBottom w:val="0"/>
      <w:divBdr>
        <w:top w:val="none" w:sz="0" w:space="0" w:color="auto"/>
        <w:left w:val="none" w:sz="0" w:space="0" w:color="auto"/>
        <w:bottom w:val="none" w:sz="0" w:space="0" w:color="auto"/>
        <w:right w:val="none" w:sz="0" w:space="0" w:color="auto"/>
      </w:divBdr>
    </w:div>
    <w:div w:id="2084835943">
      <w:bodyDiv w:val="1"/>
      <w:marLeft w:val="0"/>
      <w:marRight w:val="0"/>
      <w:marTop w:val="0"/>
      <w:marBottom w:val="0"/>
      <w:divBdr>
        <w:top w:val="none" w:sz="0" w:space="0" w:color="auto"/>
        <w:left w:val="none" w:sz="0" w:space="0" w:color="auto"/>
        <w:bottom w:val="none" w:sz="0" w:space="0" w:color="auto"/>
        <w:right w:val="none" w:sz="0" w:space="0" w:color="auto"/>
      </w:divBdr>
    </w:div>
    <w:div w:id="2086800246">
      <w:bodyDiv w:val="1"/>
      <w:marLeft w:val="0"/>
      <w:marRight w:val="0"/>
      <w:marTop w:val="0"/>
      <w:marBottom w:val="0"/>
      <w:divBdr>
        <w:top w:val="none" w:sz="0" w:space="0" w:color="auto"/>
        <w:left w:val="none" w:sz="0" w:space="0" w:color="auto"/>
        <w:bottom w:val="none" w:sz="0" w:space="0" w:color="auto"/>
        <w:right w:val="none" w:sz="0" w:space="0" w:color="auto"/>
      </w:divBdr>
    </w:div>
    <w:div w:id="2088531377">
      <w:bodyDiv w:val="1"/>
      <w:marLeft w:val="0"/>
      <w:marRight w:val="0"/>
      <w:marTop w:val="0"/>
      <w:marBottom w:val="0"/>
      <w:divBdr>
        <w:top w:val="none" w:sz="0" w:space="0" w:color="auto"/>
        <w:left w:val="none" w:sz="0" w:space="0" w:color="auto"/>
        <w:bottom w:val="none" w:sz="0" w:space="0" w:color="auto"/>
        <w:right w:val="none" w:sz="0" w:space="0" w:color="auto"/>
      </w:divBdr>
    </w:div>
    <w:div w:id="2088531773">
      <w:bodyDiv w:val="1"/>
      <w:marLeft w:val="0"/>
      <w:marRight w:val="0"/>
      <w:marTop w:val="0"/>
      <w:marBottom w:val="0"/>
      <w:divBdr>
        <w:top w:val="none" w:sz="0" w:space="0" w:color="auto"/>
        <w:left w:val="none" w:sz="0" w:space="0" w:color="auto"/>
        <w:bottom w:val="none" w:sz="0" w:space="0" w:color="auto"/>
        <w:right w:val="none" w:sz="0" w:space="0" w:color="auto"/>
      </w:divBdr>
    </w:div>
    <w:div w:id="2088992344">
      <w:bodyDiv w:val="1"/>
      <w:marLeft w:val="0"/>
      <w:marRight w:val="0"/>
      <w:marTop w:val="0"/>
      <w:marBottom w:val="0"/>
      <w:divBdr>
        <w:top w:val="none" w:sz="0" w:space="0" w:color="auto"/>
        <w:left w:val="none" w:sz="0" w:space="0" w:color="auto"/>
        <w:bottom w:val="none" w:sz="0" w:space="0" w:color="auto"/>
        <w:right w:val="none" w:sz="0" w:space="0" w:color="auto"/>
      </w:divBdr>
    </w:div>
    <w:div w:id="2089572674">
      <w:bodyDiv w:val="1"/>
      <w:marLeft w:val="0"/>
      <w:marRight w:val="0"/>
      <w:marTop w:val="0"/>
      <w:marBottom w:val="0"/>
      <w:divBdr>
        <w:top w:val="none" w:sz="0" w:space="0" w:color="auto"/>
        <w:left w:val="none" w:sz="0" w:space="0" w:color="auto"/>
        <w:bottom w:val="none" w:sz="0" w:space="0" w:color="auto"/>
        <w:right w:val="none" w:sz="0" w:space="0" w:color="auto"/>
      </w:divBdr>
    </w:div>
    <w:div w:id="2089958310">
      <w:bodyDiv w:val="1"/>
      <w:marLeft w:val="0"/>
      <w:marRight w:val="0"/>
      <w:marTop w:val="0"/>
      <w:marBottom w:val="0"/>
      <w:divBdr>
        <w:top w:val="none" w:sz="0" w:space="0" w:color="auto"/>
        <w:left w:val="none" w:sz="0" w:space="0" w:color="auto"/>
        <w:bottom w:val="none" w:sz="0" w:space="0" w:color="auto"/>
        <w:right w:val="none" w:sz="0" w:space="0" w:color="auto"/>
      </w:divBdr>
    </w:div>
    <w:div w:id="2090612915">
      <w:bodyDiv w:val="1"/>
      <w:marLeft w:val="0"/>
      <w:marRight w:val="0"/>
      <w:marTop w:val="0"/>
      <w:marBottom w:val="0"/>
      <w:divBdr>
        <w:top w:val="none" w:sz="0" w:space="0" w:color="auto"/>
        <w:left w:val="none" w:sz="0" w:space="0" w:color="auto"/>
        <w:bottom w:val="none" w:sz="0" w:space="0" w:color="auto"/>
        <w:right w:val="none" w:sz="0" w:space="0" w:color="auto"/>
      </w:divBdr>
    </w:div>
    <w:div w:id="2091849787">
      <w:bodyDiv w:val="1"/>
      <w:marLeft w:val="0"/>
      <w:marRight w:val="0"/>
      <w:marTop w:val="0"/>
      <w:marBottom w:val="0"/>
      <w:divBdr>
        <w:top w:val="none" w:sz="0" w:space="0" w:color="auto"/>
        <w:left w:val="none" w:sz="0" w:space="0" w:color="auto"/>
        <w:bottom w:val="none" w:sz="0" w:space="0" w:color="auto"/>
        <w:right w:val="none" w:sz="0" w:space="0" w:color="auto"/>
      </w:divBdr>
    </w:div>
    <w:div w:id="2094081611">
      <w:bodyDiv w:val="1"/>
      <w:marLeft w:val="0"/>
      <w:marRight w:val="0"/>
      <w:marTop w:val="0"/>
      <w:marBottom w:val="0"/>
      <w:divBdr>
        <w:top w:val="none" w:sz="0" w:space="0" w:color="auto"/>
        <w:left w:val="none" w:sz="0" w:space="0" w:color="auto"/>
        <w:bottom w:val="none" w:sz="0" w:space="0" w:color="auto"/>
        <w:right w:val="none" w:sz="0" w:space="0" w:color="auto"/>
      </w:divBdr>
    </w:div>
    <w:div w:id="2095004955">
      <w:bodyDiv w:val="1"/>
      <w:marLeft w:val="0"/>
      <w:marRight w:val="0"/>
      <w:marTop w:val="0"/>
      <w:marBottom w:val="0"/>
      <w:divBdr>
        <w:top w:val="none" w:sz="0" w:space="0" w:color="auto"/>
        <w:left w:val="none" w:sz="0" w:space="0" w:color="auto"/>
        <w:bottom w:val="none" w:sz="0" w:space="0" w:color="auto"/>
        <w:right w:val="none" w:sz="0" w:space="0" w:color="auto"/>
      </w:divBdr>
    </w:div>
    <w:div w:id="2095006733">
      <w:bodyDiv w:val="1"/>
      <w:marLeft w:val="0"/>
      <w:marRight w:val="0"/>
      <w:marTop w:val="0"/>
      <w:marBottom w:val="0"/>
      <w:divBdr>
        <w:top w:val="none" w:sz="0" w:space="0" w:color="auto"/>
        <w:left w:val="none" w:sz="0" w:space="0" w:color="auto"/>
        <w:bottom w:val="none" w:sz="0" w:space="0" w:color="auto"/>
        <w:right w:val="none" w:sz="0" w:space="0" w:color="auto"/>
      </w:divBdr>
    </w:div>
    <w:div w:id="2096244285">
      <w:bodyDiv w:val="1"/>
      <w:marLeft w:val="0"/>
      <w:marRight w:val="0"/>
      <w:marTop w:val="0"/>
      <w:marBottom w:val="0"/>
      <w:divBdr>
        <w:top w:val="none" w:sz="0" w:space="0" w:color="auto"/>
        <w:left w:val="none" w:sz="0" w:space="0" w:color="auto"/>
        <w:bottom w:val="none" w:sz="0" w:space="0" w:color="auto"/>
        <w:right w:val="none" w:sz="0" w:space="0" w:color="auto"/>
      </w:divBdr>
    </w:div>
    <w:div w:id="2097167742">
      <w:bodyDiv w:val="1"/>
      <w:marLeft w:val="0"/>
      <w:marRight w:val="0"/>
      <w:marTop w:val="0"/>
      <w:marBottom w:val="0"/>
      <w:divBdr>
        <w:top w:val="none" w:sz="0" w:space="0" w:color="auto"/>
        <w:left w:val="none" w:sz="0" w:space="0" w:color="auto"/>
        <w:bottom w:val="none" w:sz="0" w:space="0" w:color="auto"/>
        <w:right w:val="none" w:sz="0" w:space="0" w:color="auto"/>
      </w:divBdr>
    </w:div>
    <w:div w:id="2098208479">
      <w:bodyDiv w:val="1"/>
      <w:marLeft w:val="0"/>
      <w:marRight w:val="0"/>
      <w:marTop w:val="0"/>
      <w:marBottom w:val="0"/>
      <w:divBdr>
        <w:top w:val="none" w:sz="0" w:space="0" w:color="auto"/>
        <w:left w:val="none" w:sz="0" w:space="0" w:color="auto"/>
        <w:bottom w:val="none" w:sz="0" w:space="0" w:color="auto"/>
        <w:right w:val="none" w:sz="0" w:space="0" w:color="auto"/>
      </w:divBdr>
    </w:div>
    <w:div w:id="2098478348">
      <w:bodyDiv w:val="1"/>
      <w:marLeft w:val="0"/>
      <w:marRight w:val="0"/>
      <w:marTop w:val="0"/>
      <w:marBottom w:val="0"/>
      <w:divBdr>
        <w:top w:val="none" w:sz="0" w:space="0" w:color="auto"/>
        <w:left w:val="none" w:sz="0" w:space="0" w:color="auto"/>
        <w:bottom w:val="none" w:sz="0" w:space="0" w:color="auto"/>
        <w:right w:val="none" w:sz="0" w:space="0" w:color="auto"/>
      </w:divBdr>
    </w:div>
    <w:div w:id="2099061047">
      <w:bodyDiv w:val="1"/>
      <w:marLeft w:val="0"/>
      <w:marRight w:val="0"/>
      <w:marTop w:val="0"/>
      <w:marBottom w:val="0"/>
      <w:divBdr>
        <w:top w:val="none" w:sz="0" w:space="0" w:color="auto"/>
        <w:left w:val="none" w:sz="0" w:space="0" w:color="auto"/>
        <w:bottom w:val="none" w:sz="0" w:space="0" w:color="auto"/>
        <w:right w:val="none" w:sz="0" w:space="0" w:color="auto"/>
      </w:divBdr>
    </w:div>
    <w:div w:id="2099594747">
      <w:bodyDiv w:val="1"/>
      <w:marLeft w:val="0"/>
      <w:marRight w:val="0"/>
      <w:marTop w:val="0"/>
      <w:marBottom w:val="0"/>
      <w:divBdr>
        <w:top w:val="none" w:sz="0" w:space="0" w:color="auto"/>
        <w:left w:val="none" w:sz="0" w:space="0" w:color="auto"/>
        <w:bottom w:val="none" w:sz="0" w:space="0" w:color="auto"/>
        <w:right w:val="none" w:sz="0" w:space="0" w:color="auto"/>
      </w:divBdr>
    </w:div>
    <w:div w:id="2102985189">
      <w:bodyDiv w:val="1"/>
      <w:marLeft w:val="0"/>
      <w:marRight w:val="0"/>
      <w:marTop w:val="0"/>
      <w:marBottom w:val="0"/>
      <w:divBdr>
        <w:top w:val="none" w:sz="0" w:space="0" w:color="auto"/>
        <w:left w:val="none" w:sz="0" w:space="0" w:color="auto"/>
        <w:bottom w:val="none" w:sz="0" w:space="0" w:color="auto"/>
        <w:right w:val="none" w:sz="0" w:space="0" w:color="auto"/>
      </w:divBdr>
    </w:div>
    <w:div w:id="2104495547">
      <w:bodyDiv w:val="1"/>
      <w:marLeft w:val="0"/>
      <w:marRight w:val="0"/>
      <w:marTop w:val="0"/>
      <w:marBottom w:val="0"/>
      <w:divBdr>
        <w:top w:val="none" w:sz="0" w:space="0" w:color="auto"/>
        <w:left w:val="none" w:sz="0" w:space="0" w:color="auto"/>
        <w:bottom w:val="none" w:sz="0" w:space="0" w:color="auto"/>
        <w:right w:val="none" w:sz="0" w:space="0" w:color="auto"/>
      </w:divBdr>
    </w:div>
    <w:div w:id="2104841906">
      <w:bodyDiv w:val="1"/>
      <w:marLeft w:val="0"/>
      <w:marRight w:val="0"/>
      <w:marTop w:val="0"/>
      <w:marBottom w:val="0"/>
      <w:divBdr>
        <w:top w:val="none" w:sz="0" w:space="0" w:color="auto"/>
        <w:left w:val="none" w:sz="0" w:space="0" w:color="auto"/>
        <w:bottom w:val="none" w:sz="0" w:space="0" w:color="auto"/>
        <w:right w:val="none" w:sz="0" w:space="0" w:color="auto"/>
      </w:divBdr>
    </w:div>
    <w:div w:id="2104957412">
      <w:bodyDiv w:val="1"/>
      <w:marLeft w:val="0"/>
      <w:marRight w:val="0"/>
      <w:marTop w:val="0"/>
      <w:marBottom w:val="0"/>
      <w:divBdr>
        <w:top w:val="none" w:sz="0" w:space="0" w:color="auto"/>
        <w:left w:val="none" w:sz="0" w:space="0" w:color="auto"/>
        <w:bottom w:val="none" w:sz="0" w:space="0" w:color="auto"/>
        <w:right w:val="none" w:sz="0" w:space="0" w:color="auto"/>
      </w:divBdr>
    </w:div>
    <w:div w:id="2106222368">
      <w:bodyDiv w:val="1"/>
      <w:marLeft w:val="0"/>
      <w:marRight w:val="0"/>
      <w:marTop w:val="0"/>
      <w:marBottom w:val="0"/>
      <w:divBdr>
        <w:top w:val="none" w:sz="0" w:space="0" w:color="auto"/>
        <w:left w:val="none" w:sz="0" w:space="0" w:color="auto"/>
        <w:bottom w:val="none" w:sz="0" w:space="0" w:color="auto"/>
        <w:right w:val="none" w:sz="0" w:space="0" w:color="auto"/>
      </w:divBdr>
    </w:div>
    <w:div w:id="2108188049">
      <w:bodyDiv w:val="1"/>
      <w:marLeft w:val="0"/>
      <w:marRight w:val="0"/>
      <w:marTop w:val="0"/>
      <w:marBottom w:val="0"/>
      <w:divBdr>
        <w:top w:val="none" w:sz="0" w:space="0" w:color="auto"/>
        <w:left w:val="none" w:sz="0" w:space="0" w:color="auto"/>
        <w:bottom w:val="none" w:sz="0" w:space="0" w:color="auto"/>
        <w:right w:val="none" w:sz="0" w:space="0" w:color="auto"/>
      </w:divBdr>
    </w:div>
    <w:div w:id="2110005465">
      <w:bodyDiv w:val="1"/>
      <w:marLeft w:val="0"/>
      <w:marRight w:val="0"/>
      <w:marTop w:val="0"/>
      <w:marBottom w:val="0"/>
      <w:divBdr>
        <w:top w:val="none" w:sz="0" w:space="0" w:color="auto"/>
        <w:left w:val="none" w:sz="0" w:space="0" w:color="auto"/>
        <w:bottom w:val="none" w:sz="0" w:space="0" w:color="auto"/>
        <w:right w:val="none" w:sz="0" w:space="0" w:color="auto"/>
      </w:divBdr>
    </w:div>
    <w:div w:id="2110081833">
      <w:bodyDiv w:val="1"/>
      <w:marLeft w:val="0"/>
      <w:marRight w:val="0"/>
      <w:marTop w:val="0"/>
      <w:marBottom w:val="0"/>
      <w:divBdr>
        <w:top w:val="none" w:sz="0" w:space="0" w:color="auto"/>
        <w:left w:val="none" w:sz="0" w:space="0" w:color="auto"/>
        <w:bottom w:val="none" w:sz="0" w:space="0" w:color="auto"/>
        <w:right w:val="none" w:sz="0" w:space="0" w:color="auto"/>
      </w:divBdr>
    </w:div>
    <w:div w:id="2111729880">
      <w:bodyDiv w:val="1"/>
      <w:marLeft w:val="0"/>
      <w:marRight w:val="0"/>
      <w:marTop w:val="0"/>
      <w:marBottom w:val="0"/>
      <w:divBdr>
        <w:top w:val="none" w:sz="0" w:space="0" w:color="auto"/>
        <w:left w:val="none" w:sz="0" w:space="0" w:color="auto"/>
        <w:bottom w:val="none" w:sz="0" w:space="0" w:color="auto"/>
        <w:right w:val="none" w:sz="0" w:space="0" w:color="auto"/>
      </w:divBdr>
    </w:div>
    <w:div w:id="2114131711">
      <w:bodyDiv w:val="1"/>
      <w:marLeft w:val="0"/>
      <w:marRight w:val="0"/>
      <w:marTop w:val="0"/>
      <w:marBottom w:val="0"/>
      <w:divBdr>
        <w:top w:val="none" w:sz="0" w:space="0" w:color="auto"/>
        <w:left w:val="none" w:sz="0" w:space="0" w:color="auto"/>
        <w:bottom w:val="none" w:sz="0" w:space="0" w:color="auto"/>
        <w:right w:val="none" w:sz="0" w:space="0" w:color="auto"/>
      </w:divBdr>
    </w:div>
    <w:div w:id="2115321968">
      <w:bodyDiv w:val="1"/>
      <w:marLeft w:val="0"/>
      <w:marRight w:val="0"/>
      <w:marTop w:val="0"/>
      <w:marBottom w:val="0"/>
      <w:divBdr>
        <w:top w:val="none" w:sz="0" w:space="0" w:color="auto"/>
        <w:left w:val="none" w:sz="0" w:space="0" w:color="auto"/>
        <w:bottom w:val="none" w:sz="0" w:space="0" w:color="auto"/>
        <w:right w:val="none" w:sz="0" w:space="0" w:color="auto"/>
      </w:divBdr>
    </w:div>
    <w:div w:id="2115514396">
      <w:bodyDiv w:val="1"/>
      <w:marLeft w:val="0"/>
      <w:marRight w:val="0"/>
      <w:marTop w:val="0"/>
      <w:marBottom w:val="0"/>
      <w:divBdr>
        <w:top w:val="none" w:sz="0" w:space="0" w:color="auto"/>
        <w:left w:val="none" w:sz="0" w:space="0" w:color="auto"/>
        <w:bottom w:val="none" w:sz="0" w:space="0" w:color="auto"/>
        <w:right w:val="none" w:sz="0" w:space="0" w:color="auto"/>
      </w:divBdr>
    </w:div>
    <w:div w:id="2117097105">
      <w:bodyDiv w:val="1"/>
      <w:marLeft w:val="0"/>
      <w:marRight w:val="0"/>
      <w:marTop w:val="0"/>
      <w:marBottom w:val="0"/>
      <w:divBdr>
        <w:top w:val="none" w:sz="0" w:space="0" w:color="auto"/>
        <w:left w:val="none" w:sz="0" w:space="0" w:color="auto"/>
        <w:bottom w:val="none" w:sz="0" w:space="0" w:color="auto"/>
        <w:right w:val="none" w:sz="0" w:space="0" w:color="auto"/>
      </w:divBdr>
    </w:div>
    <w:div w:id="2117944752">
      <w:bodyDiv w:val="1"/>
      <w:marLeft w:val="0"/>
      <w:marRight w:val="0"/>
      <w:marTop w:val="0"/>
      <w:marBottom w:val="0"/>
      <w:divBdr>
        <w:top w:val="none" w:sz="0" w:space="0" w:color="auto"/>
        <w:left w:val="none" w:sz="0" w:space="0" w:color="auto"/>
        <w:bottom w:val="none" w:sz="0" w:space="0" w:color="auto"/>
        <w:right w:val="none" w:sz="0" w:space="0" w:color="auto"/>
      </w:divBdr>
    </w:div>
    <w:div w:id="2119134189">
      <w:bodyDiv w:val="1"/>
      <w:marLeft w:val="0"/>
      <w:marRight w:val="0"/>
      <w:marTop w:val="0"/>
      <w:marBottom w:val="0"/>
      <w:divBdr>
        <w:top w:val="none" w:sz="0" w:space="0" w:color="auto"/>
        <w:left w:val="none" w:sz="0" w:space="0" w:color="auto"/>
        <w:bottom w:val="none" w:sz="0" w:space="0" w:color="auto"/>
        <w:right w:val="none" w:sz="0" w:space="0" w:color="auto"/>
      </w:divBdr>
    </w:div>
    <w:div w:id="2121753597">
      <w:bodyDiv w:val="1"/>
      <w:marLeft w:val="0"/>
      <w:marRight w:val="0"/>
      <w:marTop w:val="0"/>
      <w:marBottom w:val="0"/>
      <w:divBdr>
        <w:top w:val="none" w:sz="0" w:space="0" w:color="auto"/>
        <w:left w:val="none" w:sz="0" w:space="0" w:color="auto"/>
        <w:bottom w:val="none" w:sz="0" w:space="0" w:color="auto"/>
        <w:right w:val="none" w:sz="0" w:space="0" w:color="auto"/>
      </w:divBdr>
    </w:div>
    <w:div w:id="2122069175">
      <w:bodyDiv w:val="1"/>
      <w:marLeft w:val="0"/>
      <w:marRight w:val="0"/>
      <w:marTop w:val="0"/>
      <w:marBottom w:val="0"/>
      <w:divBdr>
        <w:top w:val="none" w:sz="0" w:space="0" w:color="auto"/>
        <w:left w:val="none" w:sz="0" w:space="0" w:color="auto"/>
        <w:bottom w:val="none" w:sz="0" w:space="0" w:color="auto"/>
        <w:right w:val="none" w:sz="0" w:space="0" w:color="auto"/>
      </w:divBdr>
    </w:div>
    <w:div w:id="2125924682">
      <w:bodyDiv w:val="1"/>
      <w:marLeft w:val="0"/>
      <w:marRight w:val="0"/>
      <w:marTop w:val="0"/>
      <w:marBottom w:val="0"/>
      <w:divBdr>
        <w:top w:val="none" w:sz="0" w:space="0" w:color="auto"/>
        <w:left w:val="none" w:sz="0" w:space="0" w:color="auto"/>
        <w:bottom w:val="none" w:sz="0" w:space="0" w:color="auto"/>
        <w:right w:val="none" w:sz="0" w:space="0" w:color="auto"/>
      </w:divBdr>
    </w:div>
    <w:div w:id="2126462010">
      <w:bodyDiv w:val="1"/>
      <w:marLeft w:val="0"/>
      <w:marRight w:val="0"/>
      <w:marTop w:val="0"/>
      <w:marBottom w:val="0"/>
      <w:divBdr>
        <w:top w:val="none" w:sz="0" w:space="0" w:color="auto"/>
        <w:left w:val="none" w:sz="0" w:space="0" w:color="auto"/>
        <w:bottom w:val="none" w:sz="0" w:space="0" w:color="auto"/>
        <w:right w:val="none" w:sz="0" w:space="0" w:color="auto"/>
      </w:divBdr>
    </w:div>
    <w:div w:id="2126731278">
      <w:bodyDiv w:val="1"/>
      <w:marLeft w:val="0"/>
      <w:marRight w:val="0"/>
      <w:marTop w:val="0"/>
      <w:marBottom w:val="0"/>
      <w:divBdr>
        <w:top w:val="none" w:sz="0" w:space="0" w:color="auto"/>
        <w:left w:val="none" w:sz="0" w:space="0" w:color="auto"/>
        <w:bottom w:val="none" w:sz="0" w:space="0" w:color="auto"/>
        <w:right w:val="none" w:sz="0" w:space="0" w:color="auto"/>
      </w:divBdr>
    </w:div>
    <w:div w:id="2128547727">
      <w:bodyDiv w:val="1"/>
      <w:marLeft w:val="0"/>
      <w:marRight w:val="0"/>
      <w:marTop w:val="0"/>
      <w:marBottom w:val="0"/>
      <w:divBdr>
        <w:top w:val="none" w:sz="0" w:space="0" w:color="auto"/>
        <w:left w:val="none" w:sz="0" w:space="0" w:color="auto"/>
        <w:bottom w:val="none" w:sz="0" w:space="0" w:color="auto"/>
        <w:right w:val="none" w:sz="0" w:space="0" w:color="auto"/>
      </w:divBdr>
    </w:div>
    <w:div w:id="2129200720">
      <w:bodyDiv w:val="1"/>
      <w:marLeft w:val="0"/>
      <w:marRight w:val="0"/>
      <w:marTop w:val="0"/>
      <w:marBottom w:val="0"/>
      <w:divBdr>
        <w:top w:val="none" w:sz="0" w:space="0" w:color="auto"/>
        <w:left w:val="none" w:sz="0" w:space="0" w:color="auto"/>
        <w:bottom w:val="none" w:sz="0" w:space="0" w:color="auto"/>
        <w:right w:val="none" w:sz="0" w:space="0" w:color="auto"/>
      </w:divBdr>
    </w:div>
    <w:div w:id="2131238919">
      <w:bodyDiv w:val="1"/>
      <w:marLeft w:val="0"/>
      <w:marRight w:val="0"/>
      <w:marTop w:val="0"/>
      <w:marBottom w:val="0"/>
      <w:divBdr>
        <w:top w:val="none" w:sz="0" w:space="0" w:color="auto"/>
        <w:left w:val="none" w:sz="0" w:space="0" w:color="auto"/>
        <w:bottom w:val="none" w:sz="0" w:space="0" w:color="auto"/>
        <w:right w:val="none" w:sz="0" w:space="0" w:color="auto"/>
      </w:divBdr>
    </w:div>
    <w:div w:id="2131627131">
      <w:bodyDiv w:val="1"/>
      <w:marLeft w:val="0"/>
      <w:marRight w:val="0"/>
      <w:marTop w:val="0"/>
      <w:marBottom w:val="0"/>
      <w:divBdr>
        <w:top w:val="none" w:sz="0" w:space="0" w:color="auto"/>
        <w:left w:val="none" w:sz="0" w:space="0" w:color="auto"/>
        <w:bottom w:val="none" w:sz="0" w:space="0" w:color="auto"/>
        <w:right w:val="none" w:sz="0" w:space="0" w:color="auto"/>
      </w:divBdr>
    </w:div>
    <w:div w:id="2133592491">
      <w:bodyDiv w:val="1"/>
      <w:marLeft w:val="0"/>
      <w:marRight w:val="0"/>
      <w:marTop w:val="0"/>
      <w:marBottom w:val="0"/>
      <w:divBdr>
        <w:top w:val="none" w:sz="0" w:space="0" w:color="auto"/>
        <w:left w:val="none" w:sz="0" w:space="0" w:color="auto"/>
        <w:bottom w:val="none" w:sz="0" w:space="0" w:color="auto"/>
        <w:right w:val="none" w:sz="0" w:space="0" w:color="auto"/>
      </w:divBdr>
    </w:div>
    <w:div w:id="2134597102">
      <w:bodyDiv w:val="1"/>
      <w:marLeft w:val="0"/>
      <w:marRight w:val="0"/>
      <w:marTop w:val="0"/>
      <w:marBottom w:val="0"/>
      <w:divBdr>
        <w:top w:val="none" w:sz="0" w:space="0" w:color="auto"/>
        <w:left w:val="none" w:sz="0" w:space="0" w:color="auto"/>
        <w:bottom w:val="none" w:sz="0" w:space="0" w:color="auto"/>
        <w:right w:val="none" w:sz="0" w:space="0" w:color="auto"/>
      </w:divBdr>
    </w:div>
    <w:div w:id="2135630471">
      <w:bodyDiv w:val="1"/>
      <w:marLeft w:val="0"/>
      <w:marRight w:val="0"/>
      <w:marTop w:val="0"/>
      <w:marBottom w:val="0"/>
      <w:divBdr>
        <w:top w:val="none" w:sz="0" w:space="0" w:color="auto"/>
        <w:left w:val="none" w:sz="0" w:space="0" w:color="auto"/>
        <w:bottom w:val="none" w:sz="0" w:space="0" w:color="auto"/>
        <w:right w:val="none" w:sz="0" w:space="0" w:color="auto"/>
      </w:divBdr>
    </w:div>
    <w:div w:id="2136292237">
      <w:bodyDiv w:val="1"/>
      <w:marLeft w:val="0"/>
      <w:marRight w:val="0"/>
      <w:marTop w:val="0"/>
      <w:marBottom w:val="0"/>
      <w:divBdr>
        <w:top w:val="none" w:sz="0" w:space="0" w:color="auto"/>
        <w:left w:val="none" w:sz="0" w:space="0" w:color="auto"/>
        <w:bottom w:val="none" w:sz="0" w:space="0" w:color="auto"/>
        <w:right w:val="none" w:sz="0" w:space="0" w:color="auto"/>
      </w:divBdr>
    </w:div>
    <w:div w:id="2137865488">
      <w:bodyDiv w:val="1"/>
      <w:marLeft w:val="0"/>
      <w:marRight w:val="0"/>
      <w:marTop w:val="0"/>
      <w:marBottom w:val="0"/>
      <w:divBdr>
        <w:top w:val="none" w:sz="0" w:space="0" w:color="auto"/>
        <w:left w:val="none" w:sz="0" w:space="0" w:color="auto"/>
        <w:bottom w:val="none" w:sz="0" w:space="0" w:color="auto"/>
        <w:right w:val="none" w:sz="0" w:space="0" w:color="auto"/>
      </w:divBdr>
    </w:div>
    <w:div w:id="2138257027">
      <w:bodyDiv w:val="1"/>
      <w:marLeft w:val="0"/>
      <w:marRight w:val="0"/>
      <w:marTop w:val="0"/>
      <w:marBottom w:val="0"/>
      <w:divBdr>
        <w:top w:val="none" w:sz="0" w:space="0" w:color="auto"/>
        <w:left w:val="none" w:sz="0" w:space="0" w:color="auto"/>
        <w:bottom w:val="none" w:sz="0" w:space="0" w:color="auto"/>
        <w:right w:val="none" w:sz="0" w:space="0" w:color="auto"/>
      </w:divBdr>
    </w:div>
    <w:div w:id="2138260817">
      <w:bodyDiv w:val="1"/>
      <w:marLeft w:val="0"/>
      <w:marRight w:val="0"/>
      <w:marTop w:val="0"/>
      <w:marBottom w:val="0"/>
      <w:divBdr>
        <w:top w:val="none" w:sz="0" w:space="0" w:color="auto"/>
        <w:left w:val="none" w:sz="0" w:space="0" w:color="auto"/>
        <w:bottom w:val="none" w:sz="0" w:space="0" w:color="auto"/>
        <w:right w:val="none" w:sz="0" w:space="0" w:color="auto"/>
      </w:divBdr>
    </w:div>
    <w:div w:id="2138796645">
      <w:bodyDiv w:val="1"/>
      <w:marLeft w:val="0"/>
      <w:marRight w:val="0"/>
      <w:marTop w:val="0"/>
      <w:marBottom w:val="0"/>
      <w:divBdr>
        <w:top w:val="none" w:sz="0" w:space="0" w:color="auto"/>
        <w:left w:val="none" w:sz="0" w:space="0" w:color="auto"/>
        <w:bottom w:val="none" w:sz="0" w:space="0" w:color="auto"/>
        <w:right w:val="none" w:sz="0" w:space="0" w:color="auto"/>
      </w:divBdr>
    </w:div>
    <w:div w:id="2139448387">
      <w:bodyDiv w:val="1"/>
      <w:marLeft w:val="0"/>
      <w:marRight w:val="0"/>
      <w:marTop w:val="0"/>
      <w:marBottom w:val="0"/>
      <w:divBdr>
        <w:top w:val="none" w:sz="0" w:space="0" w:color="auto"/>
        <w:left w:val="none" w:sz="0" w:space="0" w:color="auto"/>
        <w:bottom w:val="none" w:sz="0" w:space="0" w:color="auto"/>
        <w:right w:val="none" w:sz="0" w:space="0" w:color="auto"/>
      </w:divBdr>
    </w:div>
    <w:div w:id="2140032895">
      <w:bodyDiv w:val="1"/>
      <w:marLeft w:val="0"/>
      <w:marRight w:val="0"/>
      <w:marTop w:val="0"/>
      <w:marBottom w:val="0"/>
      <w:divBdr>
        <w:top w:val="none" w:sz="0" w:space="0" w:color="auto"/>
        <w:left w:val="none" w:sz="0" w:space="0" w:color="auto"/>
        <w:bottom w:val="none" w:sz="0" w:space="0" w:color="auto"/>
        <w:right w:val="none" w:sz="0" w:space="0" w:color="auto"/>
      </w:divBdr>
    </w:div>
    <w:div w:id="2141800918">
      <w:bodyDiv w:val="1"/>
      <w:marLeft w:val="0"/>
      <w:marRight w:val="0"/>
      <w:marTop w:val="0"/>
      <w:marBottom w:val="0"/>
      <w:divBdr>
        <w:top w:val="none" w:sz="0" w:space="0" w:color="auto"/>
        <w:left w:val="none" w:sz="0" w:space="0" w:color="auto"/>
        <w:bottom w:val="none" w:sz="0" w:space="0" w:color="auto"/>
        <w:right w:val="none" w:sz="0" w:space="0" w:color="auto"/>
      </w:divBdr>
    </w:div>
    <w:div w:id="2142309809">
      <w:bodyDiv w:val="1"/>
      <w:marLeft w:val="0"/>
      <w:marRight w:val="0"/>
      <w:marTop w:val="0"/>
      <w:marBottom w:val="0"/>
      <w:divBdr>
        <w:top w:val="none" w:sz="0" w:space="0" w:color="auto"/>
        <w:left w:val="none" w:sz="0" w:space="0" w:color="auto"/>
        <w:bottom w:val="none" w:sz="0" w:space="0" w:color="auto"/>
        <w:right w:val="none" w:sz="0" w:space="0" w:color="auto"/>
      </w:divBdr>
    </w:div>
    <w:div w:id="2143226393">
      <w:bodyDiv w:val="1"/>
      <w:marLeft w:val="0"/>
      <w:marRight w:val="0"/>
      <w:marTop w:val="0"/>
      <w:marBottom w:val="0"/>
      <w:divBdr>
        <w:top w:val="none" w:sz="0" w:space="0" w:color="auto"/>
        <w:left w:val="none" w:sz="0" w:space="0" w:color="auto"/>
        <w:bottom w:val="none" w:sz="0" w:space="0" w:color="auto"/>
        <w:right w:val="none" w:sz="0" w:space="0" w:color="auto"/>
      </w:divBdr>
    </w:div>
    <w:div w:id="2143380946">
      <w:bodyDiv w:val="1"/>
      <w:marLeft w:val="0"/>
      <w:marRight w:val="0"/>
      <w:marTop w:val="0"/>
      <w:marBottom w:val="0"/>
      <w:divBdr>
        <w:top w:val="none" w:sz="0" w:space="0" w:color="auto"/>
        <w:left w:val="none" w:sz="0" w:space="0" w:color="auto"/>
        <w:bottom w:val="none" w:sz="0" w:space="0" w:color="auto"/>
        <w:right w:val="none" w:sz="0" w:space="0" w:color="auto"/>
      </w:divBdr>
    </w:div>
    <w:div w:id="2143762252">
      <w:bodyDiv w:val="1"/>
      <w:marLeft w:val="0"/>
      <w:marRight w:val="0"/>
      <w:marTop w:val="0"/>
      <w:marBottom w:val="0"/>
      <w:divBdr>
        <w:top w:val="none" w:sz="0" w:space="0" w:color="auto"/>
        <w:left w:val="none" w:sz="0" w:space="0" w:color="auto"/>
        <w:bottom w:val="none" w:sz="0" w:space="0" w:color="auto"/>
        <w:right w:val="none" w:sz="0" w:space="0" w:color="auto"/>
      </w:divBdr>
    </w:div>
    <w:div w:id="2146390793">
      <w:bodyDiv w:val="1"/>
      <w:marLeft w:val="0"/>
      <w:marRight w:val="0"/>
      <w:marTop w:val="0"/>
      <w:marBottom w:val="0"/>
      <w:divBdr>
        <w:top w:val="none" w:sz="0" w:space="0" w:color="auto"/>
        <w:left w:val="none" w:sz="0" w:space="0" w:color="auto"/>
        <w:bottom w:val="none" w:sz="0" w:space="0" w:color="auto"/>
        <w:right w:val="none" w:sz="0" w:space="0" w:color="auto"/>
      </w:divBdr>
    </w:div>
    <w:div w:id="214692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carleton.ca/cu0607uc/courses/ECOR/4995.html" TargetMode="External"/><Relationship Id="rId1" Type="http://schemas.openxmlformats.org/officeDocument/2006/relationships/hyperlink" Target="http://www4.sce.carleton.ca/courses/health-and-safety.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 TargetMode="External"/><Relationship Id="rId21" Type="http://schemas.openxmlformats.org/officeDocument/2006/relationships/hyperlink" Target="https://cmailcarletonca.sharepoint.com/sites/4th-yearproject2022-2023-Turtle_2022-23/Shared%20Documents/Final%20Report/Final%20Report%20V2.docx" TargetMode="Externa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hyperlink" Target="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 TargetMode="External"/><Relationship Id="rId138" Type="http://schemas.openxmlformats.org/officeDocument/2006/relationships/hyperlink" Target="https://www.homedepot.ca/product/hdg-2x3x8-knotty-pine/1000112869" TargetMode="External"/><Relationship Id="rId107" Type="http://schemas.openxmlformats.org/officeDocument/2006/relationships/hyperlink" Target="https://www.digikey.ca/en/products/detail/memsic-inc/EV3479A/15295944" TargetMode="External"/><Relationship Id="rId11" Type="http://schemas.openxmlformats.org/officeDocument/2006/relationships/comments" Target="comments.xml"/><Relationship Id="rId32" Type="http://schemas.openxmlformats.org/officeDocument/2006/relationships/image" Target="media/image2.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hyperlink" Target="https://www.amazon.ca/gp/product/B01AGLFYEY/ref=ewc_pr_img_1?smid=A32NIDEAQZYLTL&amp;th=1" TargetMode="External"/><Relationship Id="rId5" Type="http://schemas.openxmlformats.org/officeDocument/2006/relationships/numbering" Target="numbering.xml"/><Relationship Id="rId90" Type="http://schemas.openxmlformats.org/officeDocument/2006/relationships/hyperlink" Target="https://www.amazon.ca/dp/B085CDRTPM?psc=1&amp;ref=ppx_yo2ov_dt_b_product_details" TargetMode="External"/><Relationship Id="rId95" Type="http://schemas.openxmlformats.org/officeDocument/2006/relationships/image" Target="media/image46.png"/><Relationship Id="rId22" Type="http://schemas.openxmlformats.org/officeDocument/2006/relationships/hyperlink" Target="https://cmailcarletonca.sharepoint.com/sites/4th-yearproject2022-2023-Turtle_2022-23/Shared%20Documents/Final%20Report/Final%20Report%20V2.docx" TargetMode="External"/><Relationship Id="rId27" Type="http://schemas.openxmlformats.org/officeDocument/2006/relationships/hyperlink" Target="https://cmailcarletonca.sharepoint.com/sites/4th-yearproject2022-2023-Turtle_2022-23/Shared%20Documents/Final%20Report/Final%20Report%20V2.docx" TargetMode="External"/><Relationship Id="rId43" Type="http://schemas.openxmlformats.org/officeDocument/2006/relationships/image" Target="media/image13.png"/><Relationship Id="rId48" Type="http://schemas.openxmlformats.org/officeDocument/2006/relationships/image" Target="media/image18.jpe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www.amazon.ca/uxcell%C2%AE-Coupling-L20xD12-Coupler-Connector/dp/B07PBBMSN6/ref=sr_1_5?crid=KIANXZ9E23NE&amp;keywords=3mm+to+5mm+shaft+coupler&amp;qid=1668984623&amp;qu=eyJxc2MiOiIwLjAwIiwicXNhIjoiMC4wMCIsInFzcCI6IjAuMDAifQ%3D%3D&amp;s=hi&amp;sprefix=3mm+to+5mm+shaft+coupler%2Ctools%2C78&amp;sr=1-5" TargetMode="External"/><Relationship Id="rId118" Type="http://schemas.openxmlformats.org/officeDocument/2006/relationships/hyperlink" Target="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 TargetMode="External"/><Relationship Id="rId134" Type="http://schemas.openxmlformats.org/officeDocument/2006/relationships/hyperlink" Target="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 TargetMode="External"/><Relationship Id="rId139" Type="http://schemas.openxmlformats.org/officeDocument/2006/relationships/hyperlink" Target="https://github.com/bienemeia/SYSC4907_Group44_GroundVibrationSimulator.git" TargetMode="External"/><Relationship Id="rId80" Type="http://schemas.openxmlformats.org/officeDocument/2006/relationships/hyperlink" Target="https://www.amazon.ca/Auniwaig-Diameter-Machine-Miniature-Cylindrical/dp/B096RW41LD/ref=sr_1_27?crid=1D96T21MXNSJL&amp;keywords=3mm+shaft&amp;qid=1668984767&amp;qu=eyJxc2MiOiIyLjQ0IiwicXNhIjoiMi4yMSIsInFzcCI6IjEuNTkifQ%3D%3D&amp;s=hi&amp;sprefix=3mm+shaft%2Ctools%2C82&amp;sr=1-27" TargetMode="External"/><Relationship Id="rId85" Type="http://schemas.openxmlformats.org/officeDocument/2006/relationships/hyperlink" Target="https://www.amazon.ca/uxcell-Aluminum-Clamping-Support-Diameter/dp/B07QTX8ZVS" TargetMode="External"/><Relationship Id="rId12" Type="http://schemas.microsoft.com/office/2011/relationships/commentsExtended" Target="commentsExtended.xml"/><Relationship Id="rId17" Type="http://schemas.openxmlformats.org/officeDocument/2006/relationships/footer" Target="footer1.xm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hyperlink" Target="https://bc-robotics.com/shop/3-6vdc-hobby-motor/" TargetMode="External"/><Relationship Id="rId108" Type="http://schemas.openxmlformats.org/officeDocument/2006/relationships/hyperlink" Target="https://www.digikey.ca/en/products/detail/texas-instruments/MSP-EXP430F5529LP/4311683?utm_adgroup=Texas%20Instruments&amp;utm_source=google&amp;utm_medium=cpc&amp;utm_campaign=PMax:%20Smart%20Shopping_Supplier_Texas%20Instruments&amp;utm_term=&amp;productid=4311683&amp;gclid=CjwKCAjwtp2bBhAGEiwAOZZTuMQ42U33yKpFIBguHfXqmeauS34BbURU5srglEHxKbqfs31Gr8ruYRoCQgoQAvD_BwE" TargetMode="External"/><Relationship Id="rId124" Type="http://schemas.openxmlformats.org/officeDocument/2006/relationships/hyperlink" Target="https://www.amazon.ca/Temperature-Humidity-Relative-Single-Bus-Raspberry/dp/B08HLX7XMF/ref=asc_df_B08HLX7XMF/?tag=googleshopc0c-20&amp;linkCode=df0&amp;hvadid=459373253751&amp;hvpos=&amp;hvnetw=g&amp;hvrand=14953933315876696884&amp;hvpone=&amp;hvptwo=&amp;hvqmt=&amp;hvdev=c&amp;hvdvcmdl=&amp;hvlocint=&amp;hvlocphy=9000681&amp;hvtargid=pla-1153415714598&amp;psc=1" TargetMode="External"/><Relationship Id="rId129" Type="http://schemas.openxmlformats.org/officeDocument/2006/relationships/hyperlink" Target="https://bc-robotics.com/shop/3-6vdc-hobby-motor/"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www.amazon.ca/Mitutoyo-543-783-Digimatic-Resolution-Specifications/dp/B00INU8Q1O/ref=sr_1_7?crid=1Q0FQ5C4KV869&amp;keywords=mitutoyo+digital+indicator&amp;qid=1678118769&amp;s=industrial&amp;sprefix=mitutoyo+digital+indicato%2Cindustrial%2C89&amp;sr=1-7" TargetMode="External"/><Relationship Id="rId96" Type="http://schemas.openxmlformats.org/officeDocument/2006/relationships/image" Target="media/image47.png"/><Relationship Id="rId140" Type="http://schemas.openxmlformats.org/officeDocument/2006/relationships/image" Target="media/image5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cmailcarletonca.sharepoint.com/sites/4th-yearproject2022-2023-Turtle_2022-23/Shared%20Documents/Final%20Report/Final%20Report%20V2.docx" TargetMode="External"/><Relationship Id="rId28" Type="http://schemas.openxmlformats.org/officeDocument/2006/relationships/hyperlink" Target="https://cmailcarletonca.sharepoint.com/sites/4th-yearproject2022-2023-Turtle_2022-23/Shared%20Documents/Final%20Report/Final%20Report%20V2.docx" TargetMode="External"/><Relationship Id="rId49" Type="http://schemas.openxmlformats.org/officeDocument/2006/relationships/image" Target="media/image19.jpeg"/><Relationship Id="rId114" Type="http://schemas.openxmlformats.org/officeDocument/2006/relationships/hyperlink" Target="https://bc-robotics.com/shop/aluminum-shaft-coupler-2mm-to-3mm/" TargetMode="External"/><Relationship Id="rId119" Type="http://schemas.openxmlformats.org/officeDocument/2006/relationships/hyperlink" Target="https://www.amazon.ca/uxcell-Aluminum-Clamping-Support-Diameter/dp/B07QTX8ZVS" TargetMode="Externa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jpeg"/><Relationship Id="rId81" Type="http://schemas.openxmlformats.org/officeDocument/2006/relationships/hyperlink" Target="https://bc-robotics.com/shop/aluminum-shaft-coupler-2mm-to-3mm/" TargetMode="External"/><Relationship Id="rId86" Type="http://schemas.openxmlformats.org/officeDocument/2006/relationships/hyperlink" Target="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 TargetMode="External"/><Relationship Id="rId130" Type="http://schemas.openxmlformats.org/officeDocument/2006/relationships/hyperlink" Target="https://bc-robotics.com/shop/l298n-motor-driver-board/" TargetMode="External"/><Relationship Id="rId135" Type="http://schemas.openxmlformats.org/officeDocument/2006/relationships/hyperlink" Target="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 TargetMode="External"/><Relationship Id="rId13" Type="http://schemas.microsoft.com/office/2016/09/relationships/commentsIds" Target="commentsIds.xml"/><Relationship Id="rId18" Type="http://schemas.openxmlformats.org/officeDocument/2006/relationships/footer" Target="footer2.xml"/><Relationship Id="rId39" Type="http://schemas.openxmlformats.org/officeDocument/2006/relationships/image" Target="media/image9.png"/><Relationship Id="rId109" Type="http://schemas.openxmlformats.org/officeDocument/2006/relationships/hyperlink" Target="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 TargetMode="External"/><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bc-robotics.com/shop/3-6vdc-hobby-motor/" TargetMode="External"/><Relationship Id="rId97" Type="http://schemas.openxmlformats.org/officeDocument/2006/relationships/image" Target="media/image48.png"/><Relationship Id="rId104" Type="http://schemas.openxmlformats.org/officeDocument/2006/relationships/hyperlink" Target="https://www.amazon.ca/Brushless-Outrunner-Professional-Helicopter-Quadcopter/dp/B08K3GHJTN/ref=sr_1_44?crid=1B3UHP3E1GRWX&amp;keywords=brushless+dc+motor&amp;qid=1666398662&amp;qu=eyJxc2MiOiI1LjU5IiwicXNhIjoiNC4yNiIsInFzcCI6IjIuMzIifQ%3D%3D&amp;sprefix=brushless+dc+motor%2Caps%2C196&amp;sr=8-44" TargetMode="External"/><Relationship Id="rId120" Type="http://schemas.openxmlformats.org/officeDocument/2006/relationships/hyperlink" Target="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 TargetMode="External"/><Relationship Id="rId125" Type="http://schemas.openxmlformats.org/officeDocument/2006/relationships/hyperlink" Target="https://www.amazon.ca/Mitutoyo-543-783-Digimatic-Resolution-Specifications/dp/B00INU8Q1O/ref=sr_1_7?crid=1Q0FQ5C4KV869&amp;keywords=mitutoyo+digital+indicator&amp;qid=1678118769&amp;s=industrial&amp;sprefix=mitutoyo+digital+indicato%2Cindustrial%2C89&amp;sr=1-7" TargetMode="External"/><Relationship Id="rId141" Type="http://schemas.openxmlformats.org/officeDocument/2006/relationships/footer" Target="footer4.xml"/><Relationship Id="rId146" Type="http://schemas.microsoft.com/office/2019/05/relationships/documenttasks" Target="documenttasks/documenttasks1.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hyperlink" Target="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 TargetMode="External"/><Relationship Id="rId2" Type="http://schemas.openxmlformats.org/officeDocument/2006/relationships/customXml" Target="../customXml/item2.xml"/><Relationship Id="rId29" Type="http://schemas.openxmlformats.org/officeDocument/2006/relationships/hyperlink" Target="https://cmailcarletonca.sharepoint.com/sites/4th-yearproject2022-2023-Turtle_2022-23/Shared%20Documents/Final%20Report/Final%20Report%20V2.docx" TargetMode="External"/><Relationship Id="rId24" Type="http://schemas.openxmlformats.org/officeDocument/2006/relationships/hyperlink" Target="https://cmailcarletonca.sharepoint.com/sites/4th-yearproject2022-2023-Turtle_2022-23/Shared%20Documents/Final%20Report/Final%20Report%20V2.docx" TargetMode="Externa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6.png"/><Relationship Id="rId87" Type="http://schemas.openxmlformats.org/officeDocument/2006/relationships/hyperlink" Target="https://www.homedepot.ca/product/alexandria-moulding-5-8-inch-x-24-inch-x-48-inch-melamine-white-handy-panel/1000118290" TargetMode="External"/><Relationship Id="rId110" Type="http://schemas.openxmlformats.org/officeDocument/2006/relationships/hyperlink" Target="https://www.amazon.ca/gp/product/B08HQG457T/ref=ppx_yo_dt_b_asin_title_o00_s00?ie=UTF8&amp;psc=1" TargetMode="External"/><Relationship Id="rId115" Type="http://schemas.openxmlformats.org/officeDocument/2006/relationships/hyperlink" Target="https://www.amazon.ca/gp/product/B08NP2VCFN/ref=ox_sc_act_title_1?smid=A39SE0ZBRTHUOJ&amp;psc=1" TargetMode="External"/><Relationship Id="rId131" Type="http://schemas.openxmlformats.org/officeDocument/2006/relationships/hyperlink" Target="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 TargetMode="External"/><Relationship Id="rId136" Type="http://schemas.openxmlformats.org/officeDocument/2006/relationships/hyperlink" Target="https://www.amazon.ca/uxcell-Aluminum-Clamping-Support-Diameter/dp/B07QTX8ZVS" TargetMode="External"/><Relationship Id="rId61" Type="http://schemas.openxmlformats.org/officeDocument/2006/relationships/image" Target="media/image31.png"/><Relationship Id="rId82" Type="http://schemas.openxmlformats.org/officeDocument/2006/relationships/hyperlink" Target="https://www.amazon.ca/gp/product/B08NP2VCFN/ref=ox_sc_act_title_1?smid=A39SE0ZBRTHUOJ&amp;psc=1" TargetMode="External"/><Relationship Id="rId19" Type="http://schemas.openxmlformats.org/officeDocument/2006/relationships/hyperlink" Target="https://github.com/bienemeia/SYSC4907_Group44_GroundVibrationSimulator.git" TargetMode="External"/><Relationship Id="rId14" Type="http://schemas.microsoft.com/office/2018/08/relationships/commentsExtensible" Target="commentsExtensible.xml"/><Relationship Id="rId30" Type="http://schemas.openxmlformats.org/officeDocument/2006/relationships/hyperlink" Target="https://cmailcarletonca.sharepoint.com/sites/4th-yearproject2022-2023-Turtle_2022-23/Shared%20Documents/Final%20Report/Final%20Report%20V2.docx"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hyperlink" Target="https://bc-robotics.com/shop/l298n-motor-driver-board/" TargetMode="External"/><Relationship Id="rId100" Type="http://schemas.openxmlformats.org/officeDocument/2006/relationships/image" Target="media/image51.png"/><Relationship Id="rId105" Type="http://schemas.openxmlformats.org/officeDocument/2006/relationships/hyperlink" Target="https://www.ti.com/tool/DRV10970EVM" TargetMode="External"/><Relationship Id="rId126" Type="http://schemas.openxmlformats.org/officeDocument/2006/relationships/hyperlink" Target="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 TargetMode="External"/><Relationship Id="rId147"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svg"/><Relationship Id="rId93" Type="http://schemas.openxmlformats.org/officeDocument/2006/relationships/hyperlink" Target="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 TargetMode="External"/><Relationship Id="rId98" Type="http://schemas.openxmlformats.org/officeDocument/2006/relationships/image" Target="media/image49.png"/><Relationship Id="rId121" Type="http://schemas.openxmlformats.org/officeDocument/2006/relationships/hyperlink" Target="https://www.homedepot.ca/product/alexandria-moulding-5-8-inch-x-24-inch-x-48-inch-melamine-white-handy-panel/1000118290"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cmailcarletonca.sharepoint.com/sites/4th-yearproject2022-2023-Turtle_2022-23/Shared%20Documents/Final%20Report/Final%20Report%20V2.docx" TargetMode="External"/><Relationship Id="rId46" Type="http://schemas.openxmlformats.org/officeDocument/2006/relationships/image" Target="media/image16.emf"/><Relationship Id="rId67" Type="http://schemas.openxmlformats.org/officeDocument/2006/relationships/image" Target="media/image37.png"/><Relationship Id="rId116" Type="http://schemas.openxmlformats.org/officeDocument/2006/relationships/hyperlink" Target="https://www.amazon.ca/gp/product/B07K7MNBK6/ref=ppx_yo_dt_b_asin_title_o00_s00?ie=UTF8&amp;psc=1" TargetMode="External"/><Relationship Id="rId137" Type="http://schemas.openxmlformats.org/officeDocument/2006/relationships/hyperlink" Target="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hyperlink" Target="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 TargetMode="External"/><Relationship Id="rId88" Type="http://schemas.openxmlformats.org/officeDocument/2006/relationships/hyperlink" Target="https://www.homedepot.ca/product/hdg-2x3x8-knotty-pine/1000112869" TargetMode="External"/><Relationship Id="rId111" Type="http://schemas.openxmlformats.org/officeDocument/2006/relationships/hyperlink" Target="https://www.amazon.ca/Torque-Stainless-Shafts-Replacement-Accessory/dp/B07HFCVK9P" TargetMode="External"/><Relationship Id="rId132" Type="http://schemas.openxmlformats.org/officeDocument/2006/relationships/hyperlink" Target="https://www.amazon.ca/gp/product/B08HQG457T/ref=ppx_yo_dt_b_asin_title_o00_s00?ie=UTF8&amp;psc=1" TargetMode="External"/><Relationship Id="rId15" Type="http://schemas.openxmlformats.org/officeDocument/2006/relationships/image" Target="media/image1.png"/><Relationship Id="rId36" Type="http://schemas.openxmlformats.org/officeDocument/2006/relationships/image" Target="media/image6.gif"/><Relationship Id="rId57" Type="http://schemas.openxmlformats.org/officeDocument/2006/relationships/image" Target="media/image27.png"/><Relationship Id="rId106" Type="http://schemas.openxmlformats.org/officeDocument/2006/relationships/hyperlink" Target="https://bc-robotics.com/shop/l298n-motor-driver-board/" TargetMode="External"/><Relationship Id="rId127" Type="http://schemas.openxmlformats.org/officeDocument/2006/relationships/hyperlink" Target="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 TargetMode="External"/><Relationship Id="rId10" Type="http://schemas.openxmlformats.org/officeDocument/2006/relationships/endnotes" Target="endnotes.xml"/><Relationship Id="rId31" Type="http://schemas.openxmlformats.org/officeDocument/2006/relationships/hyperlink" Target="https://cmailcarletonca.sharepoint.com/sites/4th-yearproject2022-2023-Turtle_2022-23/Shared%20Documents/Final%20Report/Final%20Report%20V2.docx" TargetMode="External"/><Relationship Id="rId52" Type="http://schemas.openxmlformats.org/officeDocument/2006/relationships/image" Target="media/image22.png"/><Relationship Id="rId73" Type="http://schemas.openxmlformats.org/officeDocument/2006/relationships/image" Target="media/image43.jpeg"/><Relationship Id="rId78" Type="http://schemas.openxmlformats.org/officeDocument/2006/relationships/hyperlink" Target="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 TargetMode="External"/><Relationship Id="rId94" Type="http://schemas.openxmlformats.org/officeDocument/2006/relationships/hyperlink" Target="https://www.amazon.ca/gp/product/B01AGLFYEY/ref=ewc_pr_img_1?smid=A32NIDEAQZYLTL&amp;th=1"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www.homedepot.ca/product/hdg-2x3x8-knotty-pine/1000112869" TargetMode="External"/><Relationship Id="rId14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cmailcarletonca.sharepoint.com/sites/4th-yearproject2022-2023-Turtle_2022-23/Shared%20Documents/Final%20Report/Final%20Report%20V2.docx" TargetMode="External"/><Relationship Id="rId47" Type="http://schemas.openxmlformats.org/officeDocument/2006/relationships/image" Target="media/image17.jpeg"/><Relationship Id="rId68" Type="http://schemas.openxmlformats.org/officeDocument/2006/relationships/image" Target="media/image38.png"/><Relationship Id="rId89" Type="http://schemas.openxmlformats.org/officeDocument/2006/relationships/hyperlink" Target="https://www.digikey.com/en/products/detail/raspberry-pi/RASPBERRY-PI-4B-4GB/10258781" TargetMode="External"/><Relationship Id="rId112" Type="http://schemas.openxmlformats.org/officeDocument/2006/relationships/hyperlink" Target="https://www.amazon.ca/Auniwaig-Diameter-Machine-Miniature-Cylindrical/dp/B096RW41LD/ref=sr_1_27?crid=1D96T21MXNSJL&amp;keywords=3mm+shaft&amp;qid=1668984767&amp;qu=eyJxc2MiOiIyLjQ0IiwicXNhIjoiMi4yMSIsInFzcCI6IjEuNTkifQ%3D%3D&amp;s=hi&amp;sprefix=3mm+shaft%2Ctools%2C82&amp;sr=1-27" TargetMode="External"/><Relationship Id="rId133" Type="http://schemas.openxmlformats.org/officeDocument/2006/relationships/hyperlink" Target="https://bc-robotics.com/shop/aluminum-shaft-coupler-2mm-to-3mm/" TargetMode="External"/><Relationship Id="rId16" Type="http://schemas.openxmlformats.org/officeDocument/2006/relationships/header" Target="header1.xml"/><Relationship Id="rId37" Type="http://schemas.openxmlformats.org/officeDocument/2006/relationships/image" Target="media/image7.png"/><Relationship Id="rId58" Type="http://schemas.openxmlformats.org/officeDocument/2006/relationships/image" Target="media/image28.png"/><Relationship Id="rId79" Type="http://schemas.openxmlformats.org/officeDocument/2006/relationships/hyperlink" Target="https://www.amazon.ca/gp/product/B08HQG457T/ref=ppx_yo_dt_b_asin_title_o00_s00?ie=UTF8&amp;psc=1" TargetMode="External"/><Relationship Id="rId102" Type="http://schemas.openxmlformats.org/officeDocument/2006/relationships/image" Target="media/image53.png"/><Relationship Id="rId123" Type="http://schemas.openxmlformats.org/officeDocument/2006/relationships/hyperlink" Target="https://www.digikey.com/en/products/detail/raspberry-pi/RASPBERRY-PI-4B-4GB/10258781" TargetMode="External"/><Relationship Id="rId144" Type="http://schemas.openxmlformats.org/officeDocument/2006/relationships/glossaryDocument" Target="glossary/document.xml"/></Relationships>
</file>

<file path=word/documenttasks/documenttasks1.xml><?xml version="1.0" encoding="utf-8"?>
<t:Tasks xmlns:t="http://schemas.microsoft.com/office/tasks/2019/documenttasks" xmlns:oel="http://schemas.microsoft.com/office/2019/extlst">
  <t:Task id="{F43E0999-BB30-4F75-9788-0F6FAD3C08E9}">
    <t:Anchor>
      <t:Comment id="1433720285"/>
    </t:Anchor>
    <t:History>
      <t:Event id="{D182F24D-9FC9-4026-B5EE-7A251CC75203}" time="2023-04-03T02:10:33.583Z">
        <t:Attribution userId="S::RanishkaFernando@cmail.carleton.ca::20dbb160-aad1-410f-aeea-d9d0d5b00cd0" userProvider="AD" userName="Ranishka Fernando"/>
        <t:Anchor>
          <t:Comment id="668236761"/>
        </t:Anchor>
        <t:Create/>
      </t:Event>
      <t:Event id="{CCBEE071-1E09-465A-A03F-AA6954D5ECB0}" time="2023-04-03T02:10:33.583Z">
        <t:Attribution userId="S::RanishkaFernando@cmail.carleton.ca::20dbb160-aad1-410f-aeea-d9d0d5b00cd0" userProvider="AD" userName="Ranishka Fernando"/>
        <t:Anchor>
          <t:Comment id="668236761"/>
        </t:Anchor>
        <t:Assign userId="S::MarwanZeyada@cmail.carleton.ca::7678cca7-e273-4965-bd3a-e5917e156125" userProvider="AD" userName="Marwan Zeyada"/>
      </t:Event>
      <t:Event id="{70773E98-00C8-4CD1-88C1-F8BEE5ACCD4C}" time="2023-04-03T02:10:33.583Z">
        <t:Attribution userId="S::RanishkaFernando@cmail.carleton.ca::20dbb160-aad1-410f-aeea-d9d0d5b00cd0" userProvider="AD" userName="Ranishka Fernando"/>
        <t:Anchor>
          <t:Comment id="668236761"/>
        </t:Anchor>
        <t:SetTitle title="@Shawaiz Khan @Marwan Zeyada I have updated the use cases can you please review and confirm if they're correct"/>
      </t:Event>
    </t:History>
  </t:Task>
  <t:Task id="{9F68F5C9-6772-473F-B8E8-DB1A0602DD1F}">
    <t:Anchor>
      <t:Comment id="668334837"/>
    </t:Anchor>
    <t:History>
      <t:Event id="{9BC0181D-BA85-464E-8994-0F82D1178B55}" time="2023-04-07T20:05:58.3Z">
        <t:Attribution userId="S::MarwanZeyada@cmail.carleton.ca::7678cca7-e273-4965-bd3a-e5917e156125" userProvider="AD" userName="Marwan Zeyada"/>
        <t:Anchor>
          <t:Comment id="668646886"/>
        </t:Anchor>
        <t:Create/>
      </t:Event>
      <t:Event id="{18035D42-6F30-4B71-8827-9370AA0F78D2}" time="2023-04-07T20:05:58.3Z">
        <t:Attribution userId="S::MarwanZeyada@cmail.carleton.ca::7678cca7-e273-4965-bd3a-e5917e156125" userProvider="AD" userName="Marwan Zeyada"/>
        <t:Anchor>
          <t:Comment id="668646886"/>
        </t:Anchor>
        <t:Assign userId="S::RanishkaFernando@cmail.carleton.ca::20dbb160-aad1-410f-aeea-d9d0d5b00cd0" userProvider="AD" userName="Ranishka Fernando"/>
      </t:Event>
      <t:Event id="{E51E8A4C-050B-44CF-B643-39019A7A2ACC}" time="2023-04-07T20:05:58.3Z">
        <t:Attribution userId="S::MarwanZeyada@cmail.carleton.ca::7678cca7-e273-4965-bd3a-e5917e156125" userProvider="AD" userName="Marwan Zeyada"/>
        <t:Anchor>
          <t:Comment id="668646886"/>
        </t:Anchor>
        <t:SetTitle title="Done @Ranishka Fernando "/>
      </t:Event>
      <t:Event id="{A1ACBD34-951C-45FC-9F04-056555B96027}" time="2023-04-07T20:06:02.343Z">
        <t:Attribution userId="S::MarwanZeyada@cmail.carleton.ca::7678cca7-e273-4965-bd3a-e5917e156125" userProvider="AD" userName="Marwan Zeyada"/>
        <t:Progress percentComplete="100"/>
      </t:Event>
      <t:Event id="{405994CB-B650-430B-973F-EF8305151973}" time="2023-04-07T20:06:04.026Z">
        <t:Attribution userId="S::MarwanZeyada@cmail.carleton.ca::7678cca7-e273-4965-bd3a-e5917e156125" userProvider="AD" userName="Marwan Zeyada"/>
        <t:Undo id="{A1ACBD34-951C-45FC-9F04-056555B96027}"/>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14B14FAAA34CE89801E6C258B7C522"/>
        <w:category>
          <w:name w:val="General"/>
          <w:gallery w:val="placeholder"/>
        </w:category>
        <w:types>
          <w:type w:val="bbPlcHdr"/>
        </w:types>
        <w:behaviors>
          <w:behavior w:val="content"/>
        </w:behaviors>
        <w:guid w:val="{8C4BABE3-3D30-4301-A18B-35B9DB94EF7C}"/>
      </w:docPartPr>
      <w:docPartBody>
        <w:p w:rsidR="00F65170" w:rsidRDefault="00F65170"/>
      </w:docPartBody>
    </w:docPart>
    <w:docPart>
      <w:docPartPr>
        <w:name w:val="B66A29F5C7D149C8A007A2CCB79D4A36"/>
        <w:category>
          <w:name w:val="General"/>
          <w:gallery w:val="placeholder"/>
        </w:category>
        <w:types>
          <w:type w:val="bbPlcHdr"/>
        </w:types>
        <w:behaviors>
          <w:behavior w:val="content"/>
        </w:behaviors>
        <w:guid w:val="{C7F74CEB-53C6-4002-BB0E-D923F2023899}"/>
      </w:docPartPr>
      <w:docPartBody>
        <w:p w:rsidR="00F65170" w:rsidRDefault="00F65170"/>
      </w:docPartBody>
    </w:docPart>
    <w:docPart>
      <w:docPartPr>
        <w:name w:val="212CBCA8FFFB4FD7AC3D4CE976717B15"/>
        <w:category>
          <w:name w:val="General"/>
          <w:gallery w:val="placeholder"/>
        </w:category>
        <w:types>
          <w:type w:val="bbPlcHdr"/>
        </w:types>
        <w:behaviors>
          <w:behavior w:val="content"/>
        </w:behaviors>
        <w:guid w:val="{8DBEDD30-DC58-4A68-B493-BC6CDA0F6BE8}"/>
      </w:docPartPr>
      <w:docPartBody>
        <w:p w:rsidR="00F65170" w:rsidRDefault="00F6517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genial Light">
    <w:altName w:val="Congenial Light"/>
    <w:charset w:val="00"/>
    <w:family w:val="auto"/>
    <w:pitch w:val="variable"/>
    <w:sig w:usb0="8000002F" w:usb1="1000205B"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638A5"/>
    <w:rsid w:val="00036F9E"/>
    <w:rsid w:val="000C580A"/>
    <w:rsid w:val="001252C4"/>
    <w:rsid w:val="002233D6"/>
    <w:rsid w:val="00237779"/>
    <w:rsid w:val="00251846"/>
    <w:rsid w:val="00261B78"/>
    <w:rsid w:val="002B3A93"/>
    <w:rsid w:val="002E4618"/>
    <w:rsid w:val="003B7C77"/>
    <w:rsid w:val="004638A5"/>
    <w:rsid w:val="005B2427"/>
    <w:rsid w:val="005F6977"/>
    <w:rsid w:val="00645F70"/>
    <w:rsid w:val="00693BC7"/>
    <w:rsid w:val="006947B7"/>
    <w:rsid w:val="006B5D3F"/>
    <w:rsid w:val="006E11D9"/>
    <w:rsid w:val="006F5D4C"/>
    <w:rsid w:val="00720E74"/>
    <w:rsid w:val="00775EDB"/>
    <w:rsid w:val="007A4D8F"/>
    <w:rsid w:val="00863FCD"/>
    <w:rsid w:val="008A3B95"/>
    <w:rsid w:val="009426CB"/>
    <w:rsid w:val="009C046B"/>
    <w:rsid w:val="00A603AD"/>
    <w:rsid w:val="00A8456E"/>
    <w:rsid w:val="00AB0C1A"/>
    <w:rsid w:val="00B678E0"/>
    <w:rsid w:val="00B92CAE"/>
    <w:rsid w:val="00B96248"/>
    <w:rsid w:val="00C12915"/>
    <w:rsid w:val="00C4703C"/>
    <w:rsid w:val="00C7260A"/>
    <w:rsid w:val="00C76BF9"/>
    <w:rsid w:val="00CA6753"/>
    <w:rsid w:val="00D0500F"/>
    <w:rsid w:val="00D1641F"/>
    <w:rsid w:val="00DE1471"/>
    <w:rsid w:val="00DE5FC2"/>
    <w:rsid w:val="00DF6A40"/>
    <w:rsid w:val="00E8702F"/>
    <w:rsid w:val="00F17785"/>
    <w:rsid w:val="00F60872"/>
    <w:rsid w:val="00F65170"/>
    <w:rsid w:val="00FE775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d417a8-5550-4992-8d1a-153bf9df910a">
  <we:reference id="f78a3046-9e99-4300-aa2b-5814002b01a2" version="1.55.1.0" store="excatalog" storeType="excatalog"/>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9700262-f23e-42d5-a390-ee7b7baf4dd3">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D4DC409E694B459B5B3E07B9EE0912" ma:contentTypeVersion="12" ma:contentTypeDescription="Create a new document." ma:contentTypeScope="" ma:versionID="2d328267ecfbaaf6d9be80c50c3dd222">
  <xsd:schema xmlns:xsd="http://www.w3.org/2001/XMLSchema" xmlns:xs="http://www.w3.org/2001/XMLSchema" xmlns:p="http://schemas.microsoft.com/office/2006/metadata/properties" xmlns:ns2="19700262-f23e-42d5-a390-ee7b7baf4dd3" xmlns:ns3="b264050d-de5b-4c91-a7b8-a2d874373213" targetNamespace="http://schemas.microsoft.com/office/2006/metadata/properties" ma:root="true" ma:fieldsID="c9e685218f409fc4360bc4aa9f60bded" ns2:_="" ns3:_="">
    <xsd:import namespace="19700262-f23e-42d5-a390-ee7b7baf4dd3"/>
    <xsd:import namespace="b264050d-de5b-4c91-a7b8-a2d87437321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700262-f23e-42d5-a390-ee7b7baf4d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f643bf9-c92d-4565-8aae-71318312e3e4" ma:termSetId="09814cd3-568e-fe90-9814-8d621ff8fb84" ma:anchorId="fba54fb3-c3e1-fe81-a776-ca4b69148c4d" ma:open="true" ma:isKeyword="false">
      <xsd:complexType>
        <xsd:sequence>
          <xsd:element ref="pc:Terms" minOccurs="0" maxOccurs="1"/>
        </xsd:sequence>
      </xsd:complex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264050d-de5b-4c91-a7b8-a2d87437321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Edw15</b:Tag>
    <b:SourceType>Report</b:SourceType>
    <b:Guid>{2BB25F0F-7BDA-4CC1-8BB6-B23D73EA0FD1}</b:Guid>
    <b:Title>Analysis of measured wind turbine seismic noise generated from the Summerside Wind Farm, Prince Edward Island</b:Title>
    <b:JournalName>Geological Survey of Canada</b:JournalName>
    <b:Year>2015</b:Year>
    <b:Publisher>Natural Resources Canada</b:Publisher>
    <b:City>Prince Edward Island</b:City>
    <b:Author>
      <b:Author>
        <b:NameList>
          <b:Person>
            <b:Last>Edwards</b:Last>
            <b:Middle>N</b:Middle>
            <b:First>W</b:First>
          </b:Person>
        </b:NameList>
      </b:Author>
    </b:Author>
    <b:RefOrder>23</b:RefOrder>
  </b:Source>
  <b:Source>
    <b:Tag>Łop18</b:Tag>
    <b:SourceType>JournalArticle</b:SourceType>
    <b:Guid>{F11A2568-BB49-40D6-A1D9-7D0C2B2D21CF}</b:Guid>
    <b:Title>Living in habitats affected by wind turbines may result in an increase in corticosterone levels in ground dwelling animals</b:Title>
    <b:JournalName>Ecological Indicators</b:JournalName>
    <b:Year>2018</b:Year>
    <b:Pages>165-171</b:Pages>
    <b:Volume>84</b:Volume>
    <b:Author>
      <b:Author>
        <b:NameList>
          <b:Person>
            <b:Last>Łopucki</b:Last>
            <b:First>Rafał</b:First>
          </b:Person>
          <b:Person>
            <b:Last>Klich</b:Last>
            <b:First>Daniel</b:First>
          </b:Person>
          <b:Person>
            <b:Last>Ścibior</b:Last>
            <b:First>Agnieszka</b:First>
          </b:Person>
          <b:Person>
            <b:Last>Gołębiowska</b:Last>
            <b:First>Dorota</b:First>
          </b:Person>
          <b:Person>
            <b:Last>Perzanowski</b:Last>
            <b:First>Kajetan</b:First>
          </b:Person>
        </b:NameList>
      </b:Author>
    </b:Author>
    <b:RefOrder>24</b:RefOrder>
  </b:Source>
  <b:Source>
    <b:Tag>Łop16</b:Tag>
    <b:SourceType>JournalArticle</b:SourceType>
    <b:Guid>{DF9171B9-FA78-4918-B1A2-8D4469928BF1}</b:Guid>
    <b:Title>An assessment of non-volant terrestrial vertebrates response to wind farms—a study of small mammals</b:Title>
    <b:JournalName>Environmental Monitoring and Assessment</b:JournalName>
    <b:Year>2016</b:Year>
    <b:Volume>188</b:Volume>
    <b:Issue>122</b:Issue>
    <b:Author>
      <b:Author>
        <b:NameList>
          <b:Person>
            <b:Last>Łopucki</b:Last>
            <b:First>Rafal</b:First>
          </b:Person>
          <b:Person>
            <b:Last>Mróz</b:Last>
            <b:First>Iwona</b:First>
          </b:Person>
        </b:NameList>
      </b:Author>
    </b:Author>
    <b:RefOrder>25</b:RefOrder>
  </b:Source>
  <b:Source>
    <b:Tag>HeP19</b:Tag>
    <b:SourceType>JournalArticle</b:SourceType>
    <b:Guid>{202E5324-DD5E-45AA-883B-880165776145}</b:Guid>
    <b:Title>Field monitoring of the ground vibrations adjacent to an</b:Title>
    <b:Year>2019</b:Year>
    <b:Author>
      <b:Author>
        <b:NameList>
          <b:Person>
            <b:Last>He</b:Last>
            <b:First>Pengpeng</b:First>
          </b:Person>
          <b:Person>
            <b:Last>González-Hurtado</b:Last>
            <b:First>Jesús</b:First>
          </b:Person>
          <b:Person>
            <b:Last>Newson</b:Last>
            <b:First>Tim</b:First>
          </b:Person>
          <b:Person>
            <b:Last>Hong</b:Last>
            <b:First>Hanping</b:First>
          </b:Person>
          <b:Person>
            <b:Last>Postmann</b:Last>
            <b:First>Melanie</b:First>
          </b:Person>
          <b:Person>
            <b:Last>Molnar</b:Last>
            <b:First>Sheri</b:First>
          </b:Person>
        </b:NameList>
      </b:Author>
    </b:Author>
    <b:JournalName>Canadian Geotechnical Journal</b:JournalName>
    <b:Pages>595-602</b:Pages>
    <b:Volume>58</b:Volume>
    <b:Issue>4</b:Issue>
    <b:RefOrder>26</b:RefOrder>
  </b:Source>
  <b:Source>
    <b:Tag>Low22</b:Tag>
    <b:SourceType>InternetSite</b:SourceType>
    <b:Guid>{BE78ECD2-DB89-4A21-9C4A-AC75FD7C775E}</b:Guid>
    <b:Title>Low frequency portable Shaker Table: 9200D</b:Title>
    <b:ProductionCompany>The Modal Shop</b:ProductionCompany>
    <b:YearAccessed>2022</b:YearAccessed>
    <b:MonthAccessed>09</b:MonthAccessed>
    <b:DayAccessed>21</b:DayAccessed>
    <b:URL>https://www.modalshop.com/industrial-vibration/products/portable-shaker-tables/9200D-low-frequency-calibrator</b:URL>
    <b:RefOrder>27</b:RefOrder>
  </b:Source>
  <b:Source>
    <b:Tag>Ser21</b:Tag>
    <b:SourceType>InternetSite</b:SourceType>
    <b:Guid>{B043B963-BE94-4AA0-8AB6-FCE0AA3A0069}</b:Guid>
    <b:Title>Snapping Turtle</b:Title>
    <b:ProductionCompany>The Canadian Encyclopedia</b:ProductionCompany>
    <b:Year>2021</b:Year>
    <b:Month>05</b:Month>
    <b:Day>6</b:Day>
    <b:YearAccessed>2022</b:YearAccessed>
    <b:MonthAccessed>10</b:MonthAccessed>
    <b:DayAccessed>15</b:DayAccessed>
    <b:URL>https://www.thecanadianencyclopedia.ca/en/article/snapping-turtle</b:URL>
    <b:Author>
      <b:Author>
        <b:NameList>
          <b:Person>
            <b:Last>Serralheiro-O'Neill</b:Last>
            <b:First>Benjamin</b:First>
          </b:Person>
        </b:NameList>
      </b:Author>
    </b:Author>
    <b:RefOrder>28</b:RefOrder>
  </b:Source>
  <b:Source>
    <b:Tag>Bot13</b:Tag>
    <b:SourceType>JournalArticle</b:SourceType>
    <b:Guid>{7B6B92A5-546E-44F5-90E6-ADC76E6A339A}</b:Guid>
    <b:Title>Ground Vibration, Infrasound and Low Frequency Noise Measurements from a Modern Wind Turbine</b:Title>
    <b:JournalName>Acta Acustica united with Acustica</b:JournalName>
    <b:Year>2013</b:Year>
    <b:Pages>537-544</b:Pages>
    <b:Volume>99</b:Volume>
    <b:Issue>4</b:Issue>
    <b:Author>
      <b:Author>
        <b:NameList>
          <b:Person>
            <b:Last>Botha</b:Last>
            <b:First>Paul</b:First>
          </b:Person>
        </b:NameList>
      </b:Author>
    </b:Author>
    <b:RefOrder>3</b:RefOrder>
  </b:Source>
  <b:Source>
    <b:Tag>Sch02</b:Tag>
    <b:SourceType>Report</b:SourceType>
    <b:Guid>{9B2B67F7-00C8-4393-ABDA-257B5B364936}</b:Guid>
    <b:Title>Seismic Measurements at the Stateline Wind project</b:Title>
    <b:Year>2002</b:Year>
    <b:Publisher>LIGO</b:Publisher>
    <b:Author>
      <b:Author>
        <b:NameList>
          <b:Person>
            <b:Last>Schofield</b:Last>
            <b:First>Robert</b:First>
          </b:Person>
        </b:NameList>
      </b:Author>
    </b:Author>
    <b:RefOrder>29</b:RefOrder>
  </b:Source>
  <b:Source>
    <b:Tag>War06</b:Tag>
    <b:SourceType>ConferenceProceedings</b:SourceType>
    <b:Guid>{252B4824-CCFD-4A16-AAC4-A9E5E496B199}</b:Guid>
    <b:Title>Cryogenic Nano-Actuator for JWST</b:Title>
    <b:Year>2006</b:Year>
    <b:Author>
      <b:Author>
        <b:NameList>
          <b:Person>
            <b:Last>Warden</b:Last>
            <b:First>Robert</b:First>
          </b:Person>
        </b:NameList>
      </b:Author>
    </b:Author>
    <b:City>Hampton, Virginia</b:City>
    <b:ConferenceName>Proceedings of the 38th Aerospace Mechanisms Symposium</b:ConferenceName>
    <b:RefOrder>12</b:RefOrder>
  </b:Source>
  <b:Source>
    <b:Tag>Leo21</b:Tag>
    <b:SourceType>InternetSite</b:SourceType>
    <b:Guid>{E23BEBF9-5126-4A95-A4BB-9B3393407F20}</b:Guid>
    <b:Author>
      <b:Author>
        <b:NameList>
          <b:Person>
            <b:Last>Ramos</b:Last>
            <b:First>Leodanis</b:First>
            <b:Middle>Pozo</b:Middle>
          </b:Person>
        </b:NameList>
      </b:Author>
    </b:Author>
    <b:Title>RealPython</b:Title>
    <b:Year>2021</b:Year>
    <b:URL>https://realpython.com/qt-designer-python/</b:URL>
    <b:RefOrder>20</b:RefOrder>
  </b:Source>
  <b:Source>
    <b:Tag>Arj22</b:Tag>
    <b:SourceType>InternetSite</b:SourceType>
    <b:Guid>{29065624-52E0-4F67-868F-B6248B029434}</b:Guid>
    <b:Title>C-Sharpcorner</b:Title>
    <b:Year>2022</b:Year>
    <b:Author>
      <b:Author>
        <b:NameList>
          <b:Person>
            <b:Last>Panwar</b:Last>
            <b:First>Arjun</b:First>
          </b:Person>
        </b:NameList>
      </b:Author>
    </b:Author>
    <b:Month>01</b:Month>
    <b:Day>17</b:Day>
    <b:YearAccessed>2022</b:YearAccessed>
    <b:MonthAccessed>10</b:MonthAccessed>
    <b:DayAccessed>21</b:DayAccessed>
    <b:URL>https://www.c-sharpcorner.com/UploadFile/65fc13/types-of-database-management-systems/</b:URL>
    <b:RefOrder>18</b:RefOrder>
  </b:Source>
  <b:Source>
    <b:Tag>Mon21</b:Tag>
    <b:SourceType>InternetSite</b:SourceType>
    <b:Guid>{E248CBFF-260F-40FA-A93E-ADA86F8D79C0}</b:Guid>
    <b:Author>
      <b:Author>
        <b:Corporate>MongoDB</b:Corporate>
      </b:Author>
    </b:Author>
    <b:Title>NoSQL vs SQL databases</b:Title>
    <b:Year>2021</b:Year>
    <b:Month>12</b:Month>
    <b:Day>28</b:Day>
    <b:YearAccessed>2022</b:YearAccessed>
    <b:MonthAccessed>10</b:MonthAccessed>
    <b:DayAccessed>21</b:DayAccessed>
    <b:URL>https://www.mongodb.com/nosql-explained/nosql-vs-sql</b:URL>
    <b:RefOrder>30</b:RefOrder>
  </b:Source>
  <b:Source>
    <b:Tag>Sta22</b:Tag>
    <b:SourceType>InternetSite</b:SourceType>
    <b:Guid>{50CF1464-F029-4AF1-B5F8-40FCA40060C2}</b:Guid>
    <b:Author>
      <b:Author>
        <b:Corporate>Statista Research Department</b:Corporate>
      </b:Author>
    </b:Author>
    <b:Title>Ranking of the most popular relational database management systems worldwide, as of January 2022</b:Title>
    <b:ProductionCompany>Statista</b:ProductionCompany>
    <b:Year>2022</b:Year>
    <b:Month>05</b:Month>
    <b:Day>23</b:Day>
    <b:YearAccessed>2022</b:YearAccessed>
    <b:MonthAccessed>10</b:MonthAccessed>
    <b:DayAccessed>21</b:DayAccessed>
    <b:URL>https://www.statista.com/statistics/1131568/worldwide-popularity-ranking-relational-database-management-systems/</b:URL>
    <b:RefOrder>17</b:RefOrder>
  </b:Source>
  <b:Source>
    <b:Tag>Edw22</b:Tag>
    <b:SourceType>InternetSite</b:SourceType>
    <b:Guid>{F382BA09-9E6F-48C3-9D4C-DA28084A6C0C}</b:Guid>
    <b:Author>
      <b:Author>
        <b:NameList>
          <b:Person>
            <b:Last>S</b:Last>
            <b:First>Edward</b:First>
          </b:Person>
        </b:NameList>
      </b:Author>
    </b:Author>
    <b:Title>SQLite vs MySQL – What’s the Difference</b:Title>
    <b:Year>2022</b:Year>
    <b:Month>08</b:Month>
    <b:Day>23</b:Day>
    <b:YearAccessed>2022</b:YearAccessed>
    <b:MonthAccessed>10</b:MonthAccessed>
    <b:DayAccessed>21</b:DayAccessed>
    <b:URL>https://www.hostinger.com/tutorials/sqlite-vs-mysql-whats-the-difference/</b:URL>
    <b:RefOrder>31</b:RefOrder>
  </b:Source>
  <b:Source>
    <b:Tag>Pol22</b:Tag>
    <b:SourceType>InternetSite</b:SourceType>
    <b:Guid>{7904DDFE-9D15-4D4C-8E1E-36C49FB30D82}</b:Guid>
    <b:Title>JWST Mirror Actuator</b:Title>
    <b:ProductionCompany>Thingiverse</b:ProductionCompany>
    <b:Year>2022</b:Year>
    <b:Month>02</b:Month>
    <b:Day>7</b:Day>
    <b:YearAccessed>2022</b:YearAccessed>
    <b:MonthAccessed>10</b:MonthAccessed>
    <b:DayAccessed>1</b:DayAccessed>
    <b:URL>https://www.thingiverse.com/thing:5232214</b:URL>
    <b:Author>
      <b:Author>
        <b:NameList>
          <b:Person>
            <b:Last>Polyfractal</b:Last>
          </b:Person>
        </b:NameList>
      </b:Author>
    </b:Author>
    <b:RefOrder>13</b:RefOrder>
  </b:Source>
  <b:Source>
    <b:Tag>DCm22</b:Tag>
    <b:SourceType>InternetSite</b:SourceType>
    <b:Guid>{206BA1A2-7E99-4F5E-8F5C-95E60A2BC301}</b:Guid>
    <b:Title>DC motors and mechanisms</b:Title>
    <b:ProductionCompany>Precision Microdrivers</b:ProductionCompany>
    <b:Year>2022</b:Year>
    <b:YearAccessed>2022</b:YearAccessed>
    <b:MonthAccessed>October</b:MonthAccessed>
    <b:DayAccessed>1</b:DayAccessed>
    <b:URL>https://www.precisionmicrodrives.com/</b:URL>
    <b:RefOrder>14</b:RefOrder>
  </b:Source>
  <b:Source>
    <b:Tag>Can22</b:Tag>
    <b:SourceType>InternetSite</b:SourceType>
    <b:Guid>{78FABD60-DC2A-4453-A185-030A51CDF440}</b:Guid>
    <b:Title>Canada's large urban centres continue to grow and spread</b:Title>
    <b:Year>2022</b:Year>
    <b:ProductionCompany>Statistics Canada</b:ProductionCompany>
    <b:Month>2</b:Month>
    <b:Day>9</b:Day>
    <b:YearAccessed>2022</b:YearAccessed>
    <b:MonthAccessed>12</b:MonthAccessed>
    <b:DayAccessed>6</b:DayAccessed>
    <b:URL>https://www150.statcan.gc.ca/n1/daily-quotidien/220209/dq220209b-eng.htm</b:URL>
    <b:RefOrder>32</b:RefOrder>
  </b:Source>
  <b:Source>
    <b:Tag>Ben17</b:Tag>
    <b:SourceType>JournalArticle</b:SourceType>
    <b:Guid>{BB7874C6-0559-4699-A8E3-4C95CA1C369B}</b:Guid>
    <b:Title>Effects of Road Density and Pattern on the Conservation of Species and Biodiversity</b:Title>
    <b:Year>2017</b:Year>
    <b:Pages>1-11</b:Pages>
    <b:JournalName>Current Landscape Ecology Reports</b:JournalName>
    <b:Volume>2</b:Volume>
    <b:Author>
      <b:Author>
        <b:NameList>
          <b:Person>
            <b:Last>Bennett</b:Last>
            <b:Middle>J</b:Middle>
            <b:First>Victoria</b:First>
          </b:Person>
        </b:NameList>
      </b:Author>
    </b:Author>
    <b:RefOrder>33</b:RefOrder>
  </b:Source>
  <b:Source>
    <b:Tag>Bha22</b:Tag>
    <b:SourceType>JournalArticle</b:SourceType>
    <b:Guid>{4777EFBB-CC6F-4194-863A-DA8F5062EDAC}</b:Guid>
    <b:Title>Evaluating the impact of roads on the diversity pattern and density of trees to improve the conservation of species</b:Title>
    <b:JournalName>Environmental Science and Pollution Research</b:JournalName>
    <b:Year>2022</b:Year>
    <b:Pages>14780-14790</b:Pages>
    <b:Volume>29</b:Volume>
    <b:Author>
      <b:Author>
        <b:NameList>
          <b:Person>
            <b:Last>Bhatti</b:Last>
            <b:Middle>Aslam</b:Middle>
            <b:First>Uzair</b:First>
          </b:Person>
          <b:Person>
            <b:Last>Yu</b:Last>
            <b:First>Zhaoyuan</b:First>
          </b:Person>
          <b:Person>
            <b:Last>Hasnain</b:Last>
            <b:First>Ahmad</b:First>
          </b:Person>
          <b:Person>
            <b:Last>Nawaz</b:Last>
            <b:Middle>Ali</b:Middle>
            <b:First>Saqib</b:First>
          </b:Person>
          <b:Person>
            <b:Last>Yuan</b:Last>
            <b:First>Linwang</b:First>
          </b:Person>
          <b:Person>
            <b:Last>Wen</b:Last>
            <b:First>Luo</b:First>
          </b:Person>
          <b:Person>
            <b:Last>Bhatti</b:Last>
            <b:Middle>Aslam</b:Middle>
            <b:First>Mughair</b:First>
          </b:Person>
        </b:NameList>
      </b:Author>
    </b:Author>
    <b:RefOrder>34</b:RefOrder>
  </b:Source>
  <b:Source>
    <b:Tag>Bar04</b:Tag>
    <b:SourceType>ConferenceProceedings</b:SourceType>
    <b:Guid>{7D0BAF51-E10D-4312-BD46-4C628B675C73}</b:Guid>
    <b:Title>Two Case Histories of Blast- &amp; Traffic-Induced Vibrations on the Stability of Burrows of Endangered Sensitive Ground Dwelling Animals</b:Title>
    <b:Year>2004</b:Year>
    <b:City>New York</b:City>
    <b:Author>
      <b:Author>
        <b:NameList>
          <b:Person>
            <b:Last>Barneich</b:Last>
            <b:Middle>A</b:Middle>
            <b:First>John</b:First>
          </b:Person>
          <b:Person>
            <b:Last>Arabshshi</b:Last>
            <b:First>Jay</b:First>
          </b:Person>
          <b:Person>
            <b:Last>Duke</b:Last>
            <b:Middle>K</b:Middle>
            <b:First>Steven</b:First>
          </b:Person>
        </b:NameList>
      </b:Author>
    </b:Author>
    <b:ConferenceName>Fifth International Conference on Case Histories in Geotechnical Engineering</b:ConferenceName>
    <b:RefOrder>35</b:RefOrder>
  </b:Source>
  <b:Source>
    <b:Tag>Srb11</b:Tag>
    <b:SourceType>BookSection</b:SourceType>
    <b:Guid>{27179F42-747E-4BAA-A857-9B1DFF533575}</b:Guid>
    <b:Title>12 Ground Vibration Cause by Industry</b:Title>
    <b:Year>2011</b:Year>
    <b:Pages>233-257</b:Pages>
    <b:BookTitle>Practical Soil Dynamics: Case Studies in Earthquake and Geotechnical Engineering</b:BookTitle>
    <b:City>United Kingdom</b:City>
    <b:Publisher>Springer Science+Business Media</b:Publisher>
    <b:Author>
      <b:Author>
        <b:NameList>
          <b:Person>
            <b:Last>Srbulov</b:Last>
            <b:First>Milutin</b:First>
          </b:Person>
        </b:NameList>
      </b:Author>
    </b:Author>
    <b:RefOrder>36</b:RefOrder>
  </b:Source>
  <b:Source>
    <b:Tag>Srb111</b:Tag>
    <b:SourceType>BookSection</b:SourceType>
    <b:Guid>{5B9747BE-47C7-41AE-AB34-927ABBBFE1F6}</b:Guid>
    <b:Title>2.3 Industry</b:Title>
    <b:Year>2011</b:Year>
    <b:City>United Kingdom</b:City>
    <b:BookTitle>Practical Soil Dynamics: Case Studies in Earthquake and Geotechnical Engineering</b:BookTitle>
    <b:Pages>35-36</b:Pages>
    <b:Publisher>Springer Science+Business Media</b:Publisher>
    <b:Author>
      <b:Author>
        <b:NameList>
          <b:Person>
            <b:Last>Srbulov</b:Last>
            <b:First>Milutin</b:First>
          </b:Person>
        </b:NameList>
      </b:Author>
    </b:Author>
    <b:RefOrder>4</b:RefOrder>
  </b:Source>
  <b:Source>
    <b:Tag>Shu19</b:Tag>
    <b:SourceType>JournalArticle</b:SourceType>
    <b:Guid>{24B0DEA6-57C6-4E56-8ED0-9616294BE874}</b:Guid>
    <b:Title>Soil vibrations as a reliable recorded characteristic of</b:Title>
    <b:Year>2019</b:Year>
    <b:JournalName>IOP Conf. Series: Earth and Environmental Science</b:JournalName>
    <b:Volume>321</b:Volume>
    <b:Issue>012024</b:Issue>
    <b:Author>
      <b:Author>
        <b:NameList>
          <b:Person>
            <b:Last>Shumakova</b:Last>
            <b:Middle>A</b:Middle>
            <b:First>E</b:First>
          </b:Person>
          <b:Person>
            <b:Last>Trubetskova</b:Last>
            <b:Middle>D</b:Middle>
            <b:First>M</b:First>
          </b:Person>
        </b:NameList>
      </b:Author>
    </b:Author>
    <b:ConferenceName>IOP Conf. Series: Earth and Environmental Science</b:ConferenceName>
    <b:RefOrder>37</b:RefOrder>
  </b:Source>
  <b:Source>
    <b:Tag>Ada22</b:Tag>
    <b:SourceType>InternetSite</b:SourceType>
    <b:Guid>{06E35B45-2A38-40D6-BA6F-F62266F2FCBD}</b:Guid>
    <b:Author>
      <b:Author>
        <b:NameList>
          <b:Person>
            <b:Last>Bottijen</b:Last>
            <b:First>Adam</b:First>
          </b:Person>
        </b:NameList>
      </b:Author>
    </b:Author>
    <b:Title>Google no longer allows username and passwords on third-party email applications</b:Title>
    <b:ProductionCompany>Neowin</b:ProductionCompany>
    <b:Year>2022</b:Year>
    <b:Month>06</b:Month>
    <b:Day>19</b:Day>
    <b:YearAccessed>2022</b:YearAccessed>
    <b:MonthAccessed>12</b:MonthAccessed>
    <b:DayAccessed>08</b:DayAccessed>
    <b:URL>https://www.neowin.net/news/google-no-longer-allows-username-and-passwords-on-third-party-email-applications/</b:URL>
    <b:RefOrder>38</b:RefOrder>
  </b:Source>
  <b:Source>
    <b:Tag>Hea201</b:Tag>
    <b:SourceType>InternetSite</b:SourceType>
    <b:Guid>{93601DA5-8DC9-4C15-A717-8AA5F5B37B9C}</b:Guid>
    <b:Title>Heason - Linear Acutator Applications</b:Title>
    <b:Year>2020</b:Year>
    <b:Month>August</b:Month>
    <b:Day>24</b:Day>
    <b:YearAccessed>2022</b:YearAccessed>
    <b:MonthAccessed>December</b:MonthAccessed>
    <b:DayAccessed>9</b:DayAccessed>
    <b:URL>https://www.heason.com/news-media/technical-blog-archive/linear-actuator-applications</b:URL>
    <b:RefOrder>9</b:RefOrder>
  </b:Source>
  <b:Source>
    <b:Tag>Min22</b:Tag>
    <b:SourceType>InternetSite</b:SourceType>
    <b:Guid>{17F35C77-8D94-47E5-B176-FAD47BD1782F}</b:Guid>
    <b:Title>Miniature Lightweight LVDT</b:Title>
    <b:ProductionCompany>TE Connectivity</b:ProductionCompany>
    <b:YearAccessed>2022</b:YearAccessed>
    <b:MonthAccessed>12</b:MonthAccessed>
    <b:DayAccessed>9</b:DayAccessed>
    <b:URL>https://www.te.com/usa-en/product-CAT-LVDT0021.html</b:URL>
    <b:RefOrder>7</b:RefOrder>
  </b:Source>
  <b:Source>
    <b:Tag>Sre08</b:Tag>
    <b:SourceType>ConferenceProceedings</b:SourceType>
    <b:Guid>{0E117866-F6A9-4B86-AD19-8FFB9ACF110E}</b:Guid>
    <b:Title>Potential of Vibrations Studies in the Soil Characterization Around Power Plants - A Case Study</b:Title>
    <b:Year>2008</b:Year>
    <b:ConferenceName>International Conference on Case Histories in Geotechnical Engineering</b:ConferenceName>
    <b:City>Arlington</b:City>
    <b:Author>
      <b:Author>
        <b:NameList>
          <b:Person>
            <b:Last>Sreekala</b:Last>
            <b:First>R</b:First>
          </b:Person>
          <b:Person>
            <b:Last>Lakshmanan</b:Last>
            <b:First>N</b:First>
          </b:Person>
          <b:Person>
            <b:Last>Muthumani</b:Last>
            <b:First>K</b:First>
          </b:Person>
          <b:Person>
            <b:Last>Gopalakrishnan</b:Last>
            <b:First>N</b:First>
          </b:Person>
          <b:Person>
            <b:Last>Sathishkumar</b:Last>
            <b:First>K</b:First>
          </b:Person>
        </b:NameList>
      </b:Author>
    </b:Author>
    <b:RefOrder>2</b:RefOrder>
  </b:Source>
  <b:Source>
    <b:Tag>Rai23</b:Tag>
    <b:SourceType>InternetSite</b:SourceType>
    <b:Guid>{B64827B7-AA76-40D7-A6C5-25BE6A6017B6}</b:Guid>
    <b:Title>Railway Engineering</b:Title>
    <b:ProductionCompany>University of Edinburgh</b:ProductionCompany>
    <b:YearAccessed>2023</b:YearAccessed>
    <b:MonthAccessed>January</b:MonthAccessed>
    <b:DayAccessed>16</b:DayAccessed>
    <b:URL>https://www.eng.ed.ac.uk/research/themes/railway-engineering</b:URL>
    <b:RefOrder>39</b:RefOrder>
  </b:Source>
  <b:Source>
    <b:Tag>Cuc22</b:Tag>
    <b:SourceType>InternetSite</b:SourceType>
    <b:Guid>{A0D6BE27-68EE-495B-A54A-2895436993C4}</b:Guid>
    <b:Title>Quality 101: The World of Indicators</b:Title>
    <b:ProductionCompany>Quality Magazine</b:ProductionCompany>
    <b:Year>2022</b:Year>
    <b:Month>04</b:Month>
    <b:Day>15</b:Day>
    <b:YearAccessed>2023</b:YearAccessed>
    <b:MonthAccessed>03</b:MonthAccessed>
    <b:DayAccessed>10</b:DayAccessed>
    <b:URL>https://www.qualitymag.com/articles/96978-quality-101-the-world-of-indicators</b:URL>
    <b:Author>
      <b:Author>
        <b:NameList>
          <b:Person>
            <b:Last>Cucchi</b:Last>
            <b:First>Tim</b:First>
          </b:Person>
        </b:NameList>
      </b:Author>
    </b:Author>
    <b:RefOrder>8</b:RefOrder>
  </b:Source>
  <b:Source>
    <b:Tag>Col21</b:Tag>
    <b:SourceType>InternetSite</b:SourceType>
    <b:Guid>{57589BB6-8FF9-4573-953F-B8CB776EACF6}</b:Guid>
    <b:Title>How does hysteresis affect piezo actuator performance?</b:Title>
    <b:ProductionCompany>Linear Motion Tips</b:ProductionCompany>
    <b:Year>2021</b:Year>
    <b:Month>09</b:Month>
    <b:Day>23</b:Day>
    <b:YearAccessed>2023</b:YearAccessed>
    <b:MonthAccessed>03</b:MonthAccessed>
    <b:DayAccessed>12</b:DayAccessed>
    <b:URL>https://www.linearmotiontips.com/how-does-hysteresis-affect-piezo-actuator-performance/</b:URL>
    <b:Author>
      <b:Author>
        <b:NameList>
          <b:Person>
            <b:Last>Collins</b:Last>
            <b:First>Danielle</b:First>
          </b:Person>
        </b:NameList>
      </b:Author>
    </b:Author>
    <b:RefOrder>11</b:RefOrder>
  </b:Source>
  <b:Source>
    <b:Tag>Col22</b:Tag>
    <b:SourceType>InternetSite</b:SourceType>
    <b:Guid>{C996644E-8976-41B8-A103-AB015F151652}</b:Guid>
    <b:Title>What are piezo flexure stages and how do they work?</b:Title>
    <b:ProductionCompany>Linear Motion Tips</b:ProductionCompany>
    <b:Year>2022</b:Year>
    <b:Month>03</b:Month>
    <b:Day>08</b:Day>
    <b:YearAccessed>2023</b:YearAccessed>
    <b:MonthAccessed>03</b:MonthAccessed>
    <b:DayAccessed>12</b:DayAccessed>
    <b:URL>https://www.linearmotiontips.com/what-are-piezo-flexure-stages-and-how-do-they-work/</b:URL>
    <b:Author>
      <b:Author>
        <b:NameList>
          <b:Person>
            <b:Last>Collins</b:Last>
            <b:First>Danielle</b:First>
          </b:Person>
        </b:NameList>
      </b:Author>
    </b:Author>
    <b:RefOrder>10</b:RefOrder>
  </b:Source>
  <b:Source>
    <b:Tag>ESP23</b:Tag>
    <b:SourceType>InternetSite</b:SourceType>
    <b:Guid>{5F37315A-1447-4C3D-A4E5-34DFCE2460DA}</b:Guid>
    <b:Title>ESP32 with DC Motor and L298N Motor Driver – Control Speed and Direction</b:Title>
    <b:ProductionCompany>Random Nerd Tutorials</b:ProductionCompany>
    <b:YearAccessed>2023</b:YearAccessed>
    <b:MonthAccessed>03</b:MonthAccessed>
    <b:DayAccessed>23</b:DayAccessed>
    <b:URL>https://randomnerdtutorials.com/esp32-dc-motor-l298n-motor-driver-control-speed-direction/</b:URL>
    <b:Author>
      <b:Author>
        <b:NameList>
          <b:Person>
            <b:Last>Santos</b:Last>
            <b:First>Rui</b:First>
          </b:Person>
          <b:Person>
            <b:Last>Santos</b:Last>
            <b:First>Sarah</b:First>
          </b:Person>
        </b:NameList>
      </b:Author>
    </b:Author>
    <b:RefOrder>15</b:RefOrder>
  </b:Source>
  <b:Source>
    <b:Tag>Wik231</b:Tag>
    <b:SourceType>InternetSite</b:SourceType>
    <b:Guid>{A5115882-E682-4D37-8AF5-17F1D3036B9D}</b:Guid>
    <b:Author>
      <b:Author>
        <b:NameList>
          <b:Person>
            <b:Last>Wikipedia</b:Last>
          </b:Person>
        </b:NameList>
      </b:Author>
    </b:Author>
    <b:Title>Bank Statement</b:Title>
    <b:ProductionCompany>Wikipedia</b:ProductionCompany>
    <b:Year>2023</b:Year>
    <b:Month>March</b:Month>
    <b:Day>28</b:Day>
    <b:YearAccessed>2023</b:YearAccessed>
    <b:MonthAccessed>March</b:MonthAccessed>
    <b:DayAccessed>30</b:DayAccessed>
    <b:URL>https://en.wikipedia.org/wiki/Bank_statement#/media/File:BankStatementChequing.png</b:URL>
    <b:RefOrder>16</b:RefOrder>
  </b:Source>
  <b:Source>
    <b:Tag>Ada23</b:Tag>
    <b:SourceType>InternetSite</b:SourceType>
    <b:Guid>{C7FFC8A8-6099-481F-9912-FCEA807B763F}</b:Guid>
    <b:Author>
      <b:Author>
        <b:NameList>
          <b:Person>
            <b:Last>Adafruit</b:Last>
          </b:Person>
        </b:NameList>
      </b:Author>
    </b:Author>
    <b:Title>DHT sensor library</b:Title>
    <b:ProductionCompany>Adafruit</b:ProductionCompany>
    <b:YearAccessed>2023</b:YearAccessed>
    <b:MonthAccessed>01</b:MonthAccessed>
    <b:DayAccessed>20</b:DayAccessed>
    <b:URL>https://www.arduino.cc/reference/en/libraries/dht-sensor-library/</b:URL>
    <b:RefOrder>21</b:RefOrder>
  </b:Source>
  <b:Source>
    <b:Tag>MPO13</b:Tag>
    <b:SourceType>BookSection</b:SourceType>
    <b:Guid>{07F2E540-68BD-468A-AA69-09EA37A08F18}</b:Guid>
    <b:Author>
      <b:Author>
        <b:NameList>
          <b:Person>
            <b:Last>M. P. Olfert</b:Last>
            <b:First>R.</b:First>
            <b:Middle>M. Brigham</b:Middle>
          </b:Person>
        </b:NameList>
      </b:Author>
    </b:Author>
    <b:Title>Effects of low-frequency vibrations on loggerhead sea turtle (Caretta caretta) eggs</b:Title>
    <b:Year>2012</b:Year>
    <b:Pages>pp. 576-581</b:Pages>
    <b:Publisher>2012</b:Publisher>
    <b:RefOrder>40</b:RefOrder>
  </b:Source>
  <b:Source>
    <b:Tag>MPO121</b:Tag>
    <b:SourceType>JournalArticle</b:SourceType>
    <b:Guid>{1455B44D-842D-497B-883F-E8A544BA7526}</b:Guid>
    <b:Title>Effects of low-frequency vibrations on loggerhead sea turtle (Caretta caretta) eggs</b:Title>
    <b:Year>2012</b:Year>
    <b:Pages>576-581</b:Pages>
    <b:Author>
      <b:Author>
        <b:NameList>
          <b:Person>
            <b:Last>Brigham</b:Last>
            <b:First>M.</b:First>
            <b:Middle>P. Olfert and R. M.</b:Middle>
          </b:Person>
        </b:NameList>
      </b:Author>
    </b:Author>
    <b:JournalName>J. Wildl. Manage.</b:JournalName>
    <b:Volume>76</b:Volume>
    <b:Issue>3</b:Issue>
    <b:RefOrder>41</b:RefOrder>
  </b:Source>
  <b:Source>
    <b:Tag>Acc24</b:Tag>
    <b:SourceType>InternetSite</b:SourceType>
    <b:Guid>{1EE64FC5-C93D-467B-A39F-AC1C735EA8E4}</b:Guid>
    <b:Title>Accelerometer Basics</b:Title>
    <b:ProductionCompany>SparkFun Electronics</b:ProductionCompany>
    <b:YearAccessed>2023</b:YearAccessed>
    <b:MonthAccessed>April</b:MonthAccessed>
    <b:DayAccessed>2</b:DayAccessed>
    <b:URL>https://learn.sparkfun.com/tutorials/accelerometer-basics/all</b:URL>
    <b:RefOrder>42</b:RefOrder>
  </b:Source>
  <b:Source>
    <b:Tag>WBS23</b:Tag>
    <b:SourceType>InternetSite</b:SourceType>
    <b:Guid>{CC4CBE57-F07B-4DC6-B3E1-E03CF7381F59}</b:Guid>
    <b:Author>
      <b:Author>
        <b:Corporate>WBS.com</b:Corporate>
      </b:Author>
    </b:Author>
    <b:Title>What is a Work Breakdown Structure?</b:Title>
    <b:ProductionCompany>WorkBreakdownStructure.com</b:ProductionCompany>
    <b:YearAccessed>2023</b:YearAccessed>
    <b:MonthAccessed>03</b:MonthAccessed>
    <b:DayAccessed>27</b:DayAccessed>
    <b:URL>https://www.workbreakdownstructure.com/</b:URL>
    <b:RefOrder>5</b:RefOrder>
  </b:Source>
  <b:Source>
    <b:Tag>Joe22</b:Tag>
    <b:SourceType>InternetSite</b:SourceType>
    <b:Guid>{272D444F-2752-43B6-A40B-C43F7F6E65AC}</b:Guid>
    <b:Author>
      <b:Author>
        <b:NameList>
          <b:Person>
            <b:Last>Towner</b:Last>
            <b:First>Joe</b:First>
          </b:Person>
        </b:NameList>
      </b:Author>
    </b:Author>
    <b:Title>What is the Difference Between Agile and Waterfall?</b:Title>
    <b:ProductionCompany>Forecast</b:ProductionCompany>
    <b:Year>2022</b:Year>
    <b:Month>06</b:Month>
    <b:Day>27</b:Day>
    <b:YearAccessed>2023</b:YearAccessed>
    <b:MonthAccessed>04</b:MonthAccessed>
    <b:DayAccessed>03</b:DayAccessed>
    <b:URL>https://www.forecast.app/blog/difference-between-agile-waterfall</b:URL>
    <b:RefOrder>1</b:RefOrder>
  </b:Source>
  <b:Source>
    <b:Tag>p3A22</b:Tag>
    <b:SourceType>InternetSite</b:SourceType>
    <b:Guid>{919C68E1-F1E1-49C3-BCD1-1E94202734AD}</b:Guid>
    <b:Title>p3 American LMC8 Series</b:Title>
    <b:ProductionCompany>p3 America</b:ProductionCompany>
    <b:YearAccessed>2022</b:YearAccessed>
    <b:MonthAccessed>11</b:MonthAccessed>
    <b:DayAccessed>02</b:DayAccessed>
    <b:URL>https://p3america.com/lmc8-series</b:URL>
    <b:RefOrder>6</b:RefOrder>
  </b:Source>
  <b:Source>
    <b:Tag>Act22</b:Tag>
    <b:SourceType>InternetSite</b:SourceType>
    <b:Guid>{44FB3778-FA46-4BEA-BFB5-86CABF2D92BA}</b:Guid>
    <b:Title>ActiveState</b:Title>
    <b:Year>2022</b:Year>
    <b:Author>
      <b:Author>
        <b:Corporate>ActiveState</b:Corporate>
      </b:Author>
    </b:Author>
    <b:Month>August</b:Month>
    <b:Day>9</b:Day>
    <b:URL>https://www.activestate.com/blog/top-10-python-gui-frameworks-compared</b:URL>
    <b:RefOrder>19</b:RefOrder>
  </b:Source>
  <b:Source>
    <b:Tag>Fus22</b:Tag>
    <b:SourceType>InternetSite</b:SourceType>
    <b:Guid>{3240952E-59F3-4450-97F4-7624290364F6}</b:Guid>
    <b:Title>Fusion 360</b:Title>
    <b:ProductionCompany>Autodesk</b:ProductionCompany>
    <b:YearAccessed>2022</b:YearAccessed>
    <b:MonthAccessed>11</b:MonthAccessed>
    <b:DayAccessed>20</b:DayAccessed>
    <b:URL>https://www.autodesk.ca/en/products/fusion-360</b:URL>
    <b:RefOrder>22</b:RefOrder>
  </b:Source>
</b:Sources>
</file>

<file path=customXml/itemProps1.xml><?xml version="1.0" encoding="utf-8"?>
<ds:datastoreItem xmlns:ds="http://schemas.openxmlformats.org/officeDocument/2006/customXml" ds:itemID="{A6B01609-0F5D-4318-AB54-F171EF46CEC9}">
  <ds:schemaRefs>
    <ds:schemaRef ds:uri="http://schemas.microsoft.com/office/2006/metadata/properties"/>
    <ds:schemaRef ds:uri="http://schemas.microsoft.com/office/infopath/2007/PartnerControls"/>
    <ds:schemaRef ds:uri="19700262-f23e-42d5-a390-ee7b7baf4dd3"/>
  </ds:schemaRefs>
</ds:datastoreItem>
</file>

<file path=customXml/itemProps2.xml><?xml version="1.0" encoding="utf-8"?>
<ds:datastoreItem xmlns:ds="http://schemas.openxmlformats.org/officeDocument/2006/customXml" ds:itemID="{089C0BCB-7EEF-4EDF-B51B-9A998AE746B5}"/>
</file>

<file path=customXml/itemProps3.xml><?xml version="1.0" encoding="utf-8"?>
<ds:datastoreItem xmlns:ds="http://schemas.openxmlformats.org/officeDocument/2006/customXml" ds:itemID="{489A8099-A355-4BB2-B50B-CC7BD096A916}">
  <ds:schemaRefs>
    <ds:schemaRef ds:uri="http://schemas.microsoft.com/sharepoint/v3/contenttype/forms"/>
  </ds:schemaRefs>
</ds:datastoreItem>
</file>

<file path=customXml/itemProps4.xml><?xml version="1.0" encoding="utf-8"?>
<ds:datastoreItem xmlns:ds="http://schemas.openxmlformats.org/officeDocument/2006/customXml" ds:itemID="{5DC004D4-6B74-4C5B-8634-F1691DFE2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81</Pages>
  <Words>23370</Words>
  <Characters>133209</Characters>
  <Application>Microsoft Office Word</Application>
  <DocSecurity>0</DocSecurity>
  <Lines>1110</Lines>
  <Paragraphs>312</Paragraphs>
  <ScaleCrop>false</ScaleCrop>
  <Company/>
  <LinksUpToDate>false</LinksUpToDate>
  <CharactersWithSpaces>156267</CharactersWithSpaces>
  <SharedDoc>false</SharedDoc>
  <HLinks>
    <vt:vector size="1350" baseType="variant">
      <vt:variant>
        <vt:i4>2687101</vt:i4>
      </vt:variant>
      <vt:variant>
        <vt:i4>1278</vt:i4>
      </vt:variant>
      <vt:variant>
        <vt:i4>0</vt:i4>
      </vt:variant>
      <vt:variant>
        <vt:i4>5</vt:i4>
      </vt:variant>
      <vt:variant>
        <vt:lpwstr>https://github.com/bienemeia/SYSC4907_Group44_GroundVibrationSimulator.git</vt:lpwstr>
      </vt:variant>
      <vt:variant>
        <vt:lpwstr/>
      </vt:variant>
      <vt:variant>
        <vt:i4>4849676</vt:i4>
      </vt:variant>
      <vt:variant>
        <vt:i4>1272</vt:i4>
      </vt:variant>
      <vt:variant>
        <vt:i4>0</vt:i4>
      </vt:variant>
      <vt:variant>
        <vt:i4>5</vt:i4>
      </vt:variant>
      <vt:variant>
        <vt:lpwstr>https://www.homedepot.ca/product/hdg-2x3x8-knotty-pine/1000112869</vt:lpwstr>
      </vt:variant>
      <vt:variant>
        <vt:lpwstr/>
      </vt:variant>
      <vt:variant>
        <vt:i4>196706</vt:i4>
      </vt:variant>
      <vt:variant>
        <vt:i4>1269</vt:i4>
      </vt:variant>
      <vt:variant>
        <vt:i4>0</vt:i4>
      </vt:variant>
      <vt:variant>
        <vt:i4>5</vt:i4>
      </vt:variant>
      <vt:variant>
        <vt:lpwstr>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vt:lpwstr>
      </vt:variant>
      <vt:variant>
        <vt:lpwstr/>
      </vt:variant>
      <vt:variant>
        <vt:i4>720980</vt:i4>
      </vt:variant>
      <vt:variant>
        <vt:i4>1266</vt:i4>
      </vt:variant>
      <vt:variant>
        <vt:i4>0</vt:i4>
      </vt:variant>
      <vt:variant>
        <vt:i4>5</vt:i4>
      </vt:variant>
      <vt:variant>
        <vt:lpwstr>https://www.amazon.ca/uxcell-Aluminum-Clamping-Support-Diameter/dp/B07QTX8ZVS</vt:lpwstr>
      </vt:variant>
      <vt:variant>
        <vt:lpwstr/>
      </vt:variant>
      <vt:variant>
        <vt:i4>4456480</vt:i4>
      </vt:variant>
      <vt:variant>
        <vt:i4>1263</vt:i4>
      </vt:variant>
      <vt:variant>
        <vt:i4>0</vt:i4>
      </vt:variant>
      <vt:variant>
        <vt:i4>5</vt:i4>
      </vt:variant>
      <vt:variant>
        <vt:lpwstr>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vt:lpwstr>
      </vt:variant>
      <vt:variant>
        <vt:lpwstr/>
      </vt:variant>
      <vt:variant>
        <vt:i4>393293</vt:i4>
      </vt:variant>
      <vt:variant>
        <vt:i4>1260</vt:i4>
      </vt:variant>
      <vt:variant>
        <vt:i4>0</vt:i4>
      </vt:variant>
      <vt:variant>
        <vt:i4>5</vt:i4>
      </vt:variant>
      <vt:variant>
        <vt:lpwstr>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vt:lpwstr>
      </vt:variant>
      <vt:variant>
        <vt:lpwstr/>
      </vt:variant>
      <vt:variant>
        <vt:i4>2293807</vt:i4>
      </vt:variant>
      <vt:variant>
        <vt:i4>1257</vt:i4>
      </vt:variant>
      <vt:variant>
        <vt:i4>0</vt:i4>
      </vt:variant>
      <vt:variant>
        <vt:i4>5</vt:i4>
      </vt:variant>
      <vt:variant>
        <vt:lpwstr>https://bc-robotics.com/shop/aluminum-shaft-coupler-2mm-to-3mm/</vt:lpwstr>
      </vt:variant>
      <vt:variant>
        <vt:lpwstr/>
      </vt:variant>
      <vt:variant>
        <vt:i4>3539027</vt:i4>
      </vt:variant>
      <vt:variant>
        <vt:i4>1254</vt:i4>
      </vt:variant>
      <vt:variant>
        <vt:i4>0</vt:i4>
      </vt:variant>
      <vt:variant>
        <vt:i4>5</vt:i4>
      </vt:variant>
      <vt:variant>
        <vt:lpwstr>https://www.amazon.ca/gp/product/B08HQG457T/ref=ppx_yo_dt_b_asin_title_o00_s00?ie=UTF8&amp;psc=1</vt:lpwstr>
      </vt:variant>
      <vt:variant>
        <vt:lpwstr/>
      </vt:variant>
      <vt:variant>
        <vt:i4>65627</vt:i4>
      </vt:variant>
      <vt:variant>
        <vt:i4>1251</vt:i4>
      </vt:variant>
      <vt:variant>
        <vt:i4>0</vt:i4>
      </vt:variant>
      <vt:variant>
        <vt:i4>5</vt:i4>
      </vt:variant>
      <vt:variant>
        <vt:lpwstr>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vt:lpwstr>
      </vt:variant>
      <vt:variant>
        <vt:lpwstr/>
      </vt:variant>
      <vt:variant>
        <vt:i4>2359347</vt:i4>
      </vt:variant>
      <vt:variant>
        <vt:i4>1248</vt:i4>
      </vt:variant>
      <vt:variant>
        <vt:i4>0</vt:i4>
      </vt:variant>
      <vt:variant>
        <vt:i4>5</vt:i4>
      </vt:variant>
      <vt:variant>
        <vt:lpwstr>https://bc-robotics.com/shop/l298n-motor-driver-board/</vt:lpwstr>
      </vt:variant>
      <vt:variant>
        <vt:lpwstr/>
      </vt:variant>
      <vt:variant>
        <vt:i4>4194312</vt:i4>
      </vt:variant>
      <vt:variant>
        <vt:i4>1245</vt:i4>
      </vt:variant>
      <vt:variant>
        <vt:i4>0</vt:i4>
      </vt:variant>
      <vt:variant>
        <vt:i4>5</vt:i4>
      </vt:variant>
      <vt:variant>
        <vt:lpwstr>https://bc-robotics.com/shop/3-6vdc-hobby-motor/</vt:lpwstr>
      </vt:variant>
      <vt:variant>
        <vt:lpwstr/>
      </vt:variant>
      <vt:variant>
        <vt:i4>7995419</vt:i4>
      </vt:variant>
      <vt:variant>
        <vt:i4>1236</vt:i4>
      </vt:variant>
      <vt:variant>
        <vt:i4>0</vt:i4>
      </vt:variant>
      <vt:variant>
        <vt:i4>5</vt:i4>
      </vt:variant>
      <vt:variant>
        <vt:lpwstr>https://www.amazon.ca/gp/product/B01AGLFYEY/ref=ewc_pr_img_1?smid=A32NIDEAQZYLTL&amp;th=1</vt:lpwstr>
      </vt:variant>
      <vt:variant>
        <vt:lpwstr/>
      </vt:variant>
      <vt:variant>
        <vt:i4>6815868</vt:i4>
      </vt:variant>
      <vt:variant>
        <vt:i4>1233</vt:i4>
      </vt:variant>
      <vt:variant>
        <vt:i4>0</vt:i4>
      </vt:variant>
      <vt:variant>
        <vt:i4>5</vt:i4>
      </vt:variant>
      <vt:variant>
        <vt:lpwstr>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vt:lpwstr>
      </vt:variant>
      <vt:variant>
        <vt:lpwstr/>
      </vt:variant>
      <vt:variant>
        <vt:i4>6225920</vt:i4>
      </vt:variant>
      <vt:variant>
        <vt:i4>1230</vt:i4>
      </vt:variant>
      <vt:variant>
        <vt:i4>0</vt:i4>
      </vt:variant>
      <vt:variant>
        <vt:i4>5</vt:i4>
      </vt:variant>
      <vt:variant>
        <vt:lpwstr>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vt:lpwstr>
      </vt:variant>
      <vt:variant>
        <vt:lpwstr/>
      </vt:variant>
      <vt:variant>
        <vt:i4>4653149</vt:i4>
      </vt:variant>
      <vt:variant>
        <vt:i4>1227</vt:i4>
      </vt:variant>
      <vt:variant>
        <vt:i4>0</vt:i4>
      </vt:variant>
      <vt:variant>
        <vt:i4>5</vt:i4>
      </vt:variant>
      <vt:variant>
        <vt:lpwstr>https://www.amazon.ca/Mitutoyo-543-783-Digimatic-Resolution-Specifications/dp/B00INU8Q1O/ref=sr_1_7?crid=1Q0FQ5C4KV869&amp;keywords=mitutoyo+digital+indicator&amp;qid=1678118769&amp;s=industrial&amp;sprefix=mitutoyo+digital+indicato%2Cindustrial%2C89&amp;sr=1-7</vt:lpwstr>
      </vt:variant>
      <vt:variant>
        <vt:lpwstr/>
      </vt:variant>
      <vt:variant>
        <vt:i4>196616</vt:i4>
      </vt:variant>
      <vt:variant>
        <vt:i4>1224</vt:i4>
      </vt:variant>
      <vt:variant>
        <vt:i4>0</vt:i4>
      </vt:variant>
      <vt:variant>
        <vt:i4>5</vt:i4>
      </vt:variant>
      <vt:variant>
        <vt:lpwstr>https://www.amazon.ca/Temperature-Humidity-Relative-Single-Bus-Raspberry/dp/B08HLX7XMF/ref=asc_df_B08HLX7XMF/?tag=googleshopc0c-20&amp;linkCode=df0&amp;hvadid=459373253751&amp;hvpos=&amp;hvnetw=g&amp;hvrand=14953933315876696884&amp;hvpone=&amp;hvptwo=&amp;hvqmt=&amp;hvdev=c&amp;hvdvcmdl=&amp;hvlocint=&amp;hvlocphy=9000681&amp;hvtargid=pla-1153415714598&amp;psc=1</vt:lpwstr>
      </vt:variant>
      <vt:variant>
        <vt:lpwstr/>
      </vt:variant>
      <vt:variant>
        <vt:i4>5439493</vt:i4>
      </vt:variant>
      <vt:variant>
        <vt:i4>1221</vt:i4>
      </vt:variant>
      <vt:variant>
        <vt:i4>0</vt:i4>
      </vt:variant>
      <vt:variant>
        <vt:i4>5</vt:i4>
      </vt:variant>
      <vt:variant>
        <vt:lpwstr>https://www.digikey.com/en/products/detail/raspberry-pi/RASPBERRY-PI-4B-4GB/10258781</vt:lpwstr>
      </vt:variant>
      <vt:variant>
        <vt:lpwstr/>
      </vt:variant>
      <vt:variant>
        <vt:i4>4849676</vt:i4>
      </vt:variant>
      <vt:variant>
        <vt:i4>1218</vt:i4>
      </vt:variant>
      <vt:variant>
        <vt:i4>0</vt:i4>
      </vt:variant>
      <vt:variant>
        <vt:i4>5</vt:i4>
      </vt:variant>
      <vt:variant>
        <vt:lpwstr>https://www.homedepot.ca/product/hdg-2x3x8-knotty-pine/1000112869</vt:lpwstr>
      </vt:variant>
      <vt:variant>
        <vt:lpwstr/>
      </vt:variant>
      <vt:variant>
        <vt:i4>3670139</vt:i4>
      </vt:variant>
      <vt:variant>
        <vt:i4>1215</vt:i4>
      </vt:variant>
      <vt:variant>
        <vt:i4>0</vt:i4>
      </vt:variant>
      <vt:variant>
        <vt:i4>5</vt:i4>
      </vt:variant>
      <vt:variant>
        <vt:lpwstr>https://www.homedepot.ca/product/alexandria-moulding-5-8-inch-x-24-inch-x-48-inch-melamine-white-handy-panel/1000118290</vt:lpwstr>
      </vt:variant>
      <vt:variant>
        <vt:lpwstr/>
      </vt:variant>
      <vt:variant>
        <vt:i4>196706</vt:i4>
      </vt:variant>
      <vt:variant>
        <vt:i4>1212</vt:i4>
      </vt:variant>
      <vt:variant>
        <vt:i4>0</vt:i4>
      </vt:variant>
      <vt:variant>
        <vt:i4>5</vt:i4>
      </vt:variant>
      <vt:variant>
        <vt:lpwstr>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vt:lpwstr>
      </vt:variant>
      <vt:variant>
        <vt:lpwstr/>
      </vt:variant>
      <vt:variant>
        <vt:i4>720980</vt:i4>
      </vt:variant>
      <vt:variant>
        <vt:i4>1209</vt:i4>
      </vt:variant>
      <vt:variant>
        <vt:i4>0</vt:i4>
      </vt:variant>
      <vt:variant>
        <vt:i4>5</vt:i4>
      </vt:variant>
      <vt:variant>
        <vt:lpwstr>https://www.amazon.ca/uxcell-Aluminum-Clamping-Support-Diameter/dp/B07QTX8ZVS</vt:lpwstr>
      </vt:variant>
      <vt:variant>
        <vt:lpwstr/>
      </vt:variant>
      <vt:variant>
        <vt:i4>4456480</vt:i4>
      </vt:variant>
      <vt:variant>
        <vt:i4>1206</vt:i4>
      </vt:variant>
      <vt:variant>
        <vt:i4>0</vt:i4>
      </vt:variant>
      <vt:variant>
        <vt:i4>5</vt:i4>
      </vt:variant>
      <vt:variant>
        <vt:lpwstr>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vt:lpwstr>
      </vt:variant>
      <vt:variant>
        <vt:lpwstr/>
      </vt:variant>
      <vt:variant>
        <vt:i4>393293</vt:i4>
      </vt:variant>
      <vt:variant>
        <vt:i4>1203</vt:i4>
      </vt:variant>
      <vt:variant>
        <vt:i4>0</vt:i4>
      </vt:variant>
      <vt:variant>
        <vt:i4>5</vt:i4>
      </vt:variant>
      <vt:variant>
        <vt:lpwstr>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vt:lpwstr>
      </vt:variant>
      <vt:variant>
        <vt:lpwstr/>
      </vt:variant>
      <vt:variant>
        <vt:i4>7929935</vt:i4>
      </vt:variant>
      <vt:variant>
        <vt:i4>1200</vt:i4>
      </vt:variant>
      <vt:variant>
        <vt:i4>0</vt:i4>
      </vt:variant>
      <vt:variant>
        <vt:i4>5</vt:i4>
      </vt:variant>
      <vt:variant>
        <vt:lpwstr>https://www.amazon.ca/gp/product/B07K7MNBK6/ref=ppx_yo_dt_b_asin_title_o00_s00?ie=UTF8&amp;psc=1</vt:lpwstr>
      </vt:variant>
      <vt:variant>
        <vt:lpwstr/>
      </vt:variant>
      <vt:variant>
        <vt:i4>88</vt:i4>
      </vt:variant>
      <vt:variant>
        <vt:i4>1197</vt:i4>
      </vt:variant>
      <vt:variant>
        <vt:i4>0</vt:i4>
      </vt:variant>
      <vt:variant>
        <vt:i4>5</vt:i4>
      </vt:variant>
      <vt:variant>
        <vt:lpwstr>https://www.amazon.ca/gp/product/B08NP2VCFN/ref=ox_sc_act_title_1?smid=A39SE0ZBRTHUOJ&amp;psc=1</vt:lpwstr>
      </vt:variant>
      <vt:variant>
        <vt:lpwstr/>
      </vt:variant>
      <vt:variant>
        <vt:i4>2293807</vt:i4>
      </vt:variant>
      <vt:variant>
        <vt:i4>1194</vt:i4>
      </vt:variant>
      <vt:variant>
        <vt:i4>0</vt:i4>
      </vt:variant>
      <vt:variant>
        <vt:i4>5</vt:i4>
      </vt:variant>
      <vt:variant>
        <vt:lpwstr>https://bc-robotics.com/shop/aluminum-shaft-coupler-2mm-to-3mm/</vt:lpwstr>
      </vt:variant>
      <vt:variant>
        <vt:lpwstr/>
      </vt:variant>
      <vt:variant>
        <vt:i4>4128872</vt:i4>
      </vt:variant>
      <vt:variant>
        <vt:i4>1191</vt:i4>
      </vt:variant>
      <vt:variant>
        <vt:i4>0</vt:i4>
      </vt:variant>
      <vt:variant>
        <vt:i4>5</vt:i4>
      </vt:variant>
      <vt:variant>
        <vt:lpwstr>https://www.amazon.ca/uxcell%C2%AE-Coupling-L20xD12-Coupler-Connector/dp/B07PBBMSN6/ref=sr_1_5?crid=KIANXZ9E23NE&amp;keywords=3mm+to+5mm+shaft+coupler&amp;qid=1668984623&amp;qu=eyJxc2MiOiIwLjAwIiwicXNhIjoiMC4wMCIsInFzcCI6IjAuMDAifQ%3D%3D&amp;s=hi&amp;sprefix=3mm+to+5mm+shaft+coupler%2Ctools%2C78&amp;sr=1-5</vt:lpwstr>
      </vt:variant>
      <vt:variant>
        <vt:lpwstr/>
      </vt:variant>
      <vt:variant>
        <vt:i4>2621550</vt:i4>
      </vt:variant>
      <vt:variant>
        <vt:i4>1188</vt:i4>
      </vt:variant>
      <vt:variant>
        <vt:i4>0</vt:i4>
      </vt:variant>
      <vt:variant>
        <vt:i4>5</vt:i4>
      </vt:variant>
      <vt:variant>
        <vt:lpwstr>https://www.amazon.ca/Auniwaig-Diameter-Machine-Miniature-Cylindrical/dp/B096RW41LD/ref=sr_1_27?crid=1D96T21MXNSJL&amp;keywords=3mm+shaft&amp;qid=1668984767&amp;qu=eyJxc2MiOiIyLjQ0IiwicXNhIjoiMi4yMSIsInFzcCI6IjEuNTkifQ%3D%3D&amp;s=hi&amp;sprefix=3mm+shaft%2Ctools%2C82&amp;sr=1-27</vt:lpwstr>
      </vt:variant>
      <vt:variant>
        <vt:lpwstr/>
      </vt:variant>
      <vt:variant>
        <vt:i4>4653063</vt:i4>
      </vt:variant>
      <vt:variant>
        <vt:i4>1185</vt:i4>
      </vt:variant>
      <vt:variant>
        <vt:i4>0</vt:i4>
      </vt:variant>
      <vt:variant>
        <vt:i4>5</vt:i4>
      </vt:variant>
      <vt:variant>
        <vt:lpwstr>https://www.amazon.ca/Torque-Stainless-Shafts-Replacement-Accessory/dp/B07HFCVK9P</vt:lpwstr>
      </vt:variant>
      <vt:variant>
        <vt:lpwstr/>
      </vt:variant>
      <vt:variant>
        <vt:i4>3539027</vt:i4>
      </vt:variant>
      <vt:variant>
        <vt:i4>1182</vt:i4>
      </vt:variant>
      <vt:variant>
        <vt:i4>0</vt:i4>
      </vt:variant>
      <vt:variant>
        <vt:i4>5</vt:i4>
      </vt:variant>
      <vt:variant>
        <vt:lpwstr>https://www.amazon.ca/gp/product/B08HQG457T/ref=ppx_yo_dt_b_asin_title_o00_s00?ie=UTF8&amp;psc=1</vt:lpwstr>
      </vt:variant>
      <vt:variant>
        <vt:lpwstr/>
      </vt:variant>
      <vt:variant>
        <vt:i4>65627</vt:i4>
      </vt:variant>
      <vt:variant>
        <vt:i4>1179</vt:i4>
      </vt:variant>
      <vt:variant>
        <vt:i4>0</vt:i4>
      </vt:variant>
      <vt:variant>
        <vt:i4>5</vt:i4>
      </vt:variant>
      <vt:variant>
        <vt:lpwstr>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vt:lpwstr>
      </vt:variant>
      <vt:variant>
        <vt:lpwstr/>
      </vt:variant>
      <vt:variant>
        <vt:i4>4980777</vt:i4>
      </vt:variant>
      <vt:variant>
        <vt:i4>1176</vt:i4>
      </vt:variant>
      <vt:variant>
        <vt:i4>0</vt:i4>
      </vt:variant>
      <vt:variant>
        <vt:i4>5</vt:i4>
      </vt:variant>
      <vt:variant>
        <vt:lpwstr>https://www.digikey.ca/en/products/detail/texas-instruments/MSP-EXP430F5529LP/4311683?utm_adgroup=Texas%20Instruments&amp;utm_source=google&amp;utm_medium=cpc&amp;utm_campaign=PMax:%20Smart%20Shopping_Supplier_Texas%20Instruments&amp;utm_term=&amp;productid=4311683&amp;gclid=CjwKCAjwtp2bBhAGEiwAOZZTuMQ42U33yKpFIBguHfXqmeauS34BbURU5srglEHxKbqfs31Gr8ruYRoCQgoQAvD_BwE</vt:lpwstr>
      </vt:variant>
      <vt:variant>
        <vt:lpwstr/>
      </vt:variant>
      <vt:variant>
        <vt:i4>327758</vt:i4>
      </vt:variant>
      <vt:variant>
        <vt:i4>1173</vt:i4>
      </vt:variant>
      <vt:variant>
        <vt:i4>0</vt:i4>
      </vt:variant>
      <vt:variant>
        <vt:i4>5</vt:i4>
      </vt:variant>
      <vt:variant>
        <vt:lpwstr>https://www.digikey.ca/en/products/detail/memsic-inc/EV3479A/15295944</vt:lpwstr>
      </vt:variant>
      <vt:variant>
        <vt:lpwstr/>
      </vt:variant>
      <vt:variant>
        <vt:i4>2359347</vt:i4>
      </vt:variant>
      <vt:variant>
        <vt:i4>1170</vt:i4>
      </vt:variant>
      <vt:variant>
        <vt:i4>0</vt:i4>
      </vt:variant>
      <vt:variant>
        <vt:i4>5</vt:i4>
      </vt:variant>
      <vt:variant>
        <vt:lpwstr>https://bc-robotics.com/shop/l298n-motor-driver-board/</vt:lpwstr>
      </vt:variant>
      <vt:variant>
        <vt:lpwstr/>
      </vt:variant>
      <vt:variant>
        <vt:i4>5439573</vt:i4>
      </vt:variant>
      <vt:variant>
        <vt:i4>1167</vt:i4>
      </vt:variant>
      <vt:variant>
        <vt:i4>0</vt:i4>
      </vt:variant>
      <vt:variant>
        <vt:i4>5</vt:i4>
      </vt:variant>
      <vt:variant>
        <vt:lpwstr>https://www.ti.com/tool/DRV10970EVM</vt:lpwstr>
      </vt:variant>
      <vt:variant>
        <vt:lpwstr>description</vt:lpwstr>
      </vt:variant>
      <vt:variant>
        <vt:i4>6815805</vt:i4>
      </vt:variant>
      <vt:variant>
        <vt:i4>1164</vt:i4>
      </vt:variant>
      <vt:variant>
        <vt:i4>0</vt:i4>
      </vt:variant>
      <vt:variant>
        <vt:i4>5</vt:i4>
      </vt:variant>
      <vt:variant>
        <vt:lpwstr>https://www.amazon.ca/Brushless-Outrunner-Professional-Helicopter-Quadcopter/dp/B08K3GHJTN/ref=sr_1_44?crid=1B3UHP3E1GRWX&amp;keywords=brushless+dc+motor&amp;qid=1666398662&amp;qu=eyJxc2MiOiI1LjU5IiwicXNhIjoiNC4yNiIsInFzcCI6IjIuMzIifQ%3D%3D&amp;sprefix=brushless+dc+motor%2Caps%2C196&amp;sr=8-44</vt:lpwstr>
      </vt:variant>
      <vt:variant>
        <vt:lpwstr/>
      </vt:variant>
      <vt:variant>
        <vt:i4>4194312</vt:i4>
      </vt:variant>
      <vt:variant>
        <vt:i4>1161</vt:i4>
      </vt:variant>
      <vt:variant>
        <vt:i4>0</vt:i4>
      </vt:variant>
      <vt:variant>
        <vt:i4>5</vt:i4>
      </vt:variant>
      <vt:variant>
        <vt:lpwstr>https://bc-robotics.com/shop/3-6vdc-hobby-motor/</vt:lpwstr>
      </vt:variant>
      <vt:variant>
        <vt:lpwstr/>
      </vt:variant>
      <vt:variant>
        <vt:i4>7995419</vt:i4>
      </vt:variant>
      <vt:variant>
        <vt:i4>1110</vt:i4>
      </vt:variant>
      <vt:variant>
        <vt:i4>0</vt:i4>
      </vt:variant>
      <vt:variant>
        <vt:i4>5</vt:i4>
      </vt:variant>
      <vt:variant>
        <vt:lpwstr>https://www.amazon.ca/gp/product/B01AGLFYEY/ref=ewc_pr_img_1?smid=A32NIDEAQZYLTL&amp;th=1</vt:lpwstr>
      </vt:variant>
      <vt:variant>
        <vt:lpwstr/>
      </vt:variant>
      <vt:variant>
        <vt:i4>6815868</vt:i4>
      </vt:variant>
      <vt:variant>
        <vt:i4>1107</vt:i4>
      </vt:variant>
      <vt:variant>
        <vt:i4>0</vt:i4>
      </vt:variant>
      <vt:variant>
        <vt:i4>5</vt:i4>
      </vt:variant>
      <vt:variant>
        <vt:lpwstr>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vt:lpwstr>
      </vt:variant>
      <vt:variant>
        <vt:lpwstr/>
      </vt:variant>
      <vt:variant>
        <vt:i4>6225920</vt:i4>
      </vt:variant>
      <vt:variant>
        <vt:i4>1104</vt:i4>
      </vt:variant>
      <vt:variant>
        <vt:i4>0</vt:i4>
      </vt:variant>
      <vt:variant>
        <vt:i4>5</vt:i4>
      </vt:variant>
      <vt:variant>
        <vt:lpwstr>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vt:lpwstr>
      </vt:variant>
      <vt:variant>
        <vt:lpwstr/>
      </vt:variant>
      <vt:variant>
        <vt:i4>4653149</vt:i4>
      </vt:variant>
      <vt:variant>
        <vt:i4>1101</vt:i4>
      </vt:variant>
      <vt:variant>
        <vt:i4>0</vt:i4>
      </vt:variant>
      <vt:variant>
        <vt:i4>5</vt:i4>
      </vt:variant>
      <vt:variant>
        <vt:lpwstr>https://www.amazon.ca/Mitutoyo-543-783-Digimatic-Resolution-Specifications/dp/B00INU8Q1O/ref=sr_1_7?crid=1Q0FQ5C4KV869&amp;keywords=mitutoyo+digital+indicator&amp;qid=1678118769&amp;s=industrial&amp;sprefix=mitutoyo+digital+indicato%2Cindustrial%2C89&amp;sr=1-7</vt:lpwstr>
      </vt:variant>
      <vt:variant>
        <vt:lpwstr/>
      </vt:variant>
      <vt:variant>
        <vt:i4>4915318</vt:i4>
      </vt:variant>
      <vt:variant>
        <vt:i4>1098</vt:i4>
      </vt:variant>
      <vt:variant>
        <vt:i4>0</vt:i4>
      </vt:variant>
      <vt:variant>
        <vt:i4>5</vt:i4>
      </vt:variant>
      <vt:variant>
        <vt:lpwstr>https://www.amazon.ca/dp/B085CDRTPM?psc=1&amp;ref=ppx_yo2ov_dt_b_product_details</vt:lpwstr>
      </vt:variant>
      <vt:variant>
        <vt:lpwstr/>
      </vt:variant>
      <vt:variant>
        <vt:i4>5439493</vt:i4>
      </vt:variant>
      <vt:variant>
        <vt:i4>1095</vt:i4>
      </vt:variant>
      <vt:variant>
        <vt:i4>0</vt:i4>
      </vt:variant>
      <vt:variant>
        <vt:i4>5</vt:i4>
      </vt:variant>
      <vt:variant>
        <vt:lpwstr>https://www.digikey.com/en/products/detail/raspberry-pi/RASPBERRY-PI-4B-4GB/10258781</vt:lpwstr>
      </vt:variant>
      <vt:variant>
        <vt:lpwstr/>
      </vt:variant>
      <vt:variant>
        <vt:i4>4849676</vt:i4>
      </vt:variant>
      <vt:variant>
        <vt:i4>1092</vt:i4>
      </vt:variant>
      <vt:variant>
        <vt:i4>0</vt:i4>
      </vt:variant>
      <vt:variant>
        <vt:i4>5</vt:i4>
      </vt:variant>
      <vt:variant>
        <vt:lpwstr>https://www.homedepot.ca/product/hdg-2x3x8-knotty-pine/1000112869</vt:lpwstr>
      </vt:variant>
      <vt:variant>
        <vt:lpwstr/>
      </vt:variant>
      <vt:variant>
        <vt:i4>3670139</vt:i4>
      </vt:variant>
      <vt:variant>
        <vt:i4>1089</vt:i4>
      </vt:variant>
      <vt:variant>
        <vt:i4>0</vt:i4>
      </vt:variant>
      <vt:variant>
        <vt:i4>5</vt:i4>
      </vt:variant>
      <vt:variant>
        <vt:lpwstr>https://www.homedepot.ca/product/alexandria-moulding-5-8-inch-x-24-inch-x-48-inch-melamine-white-handy-panel/1000118290</vt:lpwstr>
      </vt:variant>
      <vt:variant>
        <vt:lpwstr/>
      </vt:variant>
      <vt:variant>
        <vt:i4>196706</vt:i4>
      </vt:variant>
      <vt:variant>
        <vt:i4>1086</vt:i4>
      </vt:variant>
      <vt:variant>
        <vt:i4>0</vt:i4>
      </vt:variant>
      <vt:variant>
        <vt:i4>5</vt:i4>
      </vt:variant>
      <vt:variant>
        <vt:lpwstr>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vt:lpwstr>
      </vt:variant>
      <vt:variant>
        <vt:lpwstr/>
      </vt:variant>
      <vt:variant>
        <vt:i4>720980</vt:i4>
      </vt:variant>
      <vt:variant>
        <vt:i4>1083</vt:i4>
      </vt:variant>
      <vt:variant>
        <vt:i4>0</vt:i4>
      </vt:variant>
      <vt:variant>
        <vt:i4>5</vt:i4>
      </vt:variant>
      <vt:variant>
        <vt:lpwstr>https://www.amazon.ca/uxcell-Aluminum-Clamping-Support-Diameter/dp/B07QTX8ZVS</vt:lpwstr>
      </vt:variant>
      <vt:variant>
        <vt:lpwstr/>
      </vt:variant>
      <vt:variant>
        <vt:i4>4456480</vt:i4>
      </vt:variant>
      <vt:variant>
        <vt:i4>1080</vt:i4>
      </vt:variant>
      <vt:variant>
        <vt:i4>0</vt:i4>
      </vt:variant>
      <vt:variant>
        <vt:i4>5</vt:i4>
      </vt:variant>
      <vt:variant>
        <vt:lpwstr>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vt:lpwstr>
      </vt:variant>
      <vt:variant>
        <vt:lpwstr/>
      </vt:variant>
      <vt:variant>
        <vt:i4>393293</vt:i4>
      </vt:variant>
      <vt:variant>
        <vt:i4>1077</vt:i4>
      </vt:variant>
      <vt:variant>
        <vt:i4>0</vt:i4>
      </vt:variant>
      <vt:variant>
        <vt:i4>5</vt:i4>
      </vt:variant>
      <vt:variant>
        <vt:lpwstr>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vt:lpwstr>
      </vt:variant>
      <vt:variant>
        <vt:lpwstr/>
      </vt:variant>
      <vt:variant>
        <vt:i4>88</vt:i4>
      </vt:variant>
      <vt:variant>
        <vt:i4>1074</vt:i4>
      </vt:variant>
      <vt:variant>
        <vt:i4>0</vt:i4>
      </vt:variant>
      <vt:variant>
        <vt:i4>5</vt:i4>
      </vt:variant>
      <vt:variant>
        <vt:lpwstr>https://www.amazon.ca/gp/product/B08NP2VCFN/ref=ox_sc_act_title_1?smid=A39SE0ZBRTHUOJ&amp;psc=1</vt:lpwstr>
      </vt:variant>
      <vt:variant>
        <vt:lpwstr/>
      </vt:variant>
      <vt:variant>
        <vt:i4>2293807</vt:i4>
      </vt:variant>
      <vt:variant>
        <vt:i4>1071</vt:i4>
      </vt:variant>
      <vt:variant>
        <vt:i4>0</vt:i4>
      </vt:variant>
      <vt:variant>
        <vt:i4>5</vt:i4>
      </vt:variant>
      <vt:variant>
        <vt:lpwstr>https://bc-robotics.com/shop/aluminum-shaft-coupler-2mm-to-3mm/</vt:lpwstr>
      </vt:variant>
      <vt:variant>
        <vt:lpwstr/>
      </vt:variant>
      <vt:variant>
        <vt:i4>2621550</vt:i4>
      </vt:variant>
      <vt:variant>
        <vt:i4>1068</vt:i4>
      </vt:variant>
      <vt:variant>
        <vt:i4>0</vt:i4>
      </vt:variant>
      <vt:variant>
        <vt:i4>5</vt:i4>
      </vt:variant>
      <vt:variant>
        <vt:lpwstr>https://www.amazon.ca/Auniwaig-Diameter-Machine-Miniature-Cylindrical/dp/B096RW41LD/ref=sr_1_27?crid=1D96T21MXNSJL&amp;keywords=3mm+shaft&amp;qid=1668984767&amp;qu=eyJxc2MiOiIyLjQ0IiwicXNhIjoiMi4yMSIsInFzcCI6IjEuNTkifQ%3D%3D&amp;s=hi&amp;sprefix=3mm+shaft%2Ctools%2C82&amp;sr=1-27</vt:lpwstr>
      </vt:variant>
      <vt:variant>
        <vt:lpwstr/>
      </vt:variant>
      <vt:variant>
        <vt:i4>3539027</vt:i4>
      </vt:variant>
      <vt:variant>
        <vt:i4>1065</vt:i4>
      </vt:variant>
      <vt:variant>
        <vt:i4>0</vt:i4>
      </vt:variant>
      <vt:variant>
        <vt:i4>5</vt:i4>
      </vt:variant>
      <vt:variant>
        <vt:lpwstr>https://www.amazon.ca/gp/product/B08HQG457T/ref=ppx_yo_dt_b_asin_title_o00_s00?ie=UTF8&amp;psc=1</vt:lpwstr>
      </vt:variant>
      <vt:variant>
        <vt:lpwstr/>
      </vt:variant>
      <vt:variant>
        <vt:i4>65627</vt:i4>
      </vt:variant>
      <vt:variant>
        <vt:i4>1062</vt:i4>
      </vt:variant>
      <vt:variant>
        <vt:i4>0</vt:i4>
      </vt:variant>
      <vt:variant>
        <vt:i4>5</vt:i4>
      </vt:variant>
      <vt:variant>
        <vt:lpwstr>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vt:lpwstr>
      </vt:variant>
      <vt:variant>
        <vt:lpwstr/>
      </vt:variant>
      <vt:variant>
        <vt:i4>2359347</vt:i4>
      </vt:variant>
      <vt:variant>
        <vt:i4>1059</vt:i4>
      </vt:variant>
      <vt:variant>
        <vt:i4>0</vt:i4>
      </vt:variant>
      <vt:variant>
        <vt:i4>5</vt:i4>
      </vt:variant>
      <vt:variant>
        <vt:lpwstr>https://bc-robotics.com/shop/l298n-motor-driver-board/</vt:lpwstr>
      </vt:variant>
      <vt:variant>
        <vt:lpwstr/>
      </vt:variant>
      <vt:variant>
        <vt:i4>4194312</vt:i4>
      </vt:variant>
      <vt:variant>
        <vt:i4>1056</vt:i4>
      </vt:variant>
      <vt:variant>
        <vt:i4>0</vt:i4>
      </vt:variant>
      <vt:variant>
        <vt:i4>5</vt:i4>
      </vt:variant>
      <vt:variant>
        <vt:lpwstr>https://bc-robotics.com/shop/3-6vdc-hobby-motor/</vt:lpwstr>
      </vt:variant>
      <vt:variant>
        <vt:lpwstr/>
      </vt:variant>
      <vt:variant>
        <vt:i4>2031674</vt:i4>
      </vt:variant>
      <vt:variant>
        <vt:i4>794</vt:i4>
      </vt:variant>
      <vt:variant>
        <vt:i4>0</vt:i4>
      </vt:variant>
      <vt:variant>
        <vt:i4>5</vt:i4>
      </vt:variant>
      <vt:variant>
        <vt:lpwstr/>
      </vt:variant>
      <vt:variant>
        <vt:lpwstr>_Toc131498375</vt:lpwstr>
      </vt:variant>
      <vt:variant>
        <vt:i4>2031674</vt:i4>
      </vt:variant>
      <vt:variant>
        <vt:i4>788</vt:i4>
      </vt:variant>
      <vt:variant>
        <vt:i4>0</vt:i4>
      </vt:variant>
      <vt:variant>
        <vt:i4>5</vt:i4>
      </vt:variant>
      <vt:variant>
        <vt:lpwstr/>
      </vt:variant>
      <vt:variant>
        <vt:lpwstr>_Toc131498374</vt:lpwstr>
      </vt:variant>
      <vt:variant>
        <vt:i4>2031674</vt:i4>
      </vt:variant>
      <vt:variant>
        <vt:i4>782</vt:i4>
      </vt:variant>
      <vt:variant>
        <vt:i4>0</vt:i4>
      </vt:variant>
      <vt:variant>
        <vt:i4>5</vt:i4>
      </vt:variant>
      <vt:variant>
        <vt:lpwstr/>
      </vt:variant>
      <vt:variant>
        <vt:lpwstr>_Toc131498373</vt:lpwstr>
      </vt:variant>
      <vt:variant>
        <vt:i4>2031674</vt:i4>
      </vt:variant>
      <vt:variant>
        <vt:i4>776</vt:i4>
      </vt:variant>
      <vt:variant>
        <vt:i4>0</vt:i4>
      </vt:variant>
      <vt:variant>
        <vt:i4>5</vt:i4>
      </vt:variant>
      <vt:variant>
        <vt:lpwstr/>
      </vt:variant>
      <vt:variant>
        <vt:lpwstr>_Toc131498372</vt:lpwstr>
      </vt:variant>
      <vt:variant>
        <vt:i4>2031674</vt:i4>
      </vt:variant>
      <vt:variant>
        <vt:i4>770</vt:i4>
      </vt:variant>
      <vt:variant>
        <vt:i4>0</vt:i4>
      </vt:variant>
      <vt:variant>
        <vt:i4>5</vt:i4>
      </vt:variant>
      <vt:variant>
        <vt:lpwstr/>
      </vt:variant>
      <vt:variant>
        <vt:lpwstr>_Toc131498371</vt:lpwstr>
      </vt:variant>
      <vt:variant>
        <vt:i4>2031674</vt:i4>
      </vt:variant>
      <vt:variant>
        <vt:i4>764</vt:i4>
      </vt:variant>
      <vt:variant>
        <vt:i4>0</vt:i4>
      </vt:variant>
      <vt:variant>
        <vt:i4>5</vt:i4>
      </vt:variant>
      <vt:variant>
        <vt:lpwstr/>
      </vt:variant>
      <vt:variant>
        <vt:lpwstr>_Toc131498370</vt:lpwstr>
      </vt:variant>
      <vt:variant>
        <vt:i4>1966138</vt:i4>
      </vt:variant>
      <vt:variant>
        <vt:i4>758</vt:i4>
      </vt:variant>
      <vt:variant>
        <vt:i4>0</vt:i4>
      </vt:variant>
      <vt:variant>
        <vt:i4>5</vt:i4>
      </vt:variant>
      <vt:variant>
        <vt:lpwstr/>
      </vt:variant>
      <vt:variant>
        <vt:lpwstr>_Toc131498369</vt:lpwstr>
      </vt:variant>
      <vt:variant>
        <vt:i4>1966138</vt:i4>
      </vt:variant>
      <vt:variant>
        <vt:i4>752</vt:i4>
      </vt:variant>
      <vt:variant>
        <vt:i4>0</vt:i4>
      </vt:variant>
      <vt:variant>
        <vt:i4>5</vt:i4>
      </vt:variant>
      <vt:variant>
        <vt:lpwstr/>
      </vt:variant>
      <vt:variant>
        <vt:lpwstr>_Toc131498368</vt:lpwstr>
      </vt:variant>
      <vt:variant>
        <vt:i4>1966138</vt:i4>
      </vt:variant>
      <vt:variant>
        <vt:i4>746</vt:i4>
      </vt:variant>
      <vt:variant>
        <vt:i4>0</vt:i4>
      </vt:variant>
      <vt:variant>
        <vt:i4>5</vt:i4>
      </vt:variant>
      <vt:variant>
        <vt:lpwstr/>
      </vt:variant>
      <vt:variant>
        <vt:lpwstr>_Toc131498367</vt:lpwstr>
      </vt:variant>
      <vt:variant>
        <vt:i4>1966138</vt:i4>
      </vt:variant>
      <vt:variant>
        <vt:i4>740</vt:i4>
      </vt:variant>
      <vt:variant>
        <vt:i4>0</vt:i4>
      </vt:variant>
      <vt:variant>
        <vt:i4>5</vt:i4>
      </vt:variant>
      <vt:variant>
        <vt:lpwstr/>
      </vt:variant>
      <vt:variant>
        <vt:lpwstr>_Toc131498366</vt:lpwstr>
      </vt:variant>
      <vt:variant>
        <vt:i4>1900600</vt:i4>
      </vt:variant>
      <vt:variant>
        <vt:i4>731</vt:i4>
      </vt:variant>
      <vt:variant>
        <vt:i4>0</vt:i4>
      </vt:variant>
      <vt:variant>
        <vt:i4>5</vt:i4>
      </vt:variant>
      <vt:variant>
        <vt:lpwstr/>
      </vt:variant>
      <vt:variant>
        <vt:lpwstr>_Toc131499142</vt:lpwstr>
      </vt:variant>
      <vt:variant>
        <vt:i4>1900600</vt:i4>
      </vt:variant>
      <vt:variant>
        <vt:i4>725</vt:i4>
      </vt:variant>
      <vt:variant>
        <vt:i4>0</vt:i4>
      </vt:variant>
      <vt:variant>
        <vt:i4>5</vt:i4>
      </vt:variant>
      <vt:variant>
        <vt:lpwstr/>
      </vt:variant>
      <vt:variant>
        <vt:lpwstr>_Toc131499141</vt:lpwstr>
      </vt:variant>
      <vt:variant>
        <vt:i4>1900600</vt:i4>
      </vt:variant>
      <vt:variant>
        <vt:i4>719</vt:i4>
      </vt:variant>
      <vt:variant>
        <vt:i4>0</vt:i4>
      </vt:variant>
      <vt:variant>
        <vt:i4>5</vt:i4>
      </vt:variant>
      <vt:variant>
        <vt:lpwstr/>
      </vt:variant>
      <vt:variant>
        <vt:lpwstr>_Toc131499140</vt:lpwstr>
      </vt:variant>
      <vt:variant>
        <vt:i4>1703992</vt:i4>
      </vt:variant>
      <vt:variant>
        <vt:i4>713</vt:i4>
      </vt:variant>
      <vt:variant>
        <vt:i4>0</vt:i4>
      </vt:variant>
      <vt:variant>
        <vt:i4>5</vt:i4>
      </vt:variant>
      <vt:variant>
        <vt:lpwstr/>
      </vt:variant>
      <vt:variant>
        <vt:lpwstr>_Toc131499139</vt:lpwstr>
      </vt:variant>
      <vt:variant>
        <vt:i4>1703992</vt:i4>
      </vt:variant>
      <vt:variant>
        <vt:i4>707</vt:i4>
      </vt:variant>
      <vt:variant>
        <vt:i4>0</vt:i4>
      </vt:variant>
      <vt:variant>
        <vt:i4>5</vt:i4>
      </vt:variant>
      <vt:variant>
        <vt:lpwstr/>
      </vt:variant>
      <vt:variant>
        <vt:lpwstr>_Toc131499138</vt:lpwstr>
      </vt:variant>
      <vt:variant>
        <vt:i4>1703992</vt:i4>
      </vt:variant>
      <vt:variant>
        <vt:i4>701</vt:i4>
      </vt:variant>
      <vt:variant>
        <vt:i4>0</vt:i4>
      </vt:variant>
      <vt:variant>
        <vt:i4>5</vt:i4>
      </vt:variant>
      <vt:variant>
        <vt:lpwstr/>
      </vt:variant>
      <vt:variant>
        <vt:lpwstr>_Toc131499137</vt:lpwstr>
      </vt:variant>
      <vt:variant>
        <vt:i4>1703992</vt:i4>
      </vt:variant>
      <vt:variant>
        <vt:i4>695</vt:i4>
      </vt:variant>
      <vt:variant>
        <vt:i4>0</vt:i4>
      </vt:variant>
      <vt:variant>
        <vt:i4>5</vt:i4>
      </vt:variant>
      <vt:variant>
        <vt:lpwstr/>
      </vt:variant>
      <vt:variant>
        <vt:lpwstr>_Toc131499136</vt:lpwstr>
      </vt:variant>
      <vt:variant>
        <vt:i4>1703992</vt:i4>
      </vt:variant>
      <vt:variant>
        <vt:i4>689</vt:i4>
      </vt:variant>
      <vt:variant>
        <vt:i4>0</vt:i4>
      </vt:variant>
      <vt:variant>
        <vt:i4>5</vt:i4>
      </vt:variant>
      <vt:variant>
        <vt:lpwstr/>
      </vt:variant>
      <vt:variant>
        <vt:lpwstr>_Toc131499135</vt:lpwstr>
      </vt:variant>
      <vt:variant>
        <vt:i4>1703992</vt:i4>
      </vt:variant>
      <vt:variant>
        <vt:i4>683</vt:i4>
      </vt:variant>
      <vt:variant>
        <vt:i4>0</vt:i4>
      </vt:variant>
      <vt:variant>
        <vt:i4>5</vt:i4>
      </vt:variant>
      <vt:variant>
        <vt:lpwstr/>
      </vt:variant>
      <vt:variant>
        <vt:lpwstr>_Toc131499134</vt:lpwstr>
      </vt:variant>
      <vt:variant>
        <vt:i4>1703992</vt:i4>
      </vt:variant>
      <vt:variant>
        <vt:i4>677</vt:i4>
      </vt:variant>
      <vt:variant>
        <vt:i4>0</vt:i4>
      </vt:variant>
      <vt:variant>
        <vt:i4>5</vt:i4>
      </vt:variant>
      <vt:variant>
        <vt:lpwstr/>
      </vt:variant>
      <vt:variant>
        <vt:lpwstr>_Toc131499133</vt:lpwstr>
      </vt:variant>
      <vt:variant>
        <vt:i4>1703992</vt:i4>
      </vt:variant>
      <vt:variant>
        <vt:i4>671</vt:i4>
      </vt:variant>
      <vt:variant>
        <vt:i4>0</vt:i4>
      </vt:variant>
      <vt:variant>
        <vt:i4>5</vt:i4>
      </vt:variant>
      <vt:variant>
        <vt:lpwstr/>
      </vt:variant>
      <vt:variant>
        <vt:lpwstr>_Toc131499132</vt:lpwstr>
      </vt:variant>
      <vt:variant>
        <vt:i4>1703992</vt:i4>
      </vt:variant>
      <vt:variant>
        <vt:i4>665</vt:i4>
      </vt:variant>
      <vt:variant>
        <vt:i4>0</vt:i4>
      </vt:variant>
      <vt:variant>
        <vt:i4>5</vt:i4>
      </vt:variant>
      <vt:variant>
        <vt:lpwstr/>
      </vt:variant>
      <vt:variant>
        <vt:lpwstr>_Toc131499131</vt:lpwstr>
      </vt:variant>
      <vt:variant>
        <vt:i4>1703992</vt:i4>
      </vt:variant>
      <vt:variant>
        <vt:i4>659</vt:i4>
      </vt:variant>
      <vt:variant>
        <vt:i4>0</vt:i4>
      </vt:variant>
      <vt:variant>
        <vt:i4>5</vt:i4>
      </vt:variant>
      <vt:variant>
        <vt:lpwstr/>
      </vt:variant>
      <vt:variant>
        <vt:lpwstr>_Toc131499130</vt:lpwstr>
      </vt:variant>
      <vt:variant>
        <vt:i4>1769528</vt:i4>
      </vt:variant>
      <vt:variant>
        <vt:i4>653</vt:i4>
      </vt:variant>
      <vt:variant>
        <vt:i4>0</vt:i4>
      </vt:variant>
      <vt:variant>
        <vt:i4>5</vt:i4>
      </vt:variant>
      <vt:variant>
        <vt:lpwstr/>
      </vt:variant>
      <vt:variant>
        <vt:lpwstr>_Toc131499129</vt:lpwstr>
      </vt:variant>
      <vt:variant>
        <vt:i4>1769528</vt:i4>
      </vt:variant>
      <vt:variant>
        <vt:i4>647</vt:i4>
      </vt:variant>
      <vt:variant>
        <vt:i4>0</vt:i4>
      </vt:variant>
      <vt:variant>
        <vt:i4>5</vt:i4>
      </vt:variant>
      <vt:variant>
        <vt:lpwstr/>
      </vt:variant>
      <vt:variant>
        <vt:lpwstr>_Toc131499128</vt:lpwstr>
      </vt:variant>
      <vt:variant>
        <vt:i4>1769528</vt:i4>
      </vt:variant>
      <vt:variant>
        <vt:i4>641</vt:i4>
      </vt:variant>
      <vt:variant>
        <vt:i4>0</vt:i4>
      </vt:variant>
      <vt:variant>
        <vt:i4>5</vt:i4>
      </vt:variant>
      <vt:variant>
        <vt:lpwstr/>
      </vt:variant>
      <vt:variant>
        <vt:lpwstr>_Toc131499127</vt:lpwstr>
      </vt:variant>
      <vt:variant>
        <vt:i4>1769528</vt:i4>
      </vt:variant>
      <vt:variant>
        <vt:i4>635</vt:i4>
      </vt:variant>
      <vt:variant>
        <vt:i4>0</vt:i4>
      </vt:variant>
      <vt:variant>
        <vt:i4>5</vt:i4>
      </vt:variant>
      <vt:variant>
        <vt:lpwstr/>
      </vt:variant>
      <vt:variant>
        <vt:lpwstr>_Toc131499126</vt:lpwstr>
      </vt:variant>
      <vt:variant>
        <vt:i4>7209017</vt:i4>
      </vt:variant>
      <vt:variant>
        <vt:i4>629</vt:i4>
      </vt:variant>
      <vt:variant>
        <vt:i4>0</vt:i4>
      </vt:variant>
      <vt:variant>
        <vt:i4>5</vt:i4>
      </vt:variant>
      <vt:variant>
        <vt:lpwstr>https://cmailcarletonca.sharepoint.com/sites/4th-yearproject2022-2023-Turtle_2022-23/Shared Documents/Final Report/Final Report V2.docx</vt:lpwstr>
      </vt:variant>
      <vt:variant>
        <vt:lpwstr>_Toc131499125</vt:lpwstr>
      </vt:variant>
      <vt:variant>
        <vt:i4>7209017</vt:i4>
      </vt:variant>
      <vt:variant>
        <vt:i4>623</vt:i4>
      </vt:variant>
      <vt:variant>
        <vt:i4>0</vt:i4>
      </vt:variant>
      <vt:variant>
        <vt:i4>5</vt:i4>
      </vt:variant>
      <vt:variant>
        <vt:lpwstr>https://cmailcarletonca.sharepoint.com/sites/4th-yearproject2022-2023-Turtle_2022-23/Shared Documents/Final Report/Final Report V2.docx</vt:lpwstr>
      </vt:variant>
      <vt:variant>
        <vt:lpwstr>_Toc131499124</vt:lpwstr>
      </vt:variant>
      <vt:variant>
        <vt:i4>7209017</vt:i4>
      </vt:variant>
      <vt:variant>
        <vt:i4>617</vt:i4>
      </vt:variant>
      <vt:variant>
        <vt:i4>0</vt:i4>
      </vt:variant>
      <vt:variant>
        <vt:i4>5</vt:i4>
      </vt:variant>
      <vt:variant>
        <vt:lpwstr>https://cmailcarletonca.sharepoint.com/sites/4th-yearproject2022-2023-Turtle_2022-23/Shared Documents/Final Report/Final Report V2.docx</vt:lpwstr>
      </vt:variant>
      <vt:variant>
        <vt:lpwstr>_Toc131499123</vt:lpwstr>
      </vt:variant>
      <vt:variant>
        <vt:i4>7209017</vt:i4>
      </vt:variant>
      <vt:variant>
        <vt:i4>611</vt:i4>
      </vt:variant>
      <vt:variant>
        <vt:i4>0</vt:i4>
      </vt:variant>
      <vt:variant>
        <vt:i4>5</vt:i4>
      </vt:variant>
      <vt:variant>
        <vt:lpwstr>https://cmailcarletonca.sharepoint.com/sites/4th-yearproject2022-2023-Turtle_2022-23/Shared Documents/Final Report/Final Report V2.docx</vt:lpwstr>
      </vt:variant>
      <vt:variant>
        <vt:lpwstr>_Toc131499122</vt:lpwstr>
      </vt:variant>
      <vt:variant>
        <vt:i4>7209017</vt:i4>
      </vt:variant>
      <vt:variant>
        <vt:i4>605</vt:i4>
      </vt:variant>
      <vt:variant>
        <vt:i4>0</vt:i4>
      </vt:variant>
      <vt:variant>
        <vt:i4>5</vt:i4>
      </vt:variant>
      <vt:variant>
        <vt:lpwstr>https://cmailcarletonca.sharepoint.com/sites/4th-yearproject2022-2023-Turtle_2022-23/Shared Documents/Final Report/Final Report V2.docx</vt:lpwstr>
      </vt:variant>
      <vt:variant>
        <vt:lpwstr>_Toc131499121</vt:lpwstr>
      </vt:variant>
      <vt:variant>
        <vt:i4>7209017</vt:i4>
      </vt:variant>
      <vt:variant>
        <vt:i4>599</vt:i4>
      </vt:variant>
      <vt:variant>
        <vt:i4>0</vt:i4>
      </vt:variant>
      <vt:variant>
        <vt:i4>5</vt:i4>
      </vt:variant>
      <vt:variant>
        <vt:lpwstr>https://cmailcarletonca.sharepoint.com/sites/4th-yearproject2022-2023-Turtle_2022-23/Shared Documents/Final Report/Final Report V2.docx</vt:lpwstr>
      </vt:variant>
      <vt:variant>
        <vt:lpwstr>_Toc131499120</vt:lpwstr>
      </vt:variant>
      <vt:variant>
        <vt:i4>7143481</vt:i4>
      </vt:variant>
      <vt:variant>
        <vt:i4>593</vt:i4>
      </vt:variant>
      <vt:variant>
        <vt:i4>0</vt:i4>
      </vt:variant>
      <vt:variant>
        <vt:i4>5</vt:i4>
      </vt:variant>
      <vt:variant>
        <vt:lpwstr>https://cmailcarletonca.sharepoint.com/sites/4th-yearproject2022-2023-Turtle_2022-23/Shared Documents/Final Report/Final Report V2.docx</vt:lpwstr>
      </vt:variant>
      <vt:variant>
        <vt:lpwstr>_Toc131499119</vt:lpwstr>
      </vt:variant>
      <vt:variant>
        <vt:i4>7143481</vt:i4>
      </vt:variant>
      <vt:variant>
        <vt:i4>587</vt:i4>
      </vt:variant>
      <vt:variant>
        <vt:i4>0</vt:i4>
      </vt:variant>
      <vt:variant>
        <vt:i4>5</vt:i4>
      </vt:variant>
      <vt:variant>
        <vt:lpwstr>https://cmailcarletonca.sharepoint.com/sites/4th-yearproject2022-2023-Turtle_2022-23/Shared Documents/Final Report/Final Report V2.docx</vt:lpwstr>
      </vt:variant>
      <vt:variant>
        <vt:lpwstr>_Toc131499118</vt:lpwstr>
      </vt:variant>
      <vt:variant>
        <vt:i4>7143481</vt:i4>
      </vt:variant>
      <vt:variant>
        <vt:i4>581</vt:i4>
      </vt:variant>
      <vt:variant>
        <vt:i4>0</vt:i4>
      </vt:variant>
      <vt:variant>
        <vt:i4>5</vt:i4>
      </vt:variant>
      <vt:variant>
        <vt:lpwstr>https://cmailcarletonca.sharepoint.com/sites/4th-yearproject2022-2023-Turtle_2022-23/Shared Documents/Final Report/Final Report V2.docx</vt:lpwstr>
      </vt:variant>
      <vt:variant>
        <vt:lpwstr>_Toc131499117</vt:lpwstr>
      </vt:variant>
      <vt:variant>
        <vt:i4>1572920</vt:i4>
      </vt:variant>
      <vt:variant>
        <vt:i4>575</vt:i4>
      </vt:variant>
      <vt:variant>
        <vt:i4>0</vt:i4>
      </vt:variant>
      <vt:variant>
        <vt:i4>5</vt:i4>
      </vt:variant>
      <vt:variant>
        <vt:lpwstr/>
      </vt:variant>
      <vt:variant>
        <vt:lpwstr>_Toc131499116</vt:lpwstr>
      </vt:variant>
      <vt:variant>
        <vt:i4>1572920</vt:i4>
      </vt:variant>
      <vt:variant>
        <vt:i4>569</vt:i4>
      </vt:variant>
      <vt:variant>
        <vt:i4>0</vt:i4>
      </vt:variant>
      <vt:variant>
        <vt:i4>5</vt:i4>
      </vt:variant>
      <vt:variant>
        <vt:lpwstr/>
      </vt:variant>
      <vt:variant>
        <vt:lpwstr>_Toc131499115</vt:lpwstr>
      </vt:variant>
      <vt:variant>
        <vt:i4>1572920</vt:i4>
      </vt:variant>
      <vt:variant>
        <vt:i4>563</vt:i4>
      </vt:variant>
      <vt:variant>
        <vt:i4>0</vt:i4>
      </vt:variant>
      <vt:variant>
        <vt:i4>5</vt:i4>
      </vt:variant>
      <vt:variant>
        <vt:lpwstr/>
      </vt:variant>
      <vt:variant>
        <vt:lpwstr>_Toc131499114</vt:lpwstr>
      </vt:variant>
      <vt:variant>
        <vt:i4>1572920</vt:i4>
      </vt:variant>
      <vt:variant>
        <vt:i4>557</vt:i4>
      </vt:variant>
      <vt:variant>
        <vt:i4>0</vt:i4>
      </vt:variant>
      <vt:variant>
        <vt:i4>5</vt:i4>
      </vt:variant>
      <vt:variant>
        <vt:lpwstr/>
      </vt:variant>
      <vt:variant>
        <vt:lpwstr>_Toc131499113</vt:lpwstr>
      </vt:variant>
      <vt:variant>
        <vt:i4>7143481</vt:i4>
      </vt:variant>
      <vt:variant>
        <vt:i4>551</vt:i4>
      </vt:variant>
      <vt:variant>
        <vt:i4>0</vt:i4>
      </vt:variant>
      <vt:variant>
        <vt:i4>5</vt:i4>
      </vt:variant>
      <vt:variant>
        <vt:lpwstr>https://cmailcarletonca.sharepoint.com/sites/4th-yearproject2022-2023-Turtle_2022-23/Shared Documents/Final Report/Final Report V2.docx</vt:lpwstr>
      </vt:variant>
      <vt:variant>
        <vt:lpwstr>_Toc131499112</vt:lpwstr>
      </vt:variant>
      <vt:variant>
        <vt:i4>7143481</vt:i4>
      </vt:variant>
      <vt:variant>
        <vt:i4>545</vt:i4>
      </vt:variant>
      <vt:variant>
        <vt:i4>0</vt:i4>
      </vt:variant>
      <vt:variant>
        <vt:i4>5</vt:i4>
      </vt:variant>
      <vt:variant>
        <vt:lpwstr>https://cmailcarletonca.sharepoint.com/sites/4th-yearproject2022-2023-Turtle_2022-23/Shared Documents/Final Report/Final Report V2.docx</vt:lpwstr>
      </vt:variant>
      <vt:variant>
        <vt:lpwstr>_Toc131499111</vt:lpwstr>
      </vt:variant>
      <vt:variant>
        <vt:i4>1572920</vt:i4>
      </vt:variant>
      <vt:variant>
        <vt:i4>539</vt:i4>
      </vt:variant>
      <vt:variant>
        <vt:i4>0</vt:i4>
      </vt:variant>
      <vt:variant>
        <vt:i4>5</vt:i4>
      </vt:variant>
      <vt:variant>
        <vt:lpwstr/>
      </vt:variant>
      <vt:variant>
        <vt:lpwstr>_Toc131499110</vt:lpwstr>
      </vt:variant>
      <vt:variant>
        <vt:i4>1638456</vt:i4>
      </vt:variant>
      <vt:variant>
        <vt:i4>533</vt:i4>
      </vt:variant>
      <vt:variant>
        <vt:i4>0</vt:i4>
      </vt:variant>
      <vt:variant>
        <vt:i4>5</vt:i4>
      </vt:variant>
      <vt:variant>
        <vt:lpwstr/>
      </vt:variant>
      <vt:variant>
        <vt:lpwstr>_Toc131499109</vt:lpwstr>
      </vt:variant>
      <vt:variant>
        <vt:i4>1638456</vt:i4>
      </vt:variant>
      <vt:variant>
        <vt:i4>527</vt:i4>
      </vt:variant>
      <vt:variant>
        <vt:i4>0</vt:i4>
      </vt:variant>
      <vt:variant>
        <vt:i4>5</vt:i4>
      </vt:variant>
      <vt:variant>
        <vt:lpwstr/>
      </vt:variant>
      <vt:variant>
        <vt:lpwstr>_Toc131499108</vt:lpwstr>
      </vt:variant>
      <vt:variant>
        <vt:i4>1638456</vt:i4>
      </vt:variant>
      <vt:variant>
        <vt:i4>521</vt:i4>
      </vt:variant>
      <vt:variant>
        <vt:i4>0</vt:i4>
      </vt:variant>
      <vt:variant>
        <vt:i4>5</vt:i4>
      </vt:variant>
      <vt:variant>
        <vt:lpwstr/>
      </vt:variant>
      <vt:variant>
        <vt:lpwstr>_Toc131499107</vt:lpwstr>
      </vt:variant>
      <vt:variant>
        <vt:i4>1769531</vt:i4>
      </vt:variant>
      <vt:variant>
        <vt:i4>512</vt:i4>
      </vt:variant>
      <vt:variant>
        <vt:i4>0</vt:i4>
      </vt:variant>
      <vt:variant>
        <vt:i4>5</vt:i4>
      </vt:variant>
      <vt:variant>
        <vt:lpwstr/>
      </vt:variant>
      <vt:variant>
        <vt:lpwstr>_Toc131499227</vt:lpwstr>
      </vt:variant>
      <vt:variant>
        <vt:i4>1769531</vt:i4>
      </vt:variant>
      <vt:variant>
        <vt:i4>506</vt:i4>
      </vt:variant>
      <vt:variant>
        <vt:i4>0</vt:i4>
      </vt:variant>
      <vt:variant>
        <vt:i4>5</vt:i4>
      </vt:variant>
      <vt:variant>
        <vt:lpwstr/>
      </vt:variant>
      <vt:variant>
        <vt:lpwstr>_Toc131499226</vt:lpwstr>
      </vt:variant>
      <vt:variant>
        <vt:i4>1769531</vt:i4>
      </vt:variant>
      <vt:variant>
        <vt:i4>500</vt:i4>
      </vt:variant>
      <vt:variant>
        <vt:i4>0</vt:i4>
      </vt:variant>
      <vt:variant>
        <vt:i4>5</vt:i4>
      </vt:variant>
      <vt:variant>
        <vt:lpwstr/>
      </vt:variant>
      <vt:variant>
        <vt:lpwstr>_Toc131499225</vt:lpwstr>
      </vt:variant>
      <vt:variant>
        <vt:i4>1769531</vt:i4>
      </vt:variant>
      <vt:variant>
        <vt:i4>494</vt:i4>
      </vt:variant>
      <vt:variant>
        <vt:i4>0</vt:i4>
      </vt:variant>
      <vt:variant>
        <vt:i4>5</vt:i4>
      </vt:variant>
      <vt:variant>
        <vt:lpwstr/>
      </vt:variant>
      <vt:variant>
        <vt:lpwstr>_Toc131499224</vt:lpwstr>
      </vt:variant>
      <vt:variant>
        <vt:i4>1769531</vt:i4>
      </vt:variant>
      <vt:variant>
        <vt:i4>488</vt:i4>
      </vt:variant>
      <vt:variant>
        <vt:i4>0</vt:i4>
      </vt:variant>
      <vt:variant>
        <vt:i4>5</vt:i4>
      </vt:variant>
      <vt:variant>
        <vt:lpwstr/>
      </vt:variant>
      <vt:variant>
        <vt:lpwstr>_Toc131499223</vt:lpwstr>
      </vt:variant>
      <vt:variant>
        <vt:i4>1769531</vt:i4>
      </vt:variant>
      <vt:variant>
        <vt:i4>482</vt:i4>
      </vt:variant>
      <vt:variant>
        <vt:i4>0</vt:i4>
      </vt:variant>
      <vt:variant>
        <vt:i4>5</vt:i4>
      </vt:variant>
      <vt:variant>
        <vt:lpwstr/>
      </vt:variant>
      <vt:variant>
        <vt:lpwstr>_Toc131499222</vt:lpwstr>
      </vt:variant>
      <vt:variant>
        <vt:i4>1769531</vt:i4>
      </vt:variant>
      <vt:variant>
        <vt:i4>476</vt:i4>
      </vt:variant>
      <vt:variant>
        <vt:i4>0</vt:i4>
      </vt:variant>
      <vt:variant>
        <vt:i4>5</vt:i4>
      </vt:variant>
      <vt:variant>
        <vt:lpwstr/>
      </vt:variant>
      <vt:variant>
        <vt:lpwstr>_Toc131499221</vt:lpwstr>
      </vt:variant>
      <vt:variant>
        <vt:i4>1769531</vt:i4>
      </vt:variant>
      <vt:variant>
        <vt:i4>470</vt:i4>
      </vt:variant>
      <vt:variant>
        <vt:i4>0</vt:i4>
      </vt:variant>
      <vt:variant>
        <vt:i4>5</vt:i4>
      </vt:variant>
      <vt:variant>
        <vt:lpwstr/>
      </vt:variant>
      <vt:variant>
        <vt:lpwstr>_Toc131499220</vt:lpwstr>
      </vt:variant>
      <vt:variant>
        <vt:i4>1572923</vt:i4>
      </vt:variant>
      <vt:variant>
        <vt:i4>464</vt:i4>
      </vt:variant>
      <vt:variant>
        <vt:i4>0</vt:i4>
      </vt:variant>
      <vt:variant>
        <vt:i4>5</vt:i4>
      </vt:variant>
      <vt:variant>
        <vt:lpwstr/>
      </vt:variant>
      <vt:variant>
        <vt:lpwstr>_Toc131499219</vt:lpwstr>
      </vt:variant>
      <vt:variant>
        <vt:i4>1572923</vt:i4>
      </vt:variant>
      <vt:variant>
        <vt:i4>458</vt:i4>
      </vt:variant>
      <vt:variant>
        <vt:i4>0</vt:i4>
      </vt:variant>
      <vt:variant>
        <vt:i4>5</vt:i4>
      </vt:variant>
      <vt:variant>
        <vt:lpwstr/>
      </vt:variant>
      <vt:variant>
        <vt:lpwstr>_Toc131499218</vt:lpwstr>
      </vt:variant>
      <vt:variant>
        <vt:i4>1572923</vt:i4>
      </vt:variant>
      <vt:variant>
        <vt:i4>452</vt:i4>
      </vt:variant>
      <vt:variant>
        <vt:i4>0</vt:i4>
      </vt:variant>
      <vt:variant>
        <vt:i4>5</vt:i4>
      </vt:variant>
      <vt:variant>
        <vt:lpwstr/>
      </vt:variant>
      <vt:variant>
        <vt:lpwstr>_Toc131499217</vt:lpwstr>
      </vt:variant>
      <vt:variant>
        <vt:i4>1572923</vt:i4>
      </vt:variant>
      <vt:variant>
        <vt:i4>446</vt:i4>
      </vt:variant>
      <vt:variant>
        <vt:i4>0</vt:i4>
      </vt:variant>
      <vt:variant>
        <vt:i4>5</vt:i4>
      </vt:variant>
      <vt:variant>
        <vt:lpwstr/>
      </vt:variant>
      <vt:variant>
        <vt:lpwstr>_Toc131499216</vt:lpwstr>
      </vt:variant>
      <vt:variant>
        <vt:i4>1572923</vt:i4>
      </vt:variant>
      <vt:variant>
        <vt:i4>440</vt:i4>
      </vt:variant>
      <vt:variant>
        <vt:i4>0</vt:i4>
      </vt:variant>
      <vt:variant>
        <vt:i4>5</vt:i4>
      </vt:variant>
      <vt:variant>
        <vt:lpwstr/>
      </vt:variant>
      <vt:variant>
        <vt:lpwstr>_Toc131499215</vt:lpwstr>
      </vt:variant>
      <vt:variant>
        <vt:i4>1572923</vt:i4>
      </vt:variant>
      <vt:variant>
        <vt:i4>434</vt:i4>
      </vt:variant>
      <vt:variant>
        <vt:i4>0</vt:i4>
      </vt:variant>
      <vt:variant>
        <vt:i4>5</vt:i4>
      </vt:variant>
      <vt:variant>
        <vt:lpwstr/>
      </vt:variant>
      <vt:variant>
        <vt:lpwstr>_Toc131499214</vt:lpwstr>
      </vt:variant>
      <vt:variant>
        <vt:i4>1572923</vt:i4>
      </vt:variant>
      <vt:variant>
        <vt:i4>428</vt:i4>
      </vt:variant>
      <vt:variant>
        <vt:i4>0</vt:i4>
      </vt:variant>
      <vt:variant>
        <vt:i4>5</vt:i4>
      </vt:variant>
      <vt:variant>
        <vt:lpwstr/>
      </vt:variant>
      <vt:variant>
        <vt:lpwstr>_Toc131499213</vt:lpwstr>
      </vt:variant>
      <vt:variant>
        <vt:i4>1572923</vt:i4>
      </vt:variant>
      <vt:variant>
        <vt:i4>422</vt:i4>
      </vt:variant>
      <vt:variant>
        <vt:i4>0</vt:i4>
      </vt:variant>
      <vt:variant>
        <vt:i4>5</vt:i4>
      </vt:variant>
      <vt:variant>
        <vt:lpwstr/>
      </vt:variant>
      <vt:variant>
        <vt:lpwstr>_Toc131499212</vt:lpwstr>
      </vt:variant>
      <vt:variant>
        <vt:i4>1572923</vt:i4>
      </vt:variant>
      <vt:variant>
        <vt:i4>416</vt:i4>
      </vt:variant>
      <vt:variant>
        <vt:i4>0</vt:i4>
      </vt:variant>
      <vt:variant>
        <vt:i4>5</vt:i4>
      </vt:variant>
      <vt:variant>
        <vt:lpwstr/>
      </vt:variant>
      <vt:variant>
        <vt:lpwstr>_Toc131499211</vt:lpwstr>
      </vt:variant>
      <vt:variant>
        <vt:i4>1572923</vt:i4>
      </vt:variant>
      <vt:variant>
        <vt:i4>410</vt:i4>
      </vt:variant>
      <vt:variant>
        <vt:i4>0</vt:i4>
      </vt:variant>
      <vt:variant>
        <vt:i4>5</vt:i4>
      </vt:variant>
      <vt:variant>
        <vt:lpwstr/>
      </vt:variant>
      <vt:variant>
        <vt:lpwstr>_Toc131499210</vt:lpwstr>
      </vt:variant>
      <vt:variant>
        <vt:i4>1638459</vt:i4>
      </vt:variant>
      <vt:variant>
        <vt:i4>404</vt:i4>
      </vt:variant>
      <vt:variant>
        <vt:i4>0</vt:i4>
      </vt:variant>
      <vt:variant>
        <vt:i4>5</vt:i4>
      </vt:variant>
      <vt:variant>
        <vt:lpwstr/>
      </vt:variant>
      <vt:variant>
        <vt:lpwstr>_Toc131499209</vt:lpwstr>
      </vt:variant>
      <vt:variant>
        <vt:i4>1638459</vt:i4>
      </vt:variant>
      <vt:variant>
        <vt:i4>398</vt:i4>
      </vt:variant>
      <vt:variant>
        <vt:i4>0</vt:i4>
      </vt:variant>
      <vt:variant>
        <vt:i4>5</vt:i4>
      </vt:variant>
      <vt:variant>
        <vt:lpwstr/>
      </vt:variant>
      <vt:variant>
        <vt:lpwstr>_Toc131499208</vt:lpwstr>
      </vt:variant>
      <vt:variant>
        <vt:i4>1638459</vt:i4>
      </vt:variant>
      <vt:variant>
        <vt:i4>392</vt:i4>
      </vt:variant>
      <vt:variant>
        <vt:i4>0</vt:i4>
      </vt:variant>
      <vt:variant>
        <vt:i4>5</vt:i4>
      </vt:variant>
      <vt:variant>
        <vt:lpwstr/>
      </vt:variant>
      <vt:variant>
        <vt:lpwstr>_Toc131499207</vt:lpwstr>
      </vt:variant>
      <vt:variant>
        <vt:i4>1638459</vt:i4>
      </vt:variant>
      <vt:variant>
        <vt:i4>386</vt:i4>
      </vt:variant>
      <vt:variant>
        <vt:i4>0</vt:i4>
      </vt:variant>
      <vt:variant>
        <vt:i4>5</vt:i4>
      </vt:variant>
      <vt:variant>
        <vt:lpwstr/>
      </vt:variant>
      <vt:variant>
        <vt:lpwstr>_Toc131499206</vt:lpwstr>
      </vt:variant>
      <vt:variant>
        <vt:i4>1638459</vt:i4>
      </vt:variant>
      <vt:variant>
        <vt:i4>380</vt:i4>
      </vt:variant>
      <vt:variant>
        <vt:i4>0</vt:i4>
      </vt:variant>
      <vt:variant>
        <vt:i4>5</vt:i4>
      </vt:variant>
      <vt:variant>
        <vt:lpwstr/>
      </vt:variant>
      <vt:variant>
        <vt:lpwstr>_Toc131499205</vt:lpwstr>
      </vt:variant>
      <vt:variant>
        <vt:i4>1638459</vt:i4>
      </vt:variant>
      <vt:variant>
        <vt:i4>374</vt:i4>
      </vt:variant>
      <vt:variant>
        <vt:i4>0</vt:i4>
      </vt:variant>
      <vt:variant>
        <vt:i4>5</vt:i4>
      </vt:variant>
      <vt:variant>
        <vt:lpwstr/>
      </vt:variant>
      <vt:variant>
        <vt:lpwstr>_Toc131499204</vt:lpwstr>
      </vt:variant>
      <vt:variant>
        <vt:i4>1638459</vt:i4>
      </vt:variant>
      <vt:variant>
        <vt:i4>368</vt:i4>
      </vt:variant>
      <vt:variant>
        <vt:i4>0</vt:i4>
      </vt:variant>
      <vt:variant>
        <vt:i4>5</vt:i4>
      </vt:variant>
      <vt:variant>
        <vt:lpwstr/>
      </vt:variant>
      <vt:variant>
        <vt:lpwstr>_Toc131499203</vt:lpwstr>
      </vt:variant>
      <vt:variant>
        <vt:i4>1638459</vt:i4>
      </vt:variant>
      <vt:variant>
        <vt:i4>362</vt:i4>
      </vt:variant>
      <vt:variant>
        <vt:i4>0</vt:i4>
      </vt:variant>
      <vt:variant>
        <vt:i4>5</vt:i4>
      </vt:variant>
      <vt:variant>
        <vt:lpwstr/>
      </vt:variant>
      <vt:variant>
        <vt:lpwstr>_Toc131499202</vt:lpwstr>
      </vt:variant>
      <vt:variant>
        <vt:i4>1638459</vt:i4>
      </vt:variant>
      <vt:variant>
        <vt:i4>356</vt:i4>
      </vt:variant>
      <vt:variant>
        <vt:i4>0</vt:i4>
      </vt:variant>
      <vt:variant>
        <vt:i4>5</vt:i4>
      </vt:variant>
      <vt:variant>
        <vt:lpwstr/>
      </vt:variant>
      <vt:variant>
        <vt:lpwstr>_Toc131499201</vt:lpwstr>
      </vt:variant>
      <vt:variant>
        <vt:i4>1638459</vt:i4>
      </vt:variant>
      <vt:variant>
        <vt:i4>350</vt:i4>
      </vt:variant>
      <vt:variant>
        <vt:i4>0</vt:i4>
      </vt:variant>
      <vt:variant>
        <vt:i4>5</vt:i4>
      </vt:variant>
      <vt:variant>
        <vt:lpwstr/>
      </vt:variant>
      <vt:variant>
        <vt:lpwstr>_Toc131499200</vt:lpwstr>
      </vt:variant>
      <vt:variant>
        <vt:i4>1048632</vt:i4>
      </vt:variant>
      <vt:variant>
        <vt:i4>344</vt:i4>
      </vt:variant>
      <vt:variant>
        <vt:i4>0</vt:i4>
      </vt:variant>
      <vt:variant>
        <vt:i4>5</vt:i4>
      </vt:variant>
      <vt:variant>
        <vt:lpwstr/>
      </vt:variant>
      <vt:variant>
        <vt:lpwstr>_Toc131499199</vt:lpwstr>
      </vt:variant>
      <vt:variant>
        <vt:i4>1048632</vt:i4>
      </vt:variant>
      <vt:variant>
        <vt:i4>338</vt:i4>
      </vt:variant>
      <vt:variant>
        <vt:i4>0</vt:i4>
      </vt:variant>
      <vt:variant>
        <vt:i4>5</vt:i4>
      </vt:variant>
      <vt:variant>
        <vt:lpwstr/>
      </vt:variant>
      <vt:variant>
        <vt:lpwstr>_Toc131499198</vt:lpwstr>
      </vt:variant>
      <vt:variant>
        <vt:i4>1048632</vt:i4>
      </vt:variant>
      <vt:variant>
        <vt:i4>332</vt:i4>
      </vt:variant>
      <vt:variant>
        <vt:i4>0</vt:i4>
      </vt:variant>
      <vt:variant>
        <vt:i4>5</vt:i4>
      </vt:variant>
      <vt:variant>
        <vt:lpwstr/>
      </vt:variant>
      <vt:variant>
        <vt:lpwstr>_Toc131499197</vt:lpwstr>
      </vt:variant>
      <vt:variant>
        <vt:i4>1048632</vt:i4>
      </vt:variant>
      <vt:variant>
        <vt:i4>326</vt:i4>
      </vt:variant>
      <vt:variant>
        <vt:i4>0</vt:i4>
      </vt:variant>
      <vt:variant>
        <vt:i4>5</vt:i4>
      </vt:variant>
      <vt:variant>
        <vt:lpwstr/>
      </vt:variant>
      <vt:variant>
        <vt:lpwstr>_Toc131499196</vt:lpwstr>
      </vt:variant>
      <vt:variant>
        <vt:i4>1048632</vt:i4>
      </vt:variant>
      <vt:variant>
        <vt:i4>320</vt:i4>
      </vt:variant>
      <vt:variant>
        <vt:i4>0</vt:i4>
      </vt:variant>
      <vt:variant>
        <vt:i4>5</vt:i4>
      </vt:variant>
      <vt:variant>
        <vt:lpwstr/>
      </vt:variant>
      <vt:variant>
        <vt:lpwstr>_Toc131499195</vt:lpwstr>
      </vt:variant>
      <vt:variant>
        <vt:i4>1048632</vt:i4>
      </vt:variant>
      <vt:variant>
        <vt:i4>314</vt:i4>
      </vt:variant>
      <vt:variant>
        <vt:i4>0</vt:i4>
      </vt:variant>
      <vt:variant>
        <vt:i4>5</vt:i4>
      </vt:variant>
      <vt:variant>
        <vt:lpwstr/>
      </vt:variant>
      <vt:variant>
        <vt:lpwstr>_Toc131499194</vt:lpwstr>
      </vt:variant>
      <vt:variant>
        <vt:i4>1048632</vt:i4>
      </vt:variant>
      <vt:variant>
        <vt:i4>308</vt:i4>
      </vt:variant>
      <vt:variant>
        <vt:i4>0</vt:i4>
      </vt:variant>
      <vt:variant>
        <vt:i4>5</vt:i4>
      </vt:variant>
      <vt:variant>
        <vt:lpwstr/>
      </vt:variant>
      <vt:variant>
        <vt:lpwstr>_Toc131499193</vt:lpwstr>
      </vt:variant>
      <vt:variant>
        <vt:i4>1048632</vt:i4>
      </vt:variant>
      <vt:variant>
        <vt:i4>302</vt:i4>
      </vt:variant>
      <vt:variant>
        <vt:i4>0</vt:i4>
      </vt:variant>
      <vt:variant>
        <vt:i4>5</vt:i4>
      </vt:variant>
      <vt:variant>
        <vt:lpwstr/>
      </vt:variant>
      <vt:variant>
        <vt:lpwstr>_Toc131499192</vt:lpwstr>
      </vt:variant>
      <vt:variant>
        <vt:i4>1048632</vt:i4>
      </vt:variant>
      <vt:variant>
        <vt:i4>296</vt:i4>
      </vt:variant>
      <vt:variant>
        <vt:i4>0</vt:i4>
      </vt:variant>
      <vt:variant>
        <vt:i4>5</vt:i4>
      </vt:variant>
      <vt:variant>
        <vt:lpwstr/>
      </vt:variant>
      <vt:variant>
        <vt:lpwstr>_Toc131499191</vt:lpwstr>
      </vt:variant>
      <vt:variant>
        <vt:i4>1048632</vt:i4>
      </vt:variant>
      <vt:variant>
        <vt:i4>290</vt:i4>
      </vt:variant>
      <vt:variant>
        <vt:i4>0</vt:i4>
      </vt:variant>
      <vt:variant>
        <vt:i4>5</vt:i4>
      </vt:variant>
      <vt:variant>
        <vt:lpwstr/>
      </vt:variant>
      <vt:variant>
        <vt:lpwstr>_Toc131499190</vt:lpwstr>
      </vt:variant>
      <vt:variant>
        <vt:i4>1114168</vt:i4>
      </vt:variant>
      <vt:variant>
        <vt:i4>284</vt:i4>
      </vt:variant>
      <vt:variant>
        <vt:i4>0</vt:i4>
      </vt:variant>
      <vt:variant>
        <vt:i4>5</vt:i4>
      </vt:variant>
      <vt:variant>
        <vt:lpwstr/>
      </vt:variant>
      <vt:variant>
        <vt:lpwstr>_Toc131499189</vt:lpwstr>
      </vt:variant>
      <vt:variant>
        <vt:i4>1114168</vt:i4>
      </vt:variant>
      <vt:variant>
        <vt:i4>278</vt:i4>
      </vt:variant>
      <vt:variant>
        <vt:i4>0</vt:i4>
      </vt:variant>
      <vt:variant>
        <vt:i4>5</vt:i4>
      </vt:variant>
      <vt:variant>
        <vt:lpwstr/>
      </vt:variant>
      <vt:variant>
        <vt:lpwstr>_Toc131499188</vt:lpwstr>
      </vt:variant>
      <vt:variant>
        <vt:i4>1114168</vt:i4>
      </vt:variant>
      <vt:variant>
        <vt:i4>272</vt:i4>
      </vt:variant>
      <vt:variant>
        <vt:i4>0</vt:i4>
      </vt:variant>
      <vt:variant>
        <vt:i4>5</vt:i4>
      </vt:variant>
      <vt:variant>
        <vt:lpwstr/>
      </vt:variant>
      <vt:variant>
        <vt:lpwstr>_Toc131499187</vt:lpwstr>
      </vt:variant>
      <vt:variant>
        <vt:i4>1114168</vt:i4>
      </vt:variant>
      <vt:variant>
        <vt:i4>266</vt:i4>
      </vt:variant>
      <vt:variant>
        <vt:i4>0</vt:i4>
      </vt:variant>
      <vt:variant>
        <vt:i4>5</vt:i4>
      </vt:variant>
      <vt:variant>
        <vt:lpwstr/>
      </vt:variant>
      <vt:variant>
        <vt:lpwstr>_Toc131499186</vt:lpwstr>
      </vt:variant>
      <vt:variant>
        <vt:i4>1114168</vt:i4>
      </vt:variant>
      <vt:variant>
        <vt:i4>260</vt:i4>
      </vt:variant>
      <vt:variant>
        <vt:i4>0</vt:i4>
      </vt:variant>
      <vt:variant>
        <vt:i4>5</vt:i4>
      </vt:variant>
      <vt:variant>
        <vt:lpwstr/>
      </vt:variant>
      <vt:variant>
        <vt:lpwstr>_Toc131499185</vt:lpwstr>
      </vt:variant>
      <vt:variant>
        <vt:i4>1114168</vt:i4>
      </vt:variant>
      <vt:variant>
        <vt:i4>254</vt:i4>
      </vt:variant>
      <vt:variant>
        <vt:i4>0</vt:i4>
      </vt:variant>
      <vt:variant>
        <vt:i4>5</vt:i4>
      </vt:variant>
      <vt:variant>
        <vt:lpwstr/>
      </vt:variant>
      <vt:variant>
        <vt:lpwstr>_Toc131499184</vt:lpwstr>
      </vt:variant>
      <vt:variant>
        <vt:i4>1114168</vt:i4>
      </vt:variant>
      <vt:variant>
        <vt:i4>248</vt:i4>
      </vt:variant>
      <vt:variant>
        <vt:i4>0</vt:i4>
      </vt:variant>
      <vt:variant>
        <vt:i4>5</vt:i4>
      </vt:variant>
      <vt:variant>
        <vt:lpwstr/>
      </vt:variant>
      <vt:variant>
        <vt:lpwstr>_Toc131499183</vt:lpwstr>
      </vt:variant>
      <vt:variant>
        <vt:i4>1114168</vt:i4>
      </vt:variant>
      <vt:variant>
        <vt:i4>242</vt:i4>
      </vt:variant>
      <vt:variant>
        <vt:i4>0</vt:i4>
      </vt:variant>
      <vt:variant>
        <vt:i4>5</vt:i4>
      </vt:variant>
      <vt:variant>
        <vt:lpwstr/>
      </vt:variant>
      <vt:variant>
        <vt:lpwstr>_Toc131499182</vt:lpwstr>
      </vt:variant>
      <vt:variant>
        <vt:i4>1114168</vt:i4>
      </vt:variant>
      <vt:variant>
        <vt:i4>236</vt:i4>
      </vt:variant>
      <vt:variant>
        <vt:i4>0</vt:i4>
      </vt:variant>
      <vt:variant>
        <vt:i4>5</vt:i4>
      </vt:variant>
      <vt:variant>
        <vt:lpwstr/>
      </vt:variant>
      <vt:variant>
        <vt:lpwstr>_Toc131499181</vt:lpwstr>
      </vt:variant>
      <vt:variant>
        <vt:i4>1114168</vt:i4>
      </vt:variant>
      <vt:variant>
        <vt:i4>230</vt:i4>
      </vt:variant>
      <vt:variant>
        <vt:i4>0</vt:i4>
      </vt:variant>
      <vt:variant>
        <vt:i4>5</vt:i4>
      </vt:variant>
      <vt:variant>
        <vt:lpwstr/>
      </vt:variant>
      <vt:variant>
        <vt:lpwstr>_Toc131499180</vt:lpwstr>
      </vt:variant>
      <vt:variant>
        <vt:i4>1966136</vt:i4>
      </vt:variant>
      <vt:variant>
        <vt:i4>224</vt:i4>
      </vt:variant>
      <vt:variant>
        <vt:i4>0</vt:i4>
      </vt:variant>
      <vt:variant>
        <vt:i4>5</vt:i4>
      </vt:variant>
      <vt:variant>
        <vt:lpwstr/>
      </vt:variant>
      <vt:variant>
        <vt:lpwstr>_Toc131499179</vt:lpwstr>
      </vt:variant>
      <vt:variant>
        <vt:i4>1966136</vt:i4>
      </vt:variant>
      <vt:variant>
        <vt:i4>218</vt:i4>
      </vt:variant>
      <vt:variant>
        <vt:i4>0</vt:i4>
      </vt:variant>
      <vt:variant>
        <vt:i4>5</vt:i4>
      </vt:variant>
      <vt:variant>
        <vt:lpwstr/>
      </vt:variant>
      <vt:variant>
        <vt:lpwstr>_Toc131499178</vt:lpwstr>
      </vt:variant>
      <vt:variant>
        <vt:i4>1966136</vt:i4>
      </vt:variant>
      <vt:variant>
        <vt:i4>212</vt:i4>
      </vt:variant>
      <vt:variant>
        <vt:i4>0</vt:i4>
      </vt:variant>
      <vt:variant>
        <vt:i4>5</vt:i4>
      </vt:variant>
      <vt:variant>
        <vt:lpwstr/>
      </vt:variant>
      <vt:variant>
        <vt:lpwstr>_Toc131499177</vt:lpwstr>
      </vt:variant>
      <vt:variant>
        <vt:i4>1966136</vt:i4>
      </vt:variant>
      <vt:variant>
        <vt:i4>206</vt:i4>
      </vt:variant>
      <vt:variant>
        <vt:i4>0</vt:i4>
      </vt:variant>
      <vt:variant>
        <vt:i4>5</vt:i4>
      </vt:variant>
      <vt:variant>
        <vt:lpwstr/>
      </vt:variant>
      <vt:variant>
        <vt:lpwstr>_Toc131499176</vt:lpwstr>
      </vt:variant>
      <vt:variant>
        <vt:i4>1966136</vt:i4>
      </vt:variant>
      <vt:variant>
        <vt:i4>200</vt:i4>
      </vt:variant>
      <vt:variant>
        <vt:i4>0</vt:i4>
      </vt:variant>
      <vt:variant>
        <vt:i4>5</vt:i4>
      </vt:variant>
      <vt:variant>
        <vt:lpwstr/>
      </vt:variant>
      <vt:variant>
        <vt:lpwstr>_Toc131499175</vt:lpwstr>
      </vt:variant>
      <vt:variant>
        <vt:i4>1966136</vt:i4>
      </vt:variant>
      <vt:variant>
        <vt:i4>194</vt:i4>
      </vt:variant>
      <vt:variant>
        <vt:i4>0</vt:i4>
      </vt:variant>
      <vt:variant>
        <vt:i4>5</vt:i4>
      </vt:variant>
      <vt:variant>
        <vt:lpwstr/>
      </vt:variant>
      <vt:variant>
        <vt:lpwstr>_Toc131499174</vt:lpwstr>
      </vt:variant>
      <vt:variant>
        <vt:i4>1966136</vt:i4>
      </vt:variant>
      <vt:variant>
        <vt:i4>188</vt:i4>
      </vt:variant>
      <vt:variant>
        <vt:i4>0</vt:i4>
      </vt:variant>
      <vt:variant>
        <vt:i4>5</vt:i4>
      </vt:variant>
      <vt:variant>
        <vt:lpwstr/>
      </vt:variant>
      <vt:variant>
        <vt:lpwstr>_Toc131499173</vt:lpwstr>
      </vt:variant>
      <vt:variant>
        <vt:i4>1966136</vt:i4>
      </vt:variant>
      <vt:variant>
        <vt:i4>182</vt:i4>
      </vt:variant>
      <vt:variant>
        <vt:i4>0</vt:i4>
      </vt:variant>
      <vt:variant>
        <vt:i4>5</vt:i4>
      </vt:variant>
      <vt:variant>
        <vt:lpwstr/>
      </vt:variant>
      <vt:variant>
        <vt:lpwstr>_Toc131499172</vt:lpwstr>
      </vt:variant>
      <vt:variant>
        <vt:i4>1966136</vt:i4>
      </vt:variant>
      <vt:variant>
        <vt:i4>176</vt:i4>
      </vt:variant>
      <vt:variant>
        <vt:i4>0</vt:i4>
      </vt:variant>
      <vt:variant>
        <vt:i4>5</vt:i4>
      </vt:variant>
      <vt:variant>
        <vt:lpwstr/>
      </vt:variant>
      <vt:variant>
        <vt:lpwstr>_Toc131499171</vt:lpwstr>
      </vt:variant>
      <vt:variant>
        <vt:i4>1966136</vt:i4>
      </vt:variant>
      <vt:variant>
        <vt:i4>170</vt:i4>
      </vt:variant>
      <vt:variant>
        <vt:i4>0</vt:i4>
      </vt:variant>
      <vt:variant>
        <vt:i4>5</vt:i4>
      </vt:variant>
      <vt:variant>
        <vt:lpwstr/>
      </vt:variant>
      <vt:variant>
        <vt:lpwstr>_Toc131499170</vt:lpwstr>
      </vt:variant>
      <vt:variant>
        <vt:i4>2031672</vt:i4>
      </vt:variant>
      <vt:variant>
        <vt:i4>164</vt:i4>
      </vt:variant>
      <vt:variant>
        <vt:i4>0</vt:i4>
      </vt:variant>
      <vt:variant>
        <vt:i4>5</vt:i4>
      </vt:variant>
      <vt:variant>
        <vt:lpwstr/>
      </vt:variant>
      <vt:variant>
        <vt:lpwstr>_Toc131499169</vt:lpwstr>
      </vt:variant>
      <vt:variant>
        <vt:i4>2031672</vt:i4>
      </vt:variant>
      <vt:variant>
        <vt:i4>158</vt:i4>
      </vt:variant>
      <vt:variant>
        <vt:i4>0</vt:i4>
      </vt:variant>
      <vt:variant>
        <vt:i4>5</vt:i4>
      </vt:variant>
      <vt:variant>
        <vt:lpwstr/>
      </vt:variant>
      <vt:variant>
        <vt:lpwstr>_Toc131499168</vt:lpwstr>
      </vt:variant>
      <vt:variant>
        <vt:i4>2031672</vt:i4>
      </vt:variant>
      <vt:variant>
        <vt:i4>152</vt:i4>
      </vt:variant>
      <vt:variant>
        <vt:i4>0</vt:i4>
      </vt:variant>
      <vt:variant>
        <vt:i4>5</vt:i4>
      </vt:variant>
      <vt:variant>
        <vt:lpwstr/>
      </vt:variant>
      <vt:variant>
        <vt:lpwstr>_Toc131499167</vt:lpwstr>
      </vt:variant>
      <vt:variant>
        <vt:i4>2031672</vt:i4>
      </vt:variant>
      <vt:variant>
        <vt:i4>146</vt:i4>
      </vt:variant>
      <vt:variant>
        <vt:i4>0</vt:i4>
      </vt:variant>
      <vt:variant>
        <vt:i4>5</vt:i4>
      </vt:variant>
      <vt:variant>
        <vt:lpwstr/>
      </vt:variant>
      <vt:variant>
        <vt:lpwstr>_Toc131499166</vt:lpwstr>
      </vt:variant>
      <vt:variant>
        <vt:i4>2031672</vt:i4>
      </vt:variant>
      <vt:variant>
        <vt:i4>140</vt:i4>
      </vt:variant>
      <vt:variant>
        <vt:i4>0</vt:i4>
      </vt:variant>
      <vt:variant>
        <vt:i4>5</vt:i4>
      </vt:variant>
      <vt:variant>
        <vt:lpwstr/>
      </vt:variant>
      <vt:variant>
        <vt:lpwstr>_Toc131499165</vt:lpwstr>
      </vt:variant>
      <vt:variant>
        <vt:i4>2031672</vt:i4>
      </vt:variant>
      <vt:variant>
        <vt:i4>134</vt:i4>
      </vt:variant>
      <vt:variant>
        <vt:i4>0</vt:i4>
      </vt:variant>
      <vt:variant>
        <vt:i4>5</vt:i4>
      </vt:variant>
      <vt:variant>
        <vt:lpwstr/>
      </vt:variant>
      <vt:variant>
        <vt:lpwstr>_Toc131499164</vt:lpwstr>
      </vt:variant>
      <vt:variant>
        <vt:i4>2031672</vt:i4>
      </vt:variant>
      <vt:variant>
        <vt:i4>128</vt:i4>
      </vt:variant>
      <vt:variant>
        <vt:i4>0</vt:i4>
      </vt:variant>
      <vt:variant>
        <vt:i4>5</vt:i4>
      </vt:variant>
      <vt:variant>
        <vt:lpwstr/>
      </vt:variant>
      <vt:variant>
        <vt:lpwstr>_Toc131499163</vt:lpwstr>
      </vt:variant>
      <vt:variant>
        <vt:i4>2031672</vt:i4>
      </vt:variant>
      <vt:variant>
        <vt:i4>122</vt:i4>
      </vt:variant>
      <vt:variant>
        <vt:i4>0</vt:i4>
      </vt:variant>
      <vt:variant>
        <vt:i4>5</vt:i4>
      </vt:variant>
      <vt:variant>
        <vt:lpwstr/>
      </vt:variant>
      <vt:variant>
        <vt:lpwstr>_Toc131499162</vt:lpwstr>
      </vt:variant>
      <vt:variant>
        <vt:i4>2031672</vt:i4>
      </vt:variant>
      <vt:variant>
        <vt:i4>116</vt:i4>
      </vt:variant>
      <vt:variant>
        <vt:i4>0</vt:i4>
      </vt:variant>
      <vt:variant>
        <vt:i4>5</vt:i4>
      </vt:variant>
      <vt:variant>
        <vt:lpwstr/>
      </vt:variant>
      <vt:variant>
        <vt:lpwstr>_Toc131499161</vt:lpwstr>
      </vt:variant>
      <vt:variant>
        <vt:i4>2031672</vt:i4>
      </vt:variant>
      <vt:variant>
        <vt:i4>110</vt:i4>
      </vt:variant>
      <vt:variant>
        <vt:i4>0</vt:i4>
      </vt:variant>
      <vt:variant>
        <vt:i4>5</vt:i4>
      </vt:variant>
      <vt:variant>
        <vt:lpwstr/>
      </vt:variant>
      <vt:variant>
        <vt:lpwstr>_Toc131499160</vt:lpwstr>
      </vt:variant>
      <vt:variant>
        <vt:i4>1835064</vt:i4>
      </vt:variant>
      <vt:variant>
        <vt:i4>104</vt:i4>
      </vt:variant>
      <vt:variant>
        <vt:i4>0</vt:i4>
      </vt:variant>
      <vt:variant>
        <vt:i4>5</vt:i4>
      </vt:variant>
      <vt:variant>
        <vt:lpwstr/>
      </vt:variant>
      <vt:variant>
        <vt:lpwstr>_Toc131499159</vt:lpwstr>
      </vt:variant>
      <vt:variant>
        <vt:i4>1835064</vt:i4>
      </vt:variant>
      <vt:variant>
        <vt:i4>98</vt:i4>
      </vt:variant>
      <vt:variant>
        <vt:i4>0</vt:i4>
      </vt:variant>
      <vt:variant>
        <vt:i4>5</vt:i4>
      </vt:variant>
      <vt:variant>
        <vt:lpwstr/>
      </vt:variant>
      <vt:variant>
        <vt:lpwstr>_Toc131499158</vt:lpwstr>
      </vt:variant>
      <vt:variant>
        <vt:i4>1835064</vt:i4>
      </vt:variant>
      <vt:variant>
        <vt:i4>92</vt:i4>
      </vt:variant>
      <vt:variant>
        <vt:i4>0</vt:i4>
      </vt:variant>
      <vt:variant>
        <vt:i4>5</vt:i4>
      </vt:variant>
      <vt:variant>
        <vt:lpwstr/>
      </vt:variant>
      <vt:variant>
        <vt:lpwstr>_Toc131499157</vt:lpwstr>
      </vt:variant>
      <vt:variant>
        <vt:i4>1835064</vt:i4>
      </vt:variant>
      <vt:variant>
        <vt:i4>86</vt:i4>
      </vt:variant>
      <vt:variant>
        <vt:i4>0</vt:i4>
      </vt:variant>
      <vt:variant>
        <vt:i4>5</vt:i4>
      </vt:variant>
      <vt:variant>
        <vt:lpwstr/>
      </vt:variant>
      <vt:variant>
        <vt:lpwstr>_Toc131499156</vt:lpwstr>
      </vt:variant>
      <vt:variant>
        <vt:i4>1835064</vt:i4>
      </vt:variant>
      <vt:variant>
        <vt:i4>80</vt:i4>
      </vt:variant>
      <vt:variant>
        <vt:i4>0</vt:i4>
      </vt:variant>
      <vt:variant>
        <vt:i4>5</vt:i4>
      </vt:variant>
      <vt:variant>
        <vt:lpwstr/>
      </vt:variant>
      <vt:variant>
        <vt:lpwstr>_Toc131499155</vt:lpwstr>
      </vt:variant>
      <vt:variant>
        <vt:i4>1835064</vt:i4>
      </vt:variant>
      <vt:variant>
        <vt:i4>74</vt:i4>
      </vt:variant>
      <vt:variant>
        <vt:i4>0</vt:i4>
      </vt:variant>
      <vt:variant>
        <vt:i4>5</vt:i4>
      </vt:variant>
      <vt:variant>
        <vt:lpwstr/>
      </vt:variant>
      <vt:variant>
        <vt:lpwstr>_Toc131499154</vt:lpwstr>
      </vt:variant>
      <vt:variant>
        <vt:i4>1835064</vt:i4>
      </vt:variant>
      <vt:variant>
        <vt:i4>68</vt:i4>
      </vt:variant>
      <vt:variant>
        <vt:i4>0</vt:i4>
      </vt:variant>
      <vt:variant>
        <vt:i4>5</vt:i4>
      </vt:variant>
      <vt:variant>
        <vt:lpwstr/>
      </vt:variant>
      <vt:variant>
        <vt:lpwstr>_Toc131499153</vt:lpwstr>
      </vt:variant>
      <vt:variant>
        <vt:i4>1835064</vt:i4>
      </vt:variant>
      <vt:variant>
        <vt:i4>62</vt:i4>
      </vt:variant>
      <vt:variant>
        <vt:i4>0</vt:i4>
      </vt:variant>
      <vt:variant>
        <vt:i4>5</vt:i4>
      </vt:variant>
      <vt:variant>
        <vt:lpwstr/>
      </vt:variant>
      <vt:variant>
        <vt:lpwstr>_Toc131499152</vt:lpwstr>
      </vt:variant>
      <vt:variant>
        <vt:i4>1835064</vt:i4>
      </vt:variant>
      <vt:variant>
        <vt:i4>56</vt:i4>
      </vt:variant>
      <vt:variant>
        <vt:i4>0</vt:i4>
      </vt:variant>
      <vt:variant>
        <vt:i4>5</vt:i4>
      </vt:variant>
      <vt:variant>
        <vt:lpwstr/>
      </vt:variant>
      <vt:variant>
        <vt:lpwstr>_Toc131499151</vt:lpwstr>
      </vt:variant>
      <vt:variant>
        <vt:i4>1835064</vt:i4>
      </vt:variant>
      <vt:variant>
        <vt:i4>50</vt:i4>
      </vt:variant>
      <vt:variant>
        <vt:i4>0</vt:i4>
      </vt:variant>
      <vt:variant>
        <vt:i4>5</vt:i4>
      </vt:variant>
      <vt:variant>
        <vt:lpwstr/>
      </vt:variant>
      <vt:variant>
        <vt:lpwstr>_Toc131499150</vt:lpwstr>
      </vt:variant>
      <vt:variant>
        <vt:i4>1900600</vt:i4>
      </vt:variant>
      <vt:variant>
        <vt:i4>44</vt:i4>
      </vt:variant>
      <vt:variant>
        <vt:i4>0</vt:i4>
      </vt:variant>
      <vt:variant>
        <vt:i4>5</vt:i4>
      </vt:variant>
      <vt:variant>
        <vt:lpwstr/>
      </vt:variant>
      <vt:variant>
        <vt:lpwstr>_Toc131499149</vt:lpwstr>
      </vt:variant>
      <vt:variant>
        <vt:i4>1900600</vt:i4>
      </vt:variant>
      <vt:variant>
        <vt:i4>38</vt:i4>
      </vt:variant>
      <vt:variant>
        <vt:i4>0</vt:i4>
      </vt:variant>
      <vt:variant>
        <vt:i4>5</vt:i4>
      </vt:variant>
      <vt:variant>
        <vt:lpwstr/>
      </vt:variant>
      <vt:variant>
        <vt:lpwstr>_Toc131499148</vt:lpwstr>
      </vt:variant>
      <vt:variant>
        <vt:i4>1900600</vt:i4>
      </vt:variant>
      <vt:variant>
        <vt:i4>32</vt:i4>
      </vt:variant>
      <vt:variant>
        <vt:i4>0</vt:i4>
      </vt:variant>
      <vt:variant>
        <vt:i4>5</vt:i4>
      </vt:variant>
      <vt:variant>
        <vt:lpwstr/>
      </vt:variant>
      <vt:variant>
        <vt:lpwstr>_Toc131499147</vt:lpwstr>
      </vt:variant>
      <vt:variant>
        <vt:i4>1900600</vt:i4>
      </vt:variant>
      <vt:variant>
        <vt:i4>26</vt:i4>
      </vt:variant>
      <vt:variant>
        <vt:i4>0</vt:i4>
      </vt:variant>
      <vt:variant>
        <vt:i4>5</vt:i4>
      </vt:variant>
      <vt:variant>
        <vt:lpwstr/>
      </vt:variant>
      <vt:variant>
        <vt:lpwstr>_Toc131499146</vt:lpwstr>
      </vt:variant>
      <vt:variant>
        <vt:i4>1900600</vt:i4>
      </vt:variant>
      <vt:variant>
        <vt:i4>20</vt:i4>
      </vt:variant>
      <vt:variant>
        <vt:i4>0</vt:i4>
      </vt:variant>
      <vt:variant>
        <vt:i4>5</vt:i4>
      </vt:variant>
      <vt:variant>
        <vt:lpwstr/>
      </vt:variant>
      <vt:variant>
        <vt:lpwstr>_Toc131499145</vt:lpwstr>
      </vt:variant>
      <vt:variant>
        <vt:i4>1900600</vt:i4>
      </vt:variant>
      <vt:variant>
        <vt:i4>14</vt:i4>
      </vt:variant>
      <vt:variant>
        <vt:i4>0</vt:i4>
      </vt:variant>
      <vt:variant>
        <vt:i4>5</vt:i4>
      </vt:variant>
      <vt:variant>
        <vt:lpwstr/>
      </vt:variant>
      <vt:variant>
        <vt:lpwstr>_Toc131499144</vt:lpwstr>
      </vt:variant>
      <vt:variant>
        <vt:i4>1900600</vt:i4>
      </vt:variant>
      <vt:variant>
        <vt:i4>8</vt:i4>
      </vt:variant>
      <vt:variant>
        <vt:i4>0</vt:i4>
      </vt:variant>
      <vt:variant>
        <vt:i4>5</vt:i4>
      </vt:variant>
      <vt:variant>
        <vt:lpwstr/>
      </vt:variant>
      <vt:variant>
        <vt:lpwstr>_Toc131499143</vt:lpwstr>
      </vt:variant>
      <vt:variant>
        <vt:i4>2687101</vt:i4>
      </vt:variant>
      <vt:variant>
        <vt:i4>3</vt:i4>
      </vt:variant>
      <vt:variant>
        <vt:i4>0</vt:i4>
      </vt:variant>
      <vt:variant>
        <vt:i4>5</vt:i4>
      </vt:variant>
      <vt:variant>
        <vt:lpwstr>https://github.com/bienemeia/SYSC4907_Group44_GroundVibrationSimulator.git</vt:lpwstr>
      </vt:variant>
      <vt:variant>
        <vt:lpwstr/>
      </vt:variant>
      <vt:variant>
        <vt:i4>5701672</vt:i4>
      </vt:variant>
      <vt:variant>
        <vt:i4>108</vt:i4>
      </vt:variant>
      <vt:variant>
        <vt:i4>0</vt:i4>
      </vt:variant>
      <vt:variant>
        <vt:i4>5</vt:i4>
      </vt:variant>
      <vt:variant>
        <vt:lpwstr>mailto:ShawaizKhan@cmail.carleton.ca</vt:lpwstr>
      </vt:variant>
      <vt:variant>
        <vt:lpwstr/>
      </vt:variant>
      <vt:variant>
        <vt:i4>5701672</vt:i4>
      </vt:variant>
      <vt:variant>
        <vt:i4>105</vt:i4>
      </vt:variant>
      <vt:variant>
        <vt:i4>0</vt:i4>
      </vt:variant>
      <vt:variant>
        <vt:i4>5</vt:i4>
      </vt:variant>
      <vt:variant>
        <vt:lpwstr>mailto:ShawaizKhan@cmail.carleton.ca</vt:lpwstr>
      </vt:variant>
      <vt:variant>
        <vt:lpwstr/>
      </vt:variant>
      <vt:variant>
        <vt:i4>786539</vt:i4>
      </vt:variant>
      <vt:variant>
        <vt:i4>102</vt:i4>
      </vt:variant>
      <vt:variant>
        <vt:i4>0</vt:i4>
      </vt:variant>
      <vt:variant>
        <vt:i4>5</vt:i4>
      </vt:variant>
      <vt:variant>
        <vt:lpwstr>mailto:TalalJaber@cmail.carleton.ca</vt:lpwstr>
      </vt:variant>
      <vt:variant>
        <vt:lpwstr/>
      </vt:variant>
      <vt:variant>
        <vt:i4>6619148</vt:i4>
      </vt:variant>
      <vt:variant>
        <vt:i4>99</vt:i4>
      </vt:variant>
      <vt:variant>
        <vt:i4>0</vt:i4>
      </vt:variant>
      <vt:variant>
        <vt:i4>5</vt:i4>
      </vt:variant>
      <vt:variant>
        <vt:lpwstr>mailto:MarwanZeyada@cmail.carleton.ca</vt:lpwstr>
      </vt:variant>
      <vt:variant>
        <vt:lpwstr/>
      </vt:variant>
      <vt:variant>
        <vt:i4>786539</vt:i4>
      </vt:variant>
      <vt:variant>
        <vt:i4>96</vt:i4>
      </vt:variant>
      <vt:variant>
        <vt:i4>0</vt:i4>
      </vt:variant>
      <vt:variant>
        <vt:i4>5</vt:i4>
      </vt:variant>
      <vt:variant>
        <vt:lpwstr>mailto:TalalJaber@cmail.carleton.ca</vt:lpwstr>
      </vt:variant>
      <vt:variant>
        <vt:lpwstr/>
      </vt:variant>
      <vt:variant>
        <vt:i4>6619148</vt:i4>
      </vt:variant>
      <vt:variant>
        <vt:i4>93</vt:i4>
      </vt:variant>
      <vt:variant>
        <vt:i4>0</vt:i4>
      </vt:variant>
      <vt:variant>
        <vt:i4>5</vt:i4>
      </vt:variant>
      <vt:variant>
        <vt:lpwstr>mailto:MarwanZeyada@cmail.carleton.ca</vt:lpwstr>
      </vt:variant>
      <vt:variant>
        <vt:lpwstr/>
      </vt:variant>
      <vt:variant>
        <vt:i4>5701672</vt:i4>
      </vt:variant>
      <vt:variant>
        <vt:i4>90</vt:i4>
      </vt:variant>
      <vt:variant>
        <vt:i4>0</vt:i4>
      </vt:variant>
      <vt:variant>
        <vt:i4>5</vt:i4>
      </vt:variant>
      <vt:variant>
        <vt:lpwstr>mailto:ShawaizKhan@cmail.carleton.ca</vt:lpwstr>
      </vt:variant>
      <vt:variant>
        <vt:lpwstr/>
      </vt:variant>
      <vt:variant>
        <vt:i4>5701672</vt:i4>
      </vt:variant>
      <vt:variant>
        <vt:i4>87</vt:i4>
      </vt:variant>
      <vt:variant>
        <vt:i4>0</vt:i4>
      </vt:variant>
      <vt:variant>
        <vt:i4>5</vt:i4>
      </vt:variant>
      <vt:variant>
        <vt:lpwstr>mailto:ShawaizKhan@cmail.carleton.ca</vt:lpwstr>
      </vt:variant>
      <vt:variant>
        <vt:lpwstr/>
      </vt:variant>
      <vt:variant>
        <vt:i4>6881306</vt:i4>
      </vt:variant>
      <vt:variant>
        <vt:i4>84</vt:i4>
      </vt:variant>
      <vt:variant>
        <vt:i4>0</vt:i4>
      </vt:variant>
      <vt:variant>
        <vt:i4>5</vt:i4>
      </vt:variant>
      <vt:variant>
        <vt:lpwstr>mailto:MeiaCopeland@cmail.carleton.ca</vt:lpwstr>
      </vt:variant>
      <vt:variant>
        <vt:lpwstr/>
      </vt:variant>
      <vt:variant>
        <vt:i4>786539</vt:i4>
      </vt:variant>
      <vt:variant>
        <vt:i4>81</vt:i4>
      </vt:variant>
      <vt:variant>
        <vt:i4>0</vt:i4>
      </vt:variant>
      <vt:variant>
        <vt:i4>5</vt:i4>
      </vt:variant>
      <vt:variant>
        <vt:lpwstr>mailto:TalalJaber@cmail.carleton.ca</vt:lpwstr>
      </vt:variant>
      <vt:variant>
        <vt:lpwstr/>
      </vt:variant>
      <vt:variant>
        <vt:i4>786539</vt:i4>
      </vt:variant>
      <vt:variant>
        <vt:i4>78</vt:i4>
      </vt:variant>
      <vt:variant>
        <vt:i4>0</vt:i4>
      </vt:variant>
      <vt:variant>
        <vt:i4>5</vt:i4>
      </vt:variant>
      <vt:variant>
        <vt:lpwstr>mailto:TalalJaber@cmail.carleton.ca</vt:lpwstr>
      </vt:variant>
      <vt:variant>
        <vt:lpwstr/>
      </vt:variant>
      <vt:variant>
        <vt:i4>5701672</vt:i4>
      </vt:variant>
      <vt:variant>
        <vt:i4>75</vt:i4>
      </vt:variant>
      <vt:variant>
        <vt:i4>0</vt:i4>
      </vt:variant>
      <vt:variant>
        <vt:i4>5</vt:i4>
      </vt:variant>
      <vt:variant>
        <vt:lpwstr>mailto:ShawaizKhan@cmail.carleton.ca</vt:lpwstr>
      </vt:variant>
      <vt:variant>
        <vt:lpwstr/>
      </vt:variant>
      <vt:variant>
        <vt:i4>6881306</vt:i4>
      </vt:variant>
      <vt:variant>
        <vt:i4>72</vt:i4>
      </vt:variant>
      <vt:variant>
        <vt:i4>0</vt:i4>
      </vt:variant>
      <vt:variant>
        <vt:i4>5</vt:i4>
      </vt:variant>
      <vt:variant>
        <vt:lpwstr>mailto:RanishkaFernando@cmail.carleton.ca</vt:lpwstr>
      </vt:variant>
      <vt:variant>
        <vt:lpwstr/>
      </vt:variant>
      <vt:variant>
        <vt:i4>6881306</vt:i4>
      </vt:variant>
      <vt:variant>
        <vt:i4>69</vt:i4>
      </vt:variant>
      <vt:variant>
        <vt:i4>0</vt:i4>
      </vt:variant>
      <vt:variant>
        <vt:i4>5</vt:i4>
      </vt:variant>
      <vt:variant>
        <vt:lpwstr>mailto:RanishkaFernando@cmail.carleton.ca</vt:lpwstr>
      </vt:variant>
      <vt:variant>
        <vt:lpwstr/>
      </vt:variant>
      <vt:variant>
        <vt:i4>6881306</vt:i4>
      </vt:variant>
      <vt:variant>
        <vt:i4>66</vt:i4>
      </vt:variant>
      <vt:variant>
        <vt:i4>0</vt:i4>
      </vt:variant>
      <vt:variant>
        <vt:i4>5</vt:i4>
      </vt:variant>
      <vt:variant>
        <vt:lpwstr>mailto:RanishkaFernando@cmail.carleton.ca</vt:lpwstr>
      </vt:variant>
      <vt:variant>
        <vt:lpwstr/>
      </vt:variant>
      <vt:variant>
        <vt:i4>6881306</vt:i4>
      </vt:variant>
      <vt:variant>
        <vt:i4>63</vt:i4>
      </vt:variant>
      <vt:variant>
        <vt:i4>0</vt:i4>
      </vt:variant>
      <vt:variant>
        <vt:i4>5</vt:i4>
      </vt:variant>
      <vt:variant>
        <vt:lpwstr>mailto:RanishkaFernando@cmail.carleton.ca</vt:lpwstr>
      </vt:variant>
      <vt:variant>
        <vt:lpwstr/>
      </vt:variant>
      <vt:variant>
        <vt:i4>786539</vt:i4>
      </vt:variant>
      <vt:variant>
        <vt:i4>60</vt:i4>
      </vt:variant>
      <vt:variant>
        <vt:i4>0</vt:i4>
      </vt:variant>
      <vt:variant>
        <vt:i4>5</vt:i4>
      </vt:variant>
      <vt:variant>
        <vt:lpwstr>mailto:TalalJaber@cmail.carleton.ca</vt:lpwstr>
      </vt:variant>
      <vt:variant>
        <vt:lpwstr/>
      </vt:variant>
      <vt:variant>
        <vt:i4>6881306</vt:i4>
      </vt:variant>
      <vt:variant>
        <vt:i4>57</vt:i4>
      </vt:variant>
      <vt:variant>
        <vt:i4>0</vt:i4>
      </vt:variant>
      <vt:variant>
        <vt:i4>5</vt:i4>
      </vt:variant>
      <vt:variant>
        <vt:lpwstr>mailto:RanishkaFernando@cmail.carleton.ca</vt:lpwstr>
      </vt:variant>
      <vt:variant>
        <vt:lpwstr/>
      </vt:variant>
      <vt:variant>
        <vt:i4>6619148</vt:i4>
      </vt:variant>
      <vt:variant>
        <vt:i4>54</vt:i4>
      </vt:variant>
      <vt:variant>
        <vt:i4>0</vt:i4>
      </vt:variant>
      <vt:variant>
        <vt:i4>5</vt:i4>
      </vt:variant>
      <vt:variant>
        <vt:lpwstr>mailto:MarwanZeyada@cmail.carleton.ca</vt:lpwstr>
      </vt:variant>
      <vt:variant>
        <vt:lpwstr/>
      </vt:variant>
      <vt:variant>
        <vt:i4>5701672</vt:i4>
      </vt:variant>
      <vt:variant>
        <vt:i4>51</vt:i4>
      </vt:variant>
      <vt:variant>
        <vt:i4>0</vt:i4>
      </vt:variant>
      <vt:variant>
        <vt:i4>5</vt:i4>
      </vt:variant>
      <vt:variant>
        <vt:lpwstr>mailto:ShawaizKhan@cmail.carleton.ca</vt:lpwstr>
      </vt:variant>
      <vt:variant>
        <vt:lpwstr/>
      </vt:variant>
      <vt:variant>
        <vt:i4>786539</vt:i4>
      </vt:variant>
      <vt:variant>
        <vt:i4>48</vt:i4>
      </vt:variant>
      <vt:variant>
        <vt:i4>0</vt:i4>
      </vt:variant>
      <vt:variant>
        <vt:i4>5</vt:i4>
      </vt:variant>
      <vt:variant>
        <vt:lpwstr>mailto:TalalJaber@cmail.carleton.ca</vt:lpwstr>
      </vt:variant>
      <vt:variant>
        <vt:lpwstr/>
      </vt:variant>
      <vt:variant>
        <vt:i4>6881306</vt:i4>
      </vt:variant>
      <vt:variant>
        <vt:i4>45</vt:i4>
      </vt:variant>
      <vt:variant>
        <vt:i4>0</vt:i4>
      </vt:variant>
      <vt:variant>
        <vt:i4>5</vt:i4>
      </vt:variant>
      <vt:variant>
        <vt:lpwstr>mailto:MeiaCopeland@cmail.carleton.ca</vt:lpwstr>
      </vt:variant>
      <vt:variant>
        <vt:lpwstr/>
      </vt:variant>
      <vt:variant>
        <vt:i4>6619148</vt:i4>
      </vt:variant>
      <vt:variant>
        <vt:i4>42</vt:i4>
      </vt:variant>
      <vt:variant>
        <vt:i4>0</vt:i4>
      </vt:variant>
      <vt:variant>
        <vt:i4>5</vt:i4>
      </vt:variant>
      <vt:variant>
        <vt:lpwstr>mailto:MarwanZeyada@cmail.carleton.ca</vt:lpwstr>
      </vt:variant>
      <vt:variant>
        <vt:lpwstr/>
      </vt:variant>
      <vt:variant>
        <vt:i4>6881306</vt:i4>
      </vt:variant>
      <vt:variant>
        <vt:i4>39</vt:i4>
      </vt:variant>
      <vt:variant>
        <vt:i4>0</vt:i4>
      </vt:variant>
      <vt:variant>
        <vt:i4>5</vt:i4>
      </vt:variant>
      <vt:variant>
        <vt:lpwstr>mailto:RanishkaFernando@cmail.carleton.ca</vt:lpwstr>
      </vt:variant>
      <vt:variant>
        <vt:lpwstr/>
      </vt:variant>
      <vt:variant>
        <vt:i4>6881306</vt:i4>
      </vt:variant>
      <vt:variant>
        <vt:i4>36</vt:i4>
      </vt:variant>
      <vt:variant>
        <vt:i4>0</vt:i4>
      </vt:variant>
      <vt:variant>
        <vt:i4>5</vt:i4>
      </vt:variant>
      <vt:variant>
        <vt:lpwstr>mailto:RanishkaFernando@cmail.carleton.ca</vt:lpwstr>
      </vt:variant>
      <vt:variant>
        <vt:lpwstr/>
      </vt:variant>
      <vt:variant>
        <vt:i4>786539</vt:i4>
      </vt:variant>
      <vt:variant>
        <vt:i4>33</vt:i4>
      </vt:variant>
      <vt:variant>
        <vt:i4>0</vt:i4>
      </vt:variant>
      <vt:variant>
        <vt:i4>5</vt:i4>
      </vt:variant>
      <vt:variant>
        <vt:lpwstr>mailto:TalalJaber@cmail.carleton.ca</vt:lpwstr>
      </vt:variant>
      <vt:variant>
        <vt:lpwstr/>
      </vt:variant>
      <vt:variant>
        <vt:i4>5701672</vt:i4>
      </vt:variant>
      <vt:variant>
        <vt:i4>30</vt:i4>
      </vt:variant>
      <vt:variant>
        <vt:i4>0</vt:i4>
      </vt:variant>
      <vt:variant>
        <vt:i4>5</vt:i4>
      </vt:variant>
      <vt:variant>
        <vt:lpwstr>mailto:ShawaizKhan@cmail.carleton.ca</vt:lpwstr>
      </vt:variant>
      <vt:variant>
        <vt:lpwstr/>
      </vt:variant>
      <vt:variant>
        <vt:i4>6619148</vt:i4>
      </vt:variant>
      <vt:variant>
        <vt:i4>27</vt:i4>
      </vt:variant>
      <vt:variant>
        <vt:i4>0</vt:i4>
      </vt:variant>
      <vt:variant>
        <vt:i4>5</vt:i4>
      </vt:variant>
      <vt:variant>
        <vt:lpwstr>mailto:MarwanZeyada@cmail.carleton.ca</vt:lpwstr>
      </vt:variant>
      <vt:variant>
        <vt:lpwstr/>
      </vt:variant>
      <vt:variant>
        <vt:i4>5701672</vt:i4>
      </vt:variant>
      <vt:variant>
        <vt:i4>24</vt:i4>
      </vt:variant>
      <vt:variant>
        <vt:i4>0</vt:i4>
      </vt:variant>
      <vt:variant>
        <vt:i4>5</vt:i4>
      </vt:variant>
      <vt:variant>
        <vt:lpwstr>mailto:ShawaizKhan@cmail.carleton.ca</vt:lpwstr>
      </vt:variant>
      <vt:variant>
        <vt:lpwstr/>
      </vt:variant>
      <vt:variant>
        <vt:i4>3866662</vt:i4>
      </vt:variant>
      <vt:variant>
        <vt:i4>21</vt:i4>
      </vt:variant>
      <vt:variant>
        <vt:i4>0</vt:i4>
      </vt:variant>
      <vt:variant>
        <vt:i4>5</vt:i4>
      </vt:variant>
      <vt:variant>
        <vt:lpwstr>http://www.carleton.ca/cu0607uc/courses/ECOR/4995.html</vt:lpwstr>
      </vt:variant>
      <vt:variant>
        <vt:lpwstr/>
      </vt:variant>
      <vt:variant>
        <vt:i4>720896</vt:i4>
      </vt:variant>
      <vt:variant>
        <vt:i4>18</vt:i4>
      </vt:variant>
      <vt:variant>
        <vt:i4>0</vt:i4>
      </vt:variant>
      <vt:variant>
        <vt:i4>5</vt:i4>
      </vt:variant>
      <vt:variant>
        <vt:lpwstr>http://www4.sce.carleton.ca/courses/health-and-safety.pdf</vt:lpwstr>
      </vt:variant>
      <vt:variant>
        <vt:lpwstr/>
      </vt:variant>
      <vt:variant>
        <vt:i4>6881306</vt:i4>
      </vt:variant>
      <vt:variant>
        <vt:i4>15</vt:i4>
      </vt:variant>
      <vt:variant>
        <vt:i4>0</vt:i4>
      </vt:variant>
      <vt:variant>
        <vt:i4>5</vt:i4>
      </vt:variant>
      <vt:variant>
        <vt:lpwstr>mailto:MeiaCopeland@cmail.carleton.ca</vt:lpwstr>
      </vt:variant>
      <vt:variant>
        <vt:lpwstr/>
      </vt:variant>
      <vt:variant>
        <vt:i4>6881306</vt:i4>
      </vt:variant>
      <vt:variant>
        <vt:i4>12</vt:i4>
      </vt:variant>
      <vt:variant>
        <vt:i4>0</vt:i4>
      </vt:variant>
      <vt:variant>
        <vt:i4>5</vt:i4>
      </vt:variant>
      <vt:variant>
        <vt:lpwstr>mailto:RanishkaFernando@cmail.carleton.ca</vt:lpwstr>
      </vt:variant>
      <vt:variant>
        <vt:lpwstr/>
      </vt:variant>
      <vt:variant>
        <vt:i4>6619148</vt:i4>
      </vt:variant>
      <vt:variant>
        <vt:i4>9</vt:i4>
      </vt:variant>
      <vt:variant>
        <vt:i4>0</vt:i4>
      </vt:variant>
      <vt:variant>
        <vt:i4>5</vt:i4>
      </vt:variant>
      <vt:variant>
        <vt:lpwstr>mailto:MarwanZeyada@cmail.carleton.ca</vt:lpwstr>
      </vt:variant>
      <vt:variant>
        <vt:lpwstr/>
      </vt:variant>
      <vt:variant>
        <vt:i4>6881306</vt:i4>
      </vt:variant>
      <vt:variant>
        <vt:i4>6</vt:i4>
      </vt:variant>
      <vt:variant>
        <vt:i4>0</vt:i4>
      </vt:variant>
      <vt:variant>
        <vt:i4>5</vt:i4>
      </vt:variant>
      <vt:variant>
        <vt:lpwstr>mailto:MeiaCopeland@cmail.carleton.ca</vt:lpwstr>
      </vt:variant>
      <vt:variant>
        <vt:lpwstr/>
      </vt:variant>
      <vt:variant>
        <vt:i4>786539</vt:i4>
      </vt:variant>
      <vt:variant>
        <vt:i4>3</vt:i4>
      </vt:variant>
      <vt:variant>
        <vt:i4>0</vt:i4>
      </vt:variant>
      <vt:variant>
        <vt:i4>5</vt:i4>
      </vt:variant>
      <vt:variant>
        <vt:lpwstr>mailto:TalalJaber@cmail.carleton.ca</vt:lpwstr>
      </vt:variant>
      <vt:variant>
        <vt:lpwstr/>
      </vt:variant>
      <vt:variant>
        <vt:i4>786539</vt:i4>
      </vt:variant>
      <vt:variant>
        <vt:i4>0</vt:i4>
      </vt:variant>
      <vt:variant>
        <vt:i4>0</vt:i4>
      </vt:variant>
      <vt:variant>
        <vt:i4>5</vt:i4>
      </vt:variant>
      <vt:variant>
        <vt:lpwstr>mailto:TalalJaber@cmail.carleton.ca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Ranishka Fernando</dc:creator>
  <cp:keywords/>
  <dc:description/>
  <cp:lastModifiedBy>Meia Pipa</cp:lastModifiedBy>
  <cp:revision>125</cp:revision>
  <cp:lastPrinted>2022-12-10T12:25:00Z</cp:lastPrinted>
  <dcterms:created xsi:type="dcterms:W3CDTF">2023-04-04T19:43:00Z</dcterms:created>
  <dcterms:modified xsi:type="dcterms:W3CDTF">2023-04-07T21:07:00Z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0x01010014D4DC409E694B459B5B3E07B9EE0912</vt:lpwstr>
  </property>
  <property fmtid="{D5CDD505-2E9C-101B-9397-08002B2CF9AE}" pid="3" name="MediaServiceImageTags">
    <vt:lpwstr/>
  </property>
  <property fmtid="{D5CDD505-2E9C-101B-9397-08002B2CF9AE}" pid="4" name="GrammarlyDocumentId">
    <vt:lpwstr>c64b91a68105be3b3509f936014185d6f5ed7b7f42483553ef93ae11ee2d5659</vt:lpwstr>
  </property>
</Properties>
</file>